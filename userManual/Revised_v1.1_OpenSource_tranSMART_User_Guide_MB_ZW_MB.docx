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7A35" w:rsidRDefault="004F1671" w:rsidP="009B27CA">
      <w:pPr>
        <w:rPr>
          <w:rStyle w:val="Bold"/>
          <w:b w:val="0"/>
        </w:rPr>
      </w:pPr>
      <w:r>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4F1671" w:rsidRPr="00C65189" w:rsidRDefault="004F1671"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9">
                                  <a:extLst>
                                    <a:ext uri="{28A0092B-C50C-407E-A947-70E740481C1C}">
                                      <a14:useLocalDpi xmlns:a14="http://schemas.microsoft.com/office/drawing/2010/main"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4F1671" w:rsidRDefault="004F1671"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4F1671" w:rsidRPr="00D917E0" w:rsidRDefault="004F1671" w:rsidP="00031964">
                  <w:pPr>
                    <w:pStyle w:val="Title"/>
                  </w:pPr>
                  <w:r>
                    <w:t>User’s Guide</w:t>
                  </w:r>
                </w:p>
                <w:p w:rsidR="004F1671" w:rsidRDefault="004F1671" w:rsidP="00031964"/>
              </w:txbxContent>
            </v:textbox>
          </v:shape>
        </w:pict>
      </w:r>
      <w:r>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593DB0" w:rsidRDefault="00031964" w:rsidP="00593DB0">
      <w:r>
        <w:rPr>
          <w:noProof/>
        </w:rPr>
        <w:drawing>
          <wp:anchor distT="0" distB="0" distL="114300" distR="114300" simplePos="0" relativeHeight="251688960" behindDoc="0" locked="0" layoutInCell="1" allowOverlap="1">
            <wp:simplePos x="0" y="0"/>
            <wp:positionH relativeFrom="column">
              <wp:posOffset>37465</wp:posOffset>
            </wp:positionH>
            <wp:positionV relativeFrom="paragraph">
              <wp:posOffset>8254365</wp:posOffset>
            </wp:positionV>
            <wp:extent cx="1351915" cy="137795"/>
            <wp:effectExtent l="0" t="0" r="635" b="0"/>
            <wp:wrapNone/>
            <wp:docPr id="6" name="Picture 2" descr="Recombinant_WHITE_vect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binant_WHITE_vector.eps"/>
                    <pic:cNvPicPr/>
                  </pic:nvPicPr>
                  <pic:blipFill>
                    <a:blip r:embed="rId11" cstate="print"/>
                    <a:stretch>
                      <a:fillRect/>
                    </a:stretch>
                  </pic:blipFill>
                  <pic:spPr>
                    <a:xfrm>
                      <a:off x="0" y="0"/>
                      <a:ext cx="1351915" cy="137795"/>
                    </a:xfrm>
                    <a:prstGeom prst="rect">
                      <a:avLst/>
                    </a:prstGeom>
                  </pic:spPr>
                </pic:pic>
              </a:graphicData>
            </a:graphic>
          </wp:anchor>
        </w:drawing>
      </w:r>
      <w:r w:rsidR="004F1671">
        <w:rPr>
          <w:noProof/>
        </w:rPr>
        <w:pict>
          <v:shape id="Text Box 9" o:spid="_x0000_s1029" type="#_x0000_t202" style="position:absolute;margin-left:12.75pt;margin-top:508.25pt;width:183.75pt;height:27.1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4F1671" w:rsidRPr="003343FC" w:rsidRDefault="004F1671"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4F1671" w:rsidRPr="003343FC" w:rsidRDefault="004F1671" w:rsidP="00031964">
                  <w:pPr>
                    <w:rPr>
                      <w:rFonts w:ascii="Century Gothic" w:hAnsi="Century Gothic"/>
                    </w:rPr>
                  </w:pPr>
                </w:p>
              </w:txbxContent>
            </v:textbox>
          </v:shape>
        </w:pict>
      </w:r>
      <w:r w:rsidR="004F1671">
        <w:rPr>
          <w:noProof/>
        </w:rPr>
        <w:pict>
          <v:shape id="Straight Arrow Connector 2" o:spid="_x0000_s1042" type="#_x0000_t32" style="position:absolute;margin-left:-93.15pt;margin-top:73.1pt;width:641.35pt;height:0;z-index:25166643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004F1671">
        <w:rPr>
          <w:noProof/>
          <w:sz w:val="48"/>
          <w:szCs w:val="48"/>
        </w:rPr>
        <w:pict>
          <v:shape id="Straight Arrow Connector 1" o:spid="_x0000_s1041" type="#_x0000_t32" style="position:absolute;margin-left:-48.55pt;margin-top:108.05pt;width:6in;height:.0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r w:rsidR="00593DB0">
        <w:rPr>
          <w:noProof/>
        </w:rPr>
        <w:lastRenderedPageBreak/>
        <w:drawing>
          <wp:inline distT="0" distB="0" distL="0" distR="0">
            <wp:extent cx="841248" cy="292608"/>
            <wp:effectExtent l="0" t="0" r="0" b="0"/>
            <wp:docPr id="87" name="Picture 8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841248" cy="292608"/>
                    </a:xfrm>
                    <a:prstGeom prst="rect">
                      <a:avLst/>
                    </a:prstGeom>
                  </pic:spPr>
                </pic:pic>
              </a:graphicData>
            </a:graphic>
          </wp:inline>
        </w:drawing>
      </w:r>
    </w:p>
    <w:p w:rsidR="00593DB0" w:rsidRPr="00B44CF3" w:rsidRDefault="00593DB0" w:rsidP="00593DB0">
      <w:proofErr w:type="gramStart"/>
      <w:r w:rsidRPr="00B44CF3">
        <w:t>tranSMART</w:t>
      </w:r>
      <w:proofErr w:type="gramEnd"/>
      <w:r w:rsidRPr="00B44CF3">
        <w:t xml:space="preserve"> documentation by Johnson &amp; Johnson and Recombinant Data is licensed under a </w:t>
      </w:r>
      <w:hyperlink r:id="rId14" w:history="1">
        <w:r w:rsidRPr="00B44CF3">
          <w:rPr>
            <w:rStyle w:val="xRef"/>
          </w:rPr>
          <w:t xml:space="preserve">Creative Commons Attribution 3.0 </w:t>
        </w:r>
        <w:proofErr w:type="spellStart"/>
        <w:r w:rsidRPr="00B44CF3">
          <w:rPr>
            <w:rStyle w:val="xRef"/>
          </w:rPr>
          <w:t>Unported</w:t>
        </w:r>
        <w:proofErr w:type="spellEnd"/>
        <w:r w:rsidRPr="00B44CF3">
          <w:rPr>
            <w:rStyle w:val="xRef"/>
          </w:rPr>
          <w:t xml:space="preserve"> License</w:t>
        </w:r>
      </w:hyperlink>
      <w:r w:rsidRPr="00B44CF3">
        <w:t>.</w:t>
      </w:r>
    </w:p>
    <w:p w:rsidR="00593DB0" w:rsidRPr="00790E20" w:rsidRDefault="00593DB0" w:rsidP="00593DB0">
      <w:r w:rsidRPr="00790E20">
        <w:t>Recombinant</w:t>
      </w:r>
      <w:r w:rsidRPr="00790E20">
        <w:rPr>
          <w:vertAlign w:val="superscript"/>
        </w:rPr>
        <w:t>®</w:t>
      </w:r>
      <w:r w:rsidRPr="00790E20">
        <w:t xml:space="preserve"> is a registered trademark of Recombinant Data Corp. in the United States and other countries.</w:t>
      </w:r>
    </w:p>
    <w:p w:rsidR="00593DB0" w:rsidRPr="00790E20" w:rsidRDefault="00593DB0" w:rsidP="00593DB0">
      <w:r w:rsidRPr="00790E20">
        <w:t>Other company, product, and service names may be trademarks or service marks of others.</w:t>
      </w:r>
    </w:p>
    <w:p w:rsidR="00774181" w:rsidRDefault="00774181" w:rsidP="00593DB0"/>
    <w:p w:rsidR="00554858" w:rsidRDefault="00554858" w:rsidP="009B27CA">
      <w:pPr>
        <w:rPr>
          <w:b/>
          <w:bCs/>
        </w:rPr>
      </w:pPr>
    </w:p>
    <w:p w:rsidR="00554858" w:rsidRDefault="00554858" w:rsidP="009B27CA">
      <w:pPr>
        <w:rPr>
          <w:b/>
          <w:bCs/>
        </w:rPr>
      </w:pPr>
    </w:p>
    <w:p w:rsidR="009B27CA" w:rsidRDefault="004F1671" w:rsidP="009B27CA">
      <w:pPr>
        <w:tabs>
          <w:tab w:val="clear" w:pos="360"/>
          <w:tab w:val="clear" w:pos="720"/>
          <w:tab w:val="clear" w:pos="1080"/>
          <w:tab w:val="clear" w:pos="1440"/>
          <w:tab w:val="clear" w:pos="1800"/>
          <w:tab w:val="clear" w:pos="2160"/>
        </w:tabs>
        <w:spacing w:after="0"/>
      </w:pPr>
      <w:bookmarkStart w:id="0" w:name="_GoBack"/>
      <w:bookmarkEnd w:id="0"/>
      <w:r>
        <w:rPr>
          <w:b/>
          <w:bCs/>
          <w:noProof/>
        </w:rPr>
        <w:pict>
          <v:shape id="_x0000_s1030" type="#_x0000_t202" style="position:absolute;margin-left:0;margin-top:0;width:288.75pt;height:110.55pt;z-index:251678720;visibility:visible;mso-height-percent:200;mso-position-horizontal:center;mso-position-vertical:center;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ZKJAIAACM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" stroked="f">
            <v:textbox style="mso-fit-shape-to-text:t">
              <w:txbxContent>
                <w:p w:rsidR="004F1671" w:rsidRPr="00554858" w:rsidRDefault="004F1671">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w:r>
      <w:r w:rsidR="009B27CA">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BC5417" w:rsidRDefault="001B1707">
          <w:pPr>
            <w:pStyle w:val="TOC1"/>
            <w:rPr>
              <w:rFonts w:asciiTheme="minorHAnsi" w:eastAsiaTheme="minorEastAsia" w:hAnsiTheme="minorHAnsi" w:cstheme="minorBidi"/>
              <w:b w:val="0"/>
              <w:color w:val="auto"/>
              <w:sz w:val="22"/>
              <w:szCs w:val="22"/>
            </w:rPr>
          </w:pPr>
          <w:r>
            <w:rPr>
              <w:b w:val="0"/>
            </w:rPr>
            <w:fldChar w:fldCharType="begin"/>
          </w:r>
          <w:r w:rsidR="009B27CA">
            <w:rPr>
              <w:b w:val="0"/>
            </w:rPr>
            <w:instrText xml:space="preserve"> TOC \o "2-3" \h \z \t "Heading 1,1" </w:instrText>
          </w:r>
          <w:r>
            <w:rPr>
              <w:b w:val="0"/>
            </w:rPr>
            <w:fldChar w:fldCharType="separate"/>
          </w:r>
          <w:hyperlink w:anchor="_Toc366653683" w:history="1">
            <w:r w:rsidR="00BC5417" w:rsidRPr="009660D3">
              <w:rPr>
                <w:rStyle w:val="Hyperlink"/>
              </w:rPr>
              <w:t>Chapter 1:  Getting Started with tranSMART</w:t>
            </w:r>
            <w:r w:rsidR="00BC5417">
              <w:rPr>
                <w:webHidden/>
              </w:rPr>
              <w:tab/>
            </w:r>
            <w:r w:rsidR="00BC5417">
              <w:rPr>
                <w:webHidden/>
              </w:rPr>
              <w:fldChar w:fldCharType="begin"/>
            </w:r>
            <w:r w:rsidR="00BC5417">
              <w:rPr>
                <w:webHidden/>
              </w:rPr>
              <w:instrText xml:space="preserve"> PAGEREF _Toc366653683 \h </w:instrText>
            </w:r>
            <w:r w:rsidR="00BC5417">
              <w:rPr>
                <w:webHidden/>
              </w:rPr>
            </w:r>
            <w:r w:rsidR="00BC5417">
              <w:rPr>
                <w:webHidden/>
              </w:rPr>
              <w:fldChar w:fldCharType="separate"/>
            </w:r>
            <w:r w:rsidR="00BC5417">
              <w:rPr>
                <w:webHidden/>
              </w:rPr>
              <w:t>1</w:t>
            </w:r>
            <w:r w:rsidR="00BC5417">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84" w:history="1">
            <w:r w:rsidRPr="009660D3">
              <w:rPr>
                <w:rStyle w:val="Hyperlink"/>
                <w:noProof/>
              </w:rPr>
              <w:t>Feature Overview</w:t>
            </w:r>
            <w:r>
              <w:rPr>
                <w:noProof/>
                <w:webHidden/>
              </w:rPr>
              <w:tab/>
            </w:r>
            <w:r>
              <w:rPr>
                <w:noProof/>
                <w:webHidden/>
              </w:rPr>
              <w:fldChar w:fldCharType="begin"/>
            </w:r>
            <w:r>
              <w:rPr>
                <w:noProof/>
                <w:webHidden/>
              </w:rPr>
              <w:instrText xml:space="preserve"> PAGEREF _Toc366653684 \h </w:instrText>
            </w:r>
            <w:r>
              <w:rPr>
                <w:noProof/>
                <w:webHidden/>
              </w:rPr>
            </w:r>
            <w:r>
              <w:rPr>
                <w:noProof/>
                <w:webHidden/>
              </w:rPr>
              <w:fldChar w:fldCharType="separate"/>
            </w:r>
            <w:r>
              <w:rPr>
                <w:noProof/>
                <w:webHidden/>
              </w:rPr>
              <w:t>1</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85" w:history="1">
            <w:r w:rsidRPr="009660D3">
              <w:rPr>
                <w:rStyle w:val="Hyperlink"/>
              </w:rPr>
              <w:t>Search Tool</w:t>
            </w:r>
            <w:r>
              <w:rPr>
                <w:webHidden/>
              </w:rPr>
              <w:tab/>
            </w:r>
            <w:r>
              <w:rPr>
                <w:webHidden/>
              </w:rPr>
              <w:fldChar w:fldCharType="begin"/>
            </w:r>
            <w:r>
              <w:rPr>
                <w:webHidden/>
              </w:rPr>
              <w:instrText xml:space="preserve"> PAGEREF _Toc366653685 \h </w:instrText>
            </w:r>
            <w:r>
              <w:rPr>
                <w:webHidden/>
              </w:rPr>
            </w:r>
            <w:r>
              <w:rPr>
                <w:webHidden/>
              </w:rPr>
              <w:fldChar w:fldCharType="separate"/>
            </w:r>
            <w:r>
              <w:rPr>
                <w:webHidden/>
              </w:rPr>
              <w:t>2</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86" w:history="1">
            <w:r w:rsidRPr="009660D3">
              <w:rPr>
                <w:rStyle w:val="Hyperlink"/>
              </w:rPr>
              <w:t>Dataset Explorer</w:t>
            </w:r>
            <w:r>
              <w:rPr>
                <w:webHidden/>
              </w:rPr>
              <w:tab/>
            </w:r>
            <w:r>
              <w:rPr>
                <w:webHidden/>
              </w:rPr>
              <w:fldChar w:fldCharType="begin"/>
            </w:r>
            <w:r>
              <w:rPr>
                <w:webHidden/>
              </w:rPr>
              <w:instrText xml:space="preserve"> PAGEREF _Toc366653686 \h </w:instrText>
            </w:r>
            <w:r>
              <w:rPr>
                <w:webHidden/>
              </w:rPr>
            </w:r>
            <w:r>
              <w:rPr>
                <w:webHidden/>
              </w:rPr>
              <w:fldChar w:fldCharType="separate"/>
            </w:r>
            <w:r>
              <w:rPr>
                <w:webHidden/>
              </w:rPr>
              <w:t>2</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87" w:history="1">
            <w:r w:rsidRPr="009660D3">
              <w:rPr>
                <w:rStyle w:val="Hyperlink"/>
              </w:rPr>
              <w:t>Gene Signature Wizard</w:t>
            </w:r>
            <w:r>
              <w:rPr>
                <w:webHidden/>
              </w:rPr>
              <w:tab/>
            </w:r>
            <w:r>
              <w:rPr>
                <w:webHidden/>
              </w:rPr>
              <w:fldChar w:fldCharType="begin"/>
            </w:r>
            <w:r>
              <w:rPr>
                <w:webHidden/>
              </w:rPr>
              <w:instrText xml:space="preserve"> PAGEREF _Toc366653687 \h </w:instrText>
            </w:r>
            <w:r>
              <w:rPr>
                <w:webHidden/>
              </w:rPr>
            </w:r>
            <w:r>
              <w:rPr>
                <w:webHidden/>
              </w:rPr>
              <w:fldChar w:fldCharType="separate"/>
            </w:r>
            <w:r>
              <w:rPr>
                <w:webHidden/>
              </w:rPr>
              <w:t>3</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88" w:history="1">
            <w:r w:rsidRPr="009660D3">
              <w:rPr>
                <w:rStyle w:val="Hyperlink"/>
                <w:noProof/>
              </w:rPr>
              <w:t>Logging In</w:t>
            </w:r>
            <w:r>
              <w:rPr>
                <w:noProof/>
                <w:webHidden/>
              </w:rPr>
              <w:tab/>
            </w:r>
            <w:r>
              <w:rPr>
                <w:noProof/>
                <w:webHidden/>
              </w:rPr>
              <w:fldChar w:fldCharType="begin"/>
            </w:r>
            <w:r>
              <w:rPr>
                <w:noProof/>
                <w:webHidden/>
              </w:rPr>
              <w:instrText xml:space="preserve"> PAGEREF _Toc366653688 \h </w:instrText>
            </w:r>
            <w:r>
              <w:rPr>
                <w:noProof/>
                <w:webHidden/>
              </w:rPr>
            </w:r>
            <w:r>
              <w:rPr>
                <w:noProof/>
                <w:webHidden/>
              </w:rPr>
              <w:fldChar w:fldCharType="separate"/>
            </w:r>
            <w:r>
              <w:rPr>
                <w:noProof/>
                <w:webHidden/>
              </w:rPr>
              <w:t>4</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89" w:history="1">
            <w:r w:rsidRPr="009660D3">
              <w:rPr>
                <w:rStyle w:val="Hyperlink"/>
                <w:noProof/>
              </w:rPr>
              <w:t>Tools</w:t>
            </w:r>
            <w:r>
              <w:rPr>
                <w:noProof/>
                <w:webHidden/>
              </w:rPr>
              <w:tab/>
            </w:r>
            <w:r>
              <w:rPr>
                <w:noProof/>
                <w:webHidden/>
              </w:rPr>
              <w:fldChar w:fldCharType="begin"/>
            </w:r>
            <w:r>
              <w:rPr>
                <w:noProof/>
                <w:webHidden/>
              </w:rPr>
              <w:instrText xml:space="preserve"> PAGEREF _Toc366653689 \h </w:instrText>
            </w:r>
            <w:r>
              <w:rPr>
                <w:noProof/>
                <w:webHidden/>
              </w:rPr>
            </w:r>
            <w:r>
              <w:rPr>
                <w:noProof/>
                <w:webHidden/>
              </w:rPr>
              <w:fldChar w:fldCharType="separate"/>
            </w:r>
            <w:r>
              <w:rPr>
                <w:noProof/>
                <w:webHidden/>
              </w:rPr>
              <w:t>4</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90" w:history="1">
            <w:r w:rsidRPr="009660D3">
              <w:rPr>
                <w:rStyle w:val="Hyperlink"/>
                <w:noProof/>
              </w:rPr>
              <w:t>Opening a Particular Tool at Login</w:t>
            </w:r>
            <w:r>
              <w:rPr>
                <w:noProof/>
                <w:webHidden/>
              </w:rPr>
              <w:tab/>
            </w:r>
            <w:r>
              <w:rPr>
                <w:noProof/>
                <w:webHidden/>
              </w:rPr>
              <w:fldChar w:fldCharType="begin"/>
            </w:r>
            <w:r>
              <w:rPr>
                <w:noProof/>
                <w:webHidden/>
              </w:rPr>
              <w:instrText xml:space="preserve"> PAGEREF _Toc366653690 \h </w:instrText>
            </w:r>
            <w:r>
              <w:rPr>
                <w:noProof/>
                <w:webHidden/>
              </w:rPr>
            </w:r>
            <w:r>
              <w:rPr>
                <w:noProof/>
                <w:webHidden/>
              </w:rPr>
              <w:fldChar w:fldCharType="separate"/>
            </w:r>
            <w:r>
              <w:rPr>
                <w:noProof/>
                <w:webHidden/>
              </w:rPr>
              <w:t>5</w:t>
            </w:r>
            <w:r>
              <w:rPr>
                <w:noProof/>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691" w:history="1">
            <w:r w:rsidRPr="009660D3">
              <w:rPr>
                <w:rStyle w:val="Hyperlink"/>
              </w:rPr>
              <w:t>Chapter 2:  Search Tool</w:t>
            </w:r>
            <w:r>
              <w:rPr>
                <w:webHidden/>
              </w:rPr>
              <w:tab/>
            </w:r>
            <w:r>
              <w:rPr>
                <w:webHidden/>
              </w:rPr>
              <w:fldChar w:fldCharType="begin"/>
            </w:r>
            <w:r>
              <w:rPr>
                <w:webHidden/>
              </w:rPr>
              <w:instrText xml:space="preserve"> PAGEREF _Toc366653691 \h </w:instrText>
            </w:r>
            <w:r>
              <w:rPr>
                <w:webHidden/>
              </w:rPr>
            </w:r>
            <w:r>
              <w:rPr>
                <w:webHidden/>
              </w:rPr>
              <w:fldChar w:fldCharType="separate"/>
            </w:r>
            <w:r>
              <w:rPr>
                <w:webHidden/>
              </w:rPr>
              <w:t>7</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92" w:history="1">
            <w:r w:rsidRPr="009660D3">
              <w:rPr>
                <w:rStyle w:val="Hyperlink"/>
                <w:noProof/>
              </w:rPr>
              <w:t>Search Tasks</w:t>
            </w:r>
            <w:r>
              <w:rPr>
                <w:noProof/>
                <w:webHidden/>
              </w:rPr>
              <w:tab/>
            </w:r>
            <w:r>
              <w:rPr>
                <w:noProof/>
                <w:webHidden/>
              </w:rPr>
              <w:fldChar w:fldCharType="begin"/>
            </w:r>
            <w:r>
              <w:rPr>
                <w:noProof/>
                <w:webHidden/>
              </w:rPr>
              <w:instrText xml:space="preserve"> PAGEREF _Toc366653692 \h </w:instrText>
            </w:r>
            <w:r>
              <w:rPr>
                <w:noProof/>
                <w:webHidden/>
              </w:rPr>
            </w:r>
            <w:r>
              <w:rPr>
                <w:noProof/>
                <w:webHidden/>
              </w:rPr>
              <w:fldChar w:fldCharType="separate"/>
            </w:r>
            <w:r>
              <w:rPr>
                <w:noProof/>
                <w:webHidden/>
              </w:rPr>
              <w:t>7</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3" w:history="1">
            <w:r w:rsidRPr="009660D3">
              <w:rPr>
                <w:rStyle w:val="Hyperlink"/>
              </w:rPr>
              <w:t>Defining a Search Filter</w:t>
            </w:r>
            <w:r>
              <w:rPr>
                <w:webHidden/>
              </w:rPr>
              <w:tab/>
            </w:r>
            <w:r>
              <w:rPr>
                <w:webHidden/>
              </w:rPr>
              <w:fldChar w:fldCharType="begin"/>
            </w:r>
            <w:r>
              <w:rPr>
                <w:webHidden/>
              </w:rPr>
              <w:instrText xml:space="preserve"> PAGEREF _Toc366653693 \h </w:instrText>
            </w:r>
            <w:r>
              <w:rPr>
                <w:webHidden/>
              </w:rPr>
            </w:r>
            <w:r>
              <w:rPr>
                <w:webHidden/>
              </w:rPr>
              <w:fldChar w:fldCharType="separate"/>
            </w:r>
            <w:r>
              <w:rPr>
                <w:webHidden/>
              </w:rPr>
              <w:t>7</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4" w:history="1">
            <w:r w:rsidRPr="009660D3">
              <w:rPr>
                <w:rStyle w:val="Hyperlink"/>
              </w:rPr>
              <w:t>Building a Search String</w:t>
            </w:r>
            <w:r>
              <w:rPr>
                <w:webHidden/>
              </w:rPr>
              <w:tab/>
            </w:r>
            <w:r>
              <w:rPr>
                <w:webHidden/>
              </w:rPr>
              <w:fldChar w:fldCharType="begin"/>
            </w:r>
            <w:r>
              <w:rPr>
                <w:webHidden/>
              </w:rPr>
              <w:instrText xml:space="preserve"> PAGEREF _Toc366653694 \h </w:instrText>
            </w:r>
            <w:r>
              <w:rPr>
                <w:webHidden/>
              </w:rPr>
            </w:r>
            <w:r>
              <w:rPr>
                <w:webHidden/>
              </w:rPr>
              <w:fldChar w:fldCharType="separate"/>
            </w:r>
            <w:r>
              <w:rPr>
                <w:webHidden/>
              </w:rPr>
              <w:t>11</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5" w:history="1">
            <w:r w:rsidRPr="009660D3">
              <w:rPr>
                <w:rStyle w:val="Hyperlink"/>
              </w:rPr>
              <w:t>Saving a Search Filter or Search String</w:t>
            </w:r>
            <w:r>
              <w:rPr>
                <w:webHidden/>
              </w:rPr>
              <w:tab/>
            </w:r>
            <w:r>
              <w:rPr>
                <w:webHidden/>
              </w:rPr>
              <w:fldChar w:fldCharType="begin"/>
            </w:r>
            <w:r>
              <w:rPr>
                <w:webHidden/>
              </w:rPr>
              <w:instrText xml:space="preserve"> PAGEREF _Toc366653695 \h </w:instrText>
            </w:r>
            <w:r>
              <w:rPr>
                <w:webHidden/>
              </w:rPr>
            </w:r>
            <w:r>
              <w:rPr>
                <w:webHidden/>
              </w:rPr>
              <w:fldChar w:fldCharType="separate"/>
            </w:r>
            <w:r>
              <w:rPr>
                <w:webHidden/>
              </w:rPr>
              <w:t>14</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6" w:history="1">
            <w:r w:rsidRPr="009660D3">
              <w:rPr>
                <w:rStyle w:val="Hyperlink"/>
              </w:rPr>
              <w:t>Working with Search Results</w:t>
            </w:r>
            <w:r>
              <w:rPr>
                <w:webHidden/>
              </w:rPr>
              <w:tab/>
            </w:r>
            <w:r>
              <w:rPr>
                <w:webHidden/>
              </w:rPr>
              <w:fldChar w:fldCharType="begin"/>
            </w:r>
            <w:r>
              <w:rPr>
                <w:webHidden/>
              </w:rPr>
              <w:instrText xml:space="preserve"> PAGEREF _Toc366653696 \h </w:instrText>
            </w:r>
            <w:r>
              <w:rPr>
                <w:webHidden/>
              </w:rPr>
            </w:r>
            <w:r>
              <w:rPr>
                <w:webHidden/>
              </w:rPr>
              <w:fldChar w:fldCharType="separate"/>
            </w:r>
            <w:r>
              <w:rPr>
                <w:webHidden/>
              </w:rPr>
              <w:t>16</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697" w:history="1">
            <w:r w:rsidRPr="009660D3">
              <w:rPr>
                <w:rStyle w:val="Hyperlink"/>
                <w:noProof/>
              </w:rPr>
              <w:t>TEA Analyses</w:t>
            </w:r>
            <w:r>
              <w:rPr>
                <w:noProof/>
                <w:webHidden/>
              </w:rPr>
              <w:tab/>
            </w:r>
            <w:r>
              <w:rPr>
                <w:noProof/>
                <w:webHidden/>
              </w:rPr>
              <w:fldChar w:fldCharType="begin"/>
            </w:r>
            <w:r>
              <w:rPr>
                <w:noProof/>
                <w:webHidden/>
              </w:rPr>
              <w:instrText xml:space="preserve"> PAGEREF _Toc366653697 \h </w:instrText>
            </w:r>
            <w:r>
              <w:rPr>
                <w:noProof/>
                <w:webHidden/>
              </w:rPr>
            </w:r>
            <w:r>
              <w:rPr>
                <w:noProof/>
                <w:webHidden/>
              </w:rPr>
              <w:fldChar w:fldCharType="separate"/>
            </w:r>
            <w:r>
              <w:rPr>
                <w:noProof/>
                <w:webHidden/>
              </w:rPr>
              <w:t>23</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8" w:history="1">
            <w:r w:rsidRPr="009660D3">
              <w:rPr>
                <w:rStyle w:val="Hyperlink"/>
              </w:rPr>
              <w:t>TEA Indicators Applied to Individual Biomarkers</w:t>
            </w:r>
            <w:r>
              <w:rPr>
                <w:webHidden/>
              </w:rPr>
              <w:tab/>
            </w:r>
            <w:r>
              <w:rPr>
                <w:webHidden/>
              </w:rPr>
              <w:fldChar w:fldCharType="begin"/>
            </w:r>
            <w:r>
              <w:rPr>
                <w:webHidden/>
              </w:rPr>
              <w:instrText xml:space="preserve"> PAGEREF _Toc366653698 \h </w:instrText>
            </w:r>
            <w:r>
              <w:rPr>
                <w:webHidden/>
              </w:rPr>
            </w:r>
            <w:r>
              <w:rPr>
                <w:webHidden/>
              </w:rPr>
              <w:fldChar w:fldCharType="separate"/>
            </w:r>
            <w:r>
              <w:rPr>
                <w:webHidden/>
              </w:rPr>
              <w:t>23</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699" w:history="1">
            <w:r w:rsidRPr="009660D3">
              <w:rPr>
                <w:rStyle w:val="Hyperlink"/>
              </w:rPr>
              <w:t>TEA Indicators Applied to an Analysis</w:t>
            </w:r>
            <w:r>
              <w:rPr>
                <w:webHidden/>
              </w:rPr>
              <w:tab/>
            </w:r>
            <w:r>
              <w:rPr>
                <w:webHidden/>
              </w:rPr>
              <w:fldChar w:fldCharType="begin"/>
            </w:r>
            <w:r>
              <w:rPr>
                <w:webHidden/>
              </w:rPr>
              <w:instrText xml:space="preserve"> PAGEREF _Toc366653699 \h </w:instrText>
            </w:r>
            <w:r>
              <w:rPr>
                <w:webHidden/>
              </w:rPr>
            </w:r>
            <w:r>
              <w:rPr>
                <w:webHidden/>
              </w:rPr>
              <w:fldChar w:fldCharType="separate"/>
            </w:r>
            <w:r>
              <w:rPr>
                <w:webHidden/>
              </w:rPr>
              <w:t>24</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0" w:history="1">
            <w:r w:rsidRPr="009660D3">
              <w:rPr>
                <w:rStyle w:val="Hyperlink"/>
              </w:rPr>
              <w:t>TEA Indicators Applied to an Individual Gene</w:t>
            </w:r>
            <w:r>
              <w:rPr>
                <w:webHidden/>
              </w:rPr>
              <w:tab/>
            </w:r>
            <w:r>
              <w:rPr>
                <w:webHidden/>
              </w:rPr>
              <w:fldChar w:fldCharType="begin"/>
            </w:r>
            <w:r>
              <w:rPr>
                <w:webHidden/>
              </w:rPr>
              <w:instrText xml:space="preserve"> PAGEREF _Toc366653700 \h </w:instrText>
            </w:r>
            <w:r>
              <w:rPr>
                <w:webHidden/>
              </w:rPr>
            </w:r>
            <w:r>
              <w:rPr>
                <w:webHidden/>
              </w:rPr>
              <w:fldChar w:fldCharType="separate"/>
            </w:r>
            <w:r>
              <w:rPr>
                <w:webHidden/>
              </w:rPr>
              <w:t>26</w:t>
            </w:r>
            <w:r>
              <w:rPr>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01" w:history="1">
            <w:r w:rsidRPr="009660D3">
              <w:rPr>
                <w:rStyle w:val="Hyperlink"/>
              </w:rPr>
              <w:t>Chapter 3:  Dataset Explorer</w:t>
            </w:r>
            <w:r>
              <w:rPr>
                <w:webHidden/>
              </w:rPr>
              <w:tab/>
            </w:r>
            <w:r>
              <w:rPr>
                <w:webHidden/>
              </w:rPr>
              <w:fldChar w:fldCharType="begin"/>
            </w:r>
            <w:r>
              <w:rPr>
                <w:webHidden/>
              </w:rPr>
              <w:instrText xml:space="preserve"> PAGEREF _Toc366653701 \h </w:instrText>
            </w:r>
            <w:r>
              <w:rPr>
                <w:webHidden/>
              </w:rPr>
            </w:r>
            <w:r>
              <w:rPr>
                <w:webHidden/>
              </w:rPr>
              <w:fldChar w:fldCharType="separate"/>
            </w:r>
            <w:r>
              <w:rPr>
                <w:webHidden/>
              </w:rPr>
              <w:t>29</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02" w:history="1">
            <w:r w:rsidRPr="009660D3">
              <w:rPr>
                <w:rStyle w:val="Hyperlink"/>
                <w:noProof/>
              </w:rPr>
              <w:t>Overview of the UI</w:t>
            </w:r>
            <w:r>
              <w:rPr>
                <w:noProof/>
                <w:webHidden/>
              </w:rPr>
              <w:tab/>
            </w:r>
            <w:r>
              <w:rPr>
                <w:noProof/>
                <w:webHidden/>
              </w:rPr>
              <w:fldChar w:fldCharType="begin"/>
            </w:r>
            <w:r>
              <w:rPr>
                <w:noProof/>
                <w:webHidden/>
              </w:rPr>
              <w:instrText xml:space="preserve"> PAGEREF _Toc366653702 \h </w:instrText>
            </w:r>
            <w:r>
              <w:rPr>
                <w:noProof/>
                <w:webHidden/>
              </w:rPr>
            </w:r>
            <w:r>
              <w:rPr>
                <w:noProof/>
                <w:webHidden/>
              </w:rPr>
              <w:fldChar w:fldCharType="separate"/>
            </w:r>
            <w:r>
              <w:rPr>
                <w:noProof/>
                <w:webHidden/>
              </w:rPr>
              <w:t>29</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03" w:history="1">
            <w:r w:rsidRPr="009660D3">
              <w:rPr>
                <w:rStyle w:val="Hyperlink"/>
                <w:noProof/>
              </w:rPr>
              <w:t>Using Dataset Explorer</w:t>
            </w:r>
            <w:r>
              <w:rPr>
                <w:noProof/>
                <w:webHidden/>
              </w:rPr>
              <w:tab/>
            </w:r>
            <w:r>
              <w:rPr>
                <w:noProof/>
                <w:webHidden/>
              </w:rPr>
              <w:fldChar w:fldCharType="begin"/>
            </w:r>
            <w:r>
              <w:rPr>
                <w:noProof/>
                <w:webHidden/>
              </w:rPr>
              <w:instrText xml:space="preserve"> PAGEREF _Toc366653703 \h </w:instrText>
            </w:r>
            <w:r>
              <w:rPr>
                <w:noProof/>
                <w:webHidden/>
              </w:rPr>
            </w:r>
            <w:r>
              <w:rPr>
                <w:noProof/>
                <w:webHidden/>
              </w:rPr>
              <w:fldChar w:fldCharType="separate"/>
            </w:r>
            <w:r>
              <w:rPr>
                <w:noProof/>
                <w:webHidden/>
              </w:rPr>
              <w:t>31</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4" w:history="1">
            <w:r w:rsidRPr="009660D3">
              <w:rPr>
                <w:rStyle w:val="Hyperlink"/>
              </w:rPr>
              <w:t>Public and Private Studies</w:t>
            </w:r>
            <w:r>
              <w:rPr>
                <w:webHidden/>
              </w:rPr>
              <w:tab/>
            </w:r>
            <w:r>
              <w:rPr>
                <w:webHidden/>
              </w:rPr>
              <w:fldChar w:fldCharType="begin"/>
            </w:r>
            <w:r>
              <w:rPr>
                <w:webHidden/>
              </w:rPr>
              <w:instrText xml:space="preserve"> PAGEREF _Toc366653704 \h </w:instrText>
            </w:r>
            <w:r>
              <w:rPr>
                <w:webHidden/>
              </w:rPr>
            </w:r>
            <w:r>
              <w:rPr>
                <w:webHidden/>
              </w:rPr>
              <w:fldChar w:fldCharType="separate"/>
            </w:r>
            <w:r>
              <w:rPr>
                <w:webHidden/>
              </w:rPr>
              <w:t>31</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5" w:history="1">
            <w:r w:rsidRPr="009660D3">
              <w:rPr>
                <w:rStyle w:val="Hyperlink"/>
              </w:rPr>
              <w:t>Selecting the Study</w:t>
            </w:r>
            <w:r>
              <w:rPr>
                <w:webHidden/>
              </w:rPr>
              <w:tab/>
            </w:r>
            <w:r>
              <w:rPr>
                <w:webHidden/>
              </w:rPr>
              <w:fldChar w:fldCharType="begin"/>
            </w:r>
            <w:r>
              <w:rPr>
                <w:webHidden/>
              </w:rPr>
              <w:instrText xml:space="preserve"> PAGEREF _Toc366653705 \h </w:instrText>
            </w:r>
            <w:r>
              <w:rPr>
                <w:webHidden/>
              </w:rPr>
            </w:r>
            <w:r>
              <w:rPr>
                <w:webHidden/>
              </w:rPr>
              <w:fldChar w:fldCharType="separate"/>
            </w:r>
            <w:r>
              <w:rPr>
                <w:webHidden/>
              </w:rPr>
              <w:t>32</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6" w:history="1">
            <w:r w:rsidRPr="009660D3">
              <w:rPr>
                <w:rStyle w:val="Hyperlink"/>
              </w:rPr>
              <w:t>Populating the Study Groups</w:t>
            </w:r>
            <w:r>
              <w:rPr>
                <w:webHidden/>
              </w:rPr>
              <w:tab/>
            </w:r>
            <w:r>
              <w:rPr>
                <w:webHidden/>
              </w:rPr>
              <w:fldChar w:fldCharType="begin"/>
            </w:r>
            <w:r>
              <w:rPr>
                <w:webHidden/>
              </w:rPr>
              <w:instrText xml:space="preserve"> PAGEREF _Toc366653706 \h </w:instrText>
            </w:r>
            <w:r>
              <w:rPr>
                <w:webHidden/>
              </w:rPr>
            </w:r>
            <w:r>
              <w:rPr>
                <w:webHidden/>
              </w:rPr>
              <w:fldChar w:fldCharType="separate"/>
            </w:r>
            <w:r>
              <w:rPr>
                <w:webHidden/>
              </w:rPr>
              <w:t>35</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7" w:history="1">
            <w:r w:rsidRPr="009660D3">
              <w:rPr>
                <w:rStyle w:val="Hyperlink"/>
              </w:rPr>
              <w:t>Generating Summary Statistics</w:t>
            </w:r>
            <w:r>
              <w:rPr>
                <w:webHidden/>
              </w:rPr>
              <w:tab/>
            </w:r>
            <w:r>
              <w:rPr>
                <w:webHidden/>
              </w:rPr>
              <w:fldChar w:fldCharType="begin"/>
            </w:r>
            <w:r>
              <w:rPr>
                <w:webHidden/>
              </w:rPr>
              <w:instrText xml:space="preserve"> PAGEREF _Toc366653707 \h </w:instrText>
            </w:r>
            <w:r>
              <w:rPr>
                <w:webHidden/>
              </w:rPr>
            </w:r>
            <w:r>
              <w:rPr>
                <w:webHidden/>
              </w:rPr>
              <w:fldChar w:fldCharType="separate"/>
            </w:r>
            <w:r>
              <w:rPr>
                <w:webHidden/>
              </w:rPr>
              <w:t>41</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8" w:history="1">
            <w:r w:rsidRPr="009660D3">
              <w:rPr>
                <w:rStyle w:val="Hyperlink"/>
              </w:rPr>
              <w:t>Defining Points of Comparison</w:t>
            </w:r>
            <w:r>
              <w:rPr>
                <w:webHidden/>
              </w:rPr>
              <w:tab/>
            </w:r>
            <w:r>
              <w:rPr>
                <w:webHidden/>
              </w:rPr>
              <w:fldChar w:fldCharType="begin"/>
            </w:r>
            <w:r>
              <w:rPr>
                <w:webHidden/>
              </w:rPr>
              <w:instrText xml:space="preserve"> PAGEREF _Toc366653708 \h </w:instrText>
            </w:r>
            <w:r>
              <w:rPr>
                <w:webHidden/>
              </w:rPr>
            </w:r>
            <w:r>
              <w:rPr>
                <w:webHidden/>
              </w:rPr>
              <w:fldChar w:fldCharType="separate"/>
            </w:r>
            <w:r>
              <w:rPr>
                <w:webHidden/>
              </w:rPr>
              <w:t>43</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09" w:history="1">
            <w:r w:rsidRPr="009660D3">
              <w:rPr>
                <w:rStyle w:val="Hyperlink"/>
              </w:rPr>
              <w:t>Printing or Saving the Contents of the Results/Analysis View</w:t>
            </w:r>
            <w:r>
              <w:rPr>
                <w:webHidden/>
              </w:rPr>
              <w:tab/>
            </w:r>
            <w:r>
              <w:rPr>
                <w:webHidden/>
              </w:rPr>
              <w:fldChar w:fldCharType="begin"/>
            </w:r>
            <w:r>
              <w:rPr>
                <w:webHidden/>
              </w:rPr>
              <w:instrText xml:space="preserve"> PAGEREF _Toc366653709 \h </w:instrText>
            </w:r>
            <w:r>
              <w:rPr>
                <w:webHidden/>
              </w:rPr>
            </w:r>
            <w:r>
              <w:rPr>
                <w:webHidden/>
              </w:rPr>
              <w:fldChar w:fldCharType="separate"/>
            </w:r>
            <w:r>
              <w:rPr>
                <w:webHidden/>
              </w:rPr>
              <w:t>44</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0" w:history="1">
            <w:r w:rsidRPr="009660D3">
              <w:rPr>
                <w:rStyle w:val="Hyperlink"/>
              </w:rPr>
              <w:t>Copying Individual Charts in the Results/Analysis View</w:t>
            </w:r>
            <w:r>
              <w:rPr>
                <w:webHidden/>
              </w:rPr>
              <w:tab/>
            </w:r>
            <w:r>
              <w:rPr>
                <w:webHidden/>
              </w:rPr>
              <w:fldChar w:fldCharType="begin"/>
            </w:r>
            <w:r>
              <w:rPr>
                <w:webHidden/>
              </w:rPr>
              <w:instrText xml:space="preserve"> PAGEREF _Toc366653710 \h </w:instrText>
            </w:r>
            <w:r>
              <w:rPr>
                <w:webHidden/>
              </w:rPr>
            </w:r>
            <w:r>
              <w:rPr>
                <w:webHidden/>
              </w:rPr>
              <w:fldChar w:fldCharType="separate"/>
            </w:r>
            <w:r>
              <w:rPr>
                <w:webHidden/>
              </w:rPr>
              <w:t>45</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11" w:history="1">
            <w:r w:rsidRPr="009660D3">
              <w:rPr>
                <w:rStyle w:val="Hyperlink"/>
                <w:noProof/>
              </w:rPr>
              <w:t>Viewing a Study</w:t>
            </w:r>
            <w:r>
              <w:rPr>
                <w:noProof/>
                <w:webHidden/>
              </w:rPr>
              <w:tab/>
            </w:r>
            <w:r>
              <w:rPr>
                <w:noProof/>
                <w:webHidden/>
              </w:rPr>
              <w:fldChar w:fldCharType="begin"/>
            </w:r>
            <w:r>
              <w:rPr>
                <w:noProof/>
                <w:webHidden/>
              </w:rPr>
              <w:instrText xml:space="preserve"> PAGEREF _Toc366653711 \h </w:instrText>
            </w:r>
            <w:r>
              <w:rPr>
                <w:noProof/>
                <w:webHidden/>
              </w:rPr>
            </w:r>
            <w:r>
              <w:rPr>
                <w:noProof/>
                <w:webHidden/>
              </w:rPr>
              <w:fldChar w:fldCharType="separate"/>
            </w:r>
            <w:r>
              <w:rPr>
                <w:noProof/>
                <w:webHidden/>
              </w:rPr>
              <w:t>45</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12" w:history="1">
            <w:r w:rsidRPr="009660D3">
              <w:rPr>
                <w:rStyle w:val="Hyperlink"/>
                <w:noProof/>
              </w:rPr>
              <w:t>Exporting Dataset Explorer Findings</w:t>
            </w:r>
            <w:r>
              <w:rPr>
                <w:noProof/>
                <w:webHidden/>
              </w:rPr>
              <w:tab/>
            </w:r>
            <w:r>
              <w:rPr>
                <w:noProof/>
                <w:webHidden/>
              </w:rPr>
              <w:fldChar w:fldCharType="begin"/>
            </w:r>
            <w:r>
              <w:rPr>
                <w:noProof/>
                <w:webHidden/>
              </w:rPr>
              <w:instrText xml:space="preserve"> PAGEREF _Toc366653712 \h </w:instrText>
            </w:r>
            <w:r>
              <w:rPr>
                <w:noProof/>
                <w:webHidden/>
              </w:rPr>
            </w:r>
            <w:r>
              <w:rPr>
                <w:noProof/>
                <w:webHidden/>
              </w:rPr>
              <w:fldChar w:fldCharType="separate"/>
            </w:r>
            <w:r>
              <w:rPr>
                <w:noProof/>
                <w:webHidden/>
              </w:rPr>
              <w:t>46</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13" w:history="1">
            <w:r w:rsidRPr="009660D3">
              <w:rPr>
                <w:rStyle w:val="Hyperlink"/>
                <w:noProof/>
              </w:rPr>
              <w:t>Generating Advanced Analyses and Visualizations</w:t>
            </w:r>
            <w:r>
              <w:rPr>
                <w:noProof/>
                <w:webHidden/>
              </w:rPr>
              <w:tab/>
            </w:r>
            <w:r>
              <w:rPr>
                <w:noProof/>
                <w:webHidden/>
              </w:rPr>
              <w:fldChar w:fldCharType="begin"/>
            </w:r>
            <w:r>
              <w:rPr>
                <w:noProof/>
                <w:webHidden/>
              </w:rPr>
              <w:instrText xml:space="preserve"> PAGEREF _Toc366653713 \h </w:instrText>
            </w:r>
            <w:r>
              <w:rPr>
                <w:noProof/>
                <w:webHidden/>
              </w:rPr>
            </w:r>
            <w:r>
              <w:rPr>
                <w:noProof/>
                <w:webHidden/>
              </w:rPr>
              <w:fldChar w:fldCharType="separate"/>
            </w:r>
            <w:r>
              <w:rPr>
                <w:noProof/>
                <w:webHidden/>
              </w:rPr>
              <w:t>48</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4" w:history="1">
            <w:r w:rsidRPr="009660D3">
              <w:rPr>
                <w:rStyle w:val="Hyperlink"/>
              </w:rPr>
              <w:t>Generating Heatmaps</w:t>
            </w:r>
            <w:r>
              <w:rPr>
                <w:webHidden/>
              </w:rPr>
              <w:tab/>
            </w:r>
            <w:r>
              <w:rPr>
                <w:webHidden/>
              </w:rPr>
              <w:fldChar w:fldCharType="begin"/>
            </w:r>
            <w:r>
              <w:rPr>
                <w:webHidden/>
              </w:rPr>
              <w:instrText xml:space="preserve"> PAGEREF _Toc366653714 \h </w:instrText>
            </w:r>
            <w:r>
              <w:rPr>
                <w:webHidden/>
              </w:rPr>
            </w:r>
            <w:r>
              <w:rPr>
                <w:webHidden/>
              </w:rPr>
              <w:fldChar w:fldCharType="separate"/>
            </w:r>
            <w:r>
              <w:rPr>
                <w:webHidden/>
              </w:rPr>
              <w:t>49</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5" w:history="1">
            <w:r w:rsidRPr="009660D3">
              <w:rPr>
                <w:rStyle w:val="Hyperlink"/>
              </w:rPr>
              <w:t>Generating Advanced Analyses</w:t>
            </w:r>
            <w:r>
              <w:rPr>
                <w:webHidden/>
              </w:rPr>
              <w:tab/>
            </w:r>
            <w:r>
              <w:rPr>
                <w:webHidden/>
              </w:rPr>
              <w:fldChar w:fldCharType="begin"/>
            </w:r>
            <w:r>
              <w:rPr>
                <w:webHidden/>
              </w:rPr>
              <w:instrText xml:space="preserve"> PAGEREF _Toc366653715 \h </w:instrText>
            </w:r>
            <w:r>
              <w:rPr>
                <w:webHidden/>
              </w:rPr>
            </w:r>
            <w:r>
              <w:rPr>
                <w:webHidden/>
              </w:rPr>
              <w:fldChar w:fldCharType="separate"/>
            </w:r>
            <w:r>
              <w:rPr>
                <w:webHidden/>
              </w:rPr>
              <w:t>59</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6" w:history="1">
            <w:r w:rsidRPr="009660D3">
              <w:rPr>
                <w:rStyle w:val="Hyperlink"/>
              </w:rPr>
              <w:t>Data Binning</w:t>
            </w:r>
            <w:r>
              <w:rPr>
                <w:webHidden/>
              </w:rPr>
              <w:tab/>
            </w:r>
            <w:r>
              <w:rPr>
                <w:webHidden/>
              </w:rPr>
              <w:fldChar w:fldCharType="begin"/>
            </w:r>
            <w:r>
              <w:rPr>
                <w:webHidden/>
              </w:rPr>
              <w:instrText xml:space="preserve"> PAGEREF _Toc366653716 \h </w:instrText>
            </w:r>
            <w:r>
              <w:rPr>
                <w:webHidden/>
              </w:rPr>
            </w:r>
            <w:r>
              <w:rPr>
                <w:webHidden/>
              </w:rPr>
              <w:fldChar w:fldCharType="separate"/>
            </w:r>
            <w:r>
              <w:rPr>
                <w:webHidden/>
              </w:rPr>
              <w:t>71</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7" w:history="1">
            <w:r w:rsidRPr="009660D3">
              <w:rPr>
                <w:rStyle w:val="Hyperlink"/>
              </w:rPr>
              <w:t>High Dimensional Data</w:t>
            </w:r>
            <w:r>
              <w:rPr>
                <w:webHidden/>
              </w:rPr>
              <w:tab/>
            </w:r>
            <w:r>
              <w:rPr>
                <w:webHidden/>
              </w:rPr>
              <w:fldChar w:fldCharType="begin"/>
            </w:r>
            <w:r>
              <w:rPr>
                <w:webHidden/>
              </w:rPr>
              <w:instrText xml:space="preserve"> PAGEREF _Toc366653717 \h </w:instrText>
            </w:r>
            <w:r>
              <w:rPr>
                <w:webHidden/>
              </w:rPr>
            </w:r>
            <w:r>
              <w:rPr>
                <w:webHidden/>
              </w:rPr>
              <w:fldChar w:fldCharType="separate"/>
            </w:r>
            <w:r>
              <w:rPr>
                <w:webHidden/>
              </w:rPr>
              <w:t>76</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18" w:history="1">
            <w:r w:rsidRPr="009660D3">
              <w:rPr>
                <w:rStyle w:val="Hyperlink"/>
              </w:rPr>
              <w:t>Other Features</w:t>
            </w:r>
            <w:r>
              <w:rPr>
                <w:webHidden/>
              </w:rPr>
              <w:tab/>
            </w:r>
            <w:r>
              <w:rPr>
                <w:webHidden/>
              </w:rPr>
              <w:fldChar w:fldCharType="begin"/>
            </w:r>
            <w:r>
              <w:rPr>
                <w:webHidden/>
              </w:rPr>
              <w:instrText xml:space="preserve"> PAGEREF _Toc366653718 \h </w:instrText>
            </w:r>
            <w:r>
              <w:rPr>
                <w:webHidden/>
              </w:rPr>
            </w:r>
            <w:r>
              <w:rPr>
                <w:webHidden/>
              </w:rPr>
              <w:fldChar w:fldCharType="separate"/>
            </w:r>
            <w:r>
              <w:rPr>
                <w:webHidden/>
              </w:rPr>
              <w:t>78</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19" w:history="1">
            <w:r w:rsidRPr="009660D3">
              <w:rPr>
                <w:rStyle w:val="Hyperlink"/>
                <w:noProof/>
              </w:rPr>
              <w:t>The Jobs Tab</w:t>
            </w:r>
            <w:r>
              <w:rPr>
                <w:noProof/>
                <w:webHidden/>
              </w:rPr>
              <w:tab/>
            </w:r>
            <w:r>
              <w:rPr>
                <w:noProof/>
                <w:webHidden/>
              </w:rPr>
              <w:fldChar w:fldCharType="begin"/>
            </w:r>
            <w:r>
              <w:rPr>
                <w:noProof/>
                <w:webHidden/>
              </w:rPr>
              <w:instrText xml:space="preserve"> PAGEREF _Toc366653719 \h </w:instrText>
            </w:r>
            <w:r>
              <w:rPr>
                <w:noProof/>
                <w:webHidden/>
              </w:rPr>
            </w:r>
            <w:r>
              <w:rPr>
                <w:noProof/>
                <w:webHidden/>
              </w:rPr>
              <w:fldChar w:fldCharType="separate"/>
            </w:r>
            <w:r>
              <w:rPr>
                <w:noProof/>
                <w:webHidden/>
              </w:rPr>
              <w:t>80</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20" w:history="1">
            <w:r w:rsidRPr="009660D3">
              <w:rPr>
                <w:rStyle w:val="Hyperlink"/>
              </w:rPr>
              <w:t>Viewing a Logged Job</w:t>
            </w:r>
            <w:r>
              <w:rPr>
                <w:webHidden/>
              </w:rPr>
              <w:tab/>
            </w:r>
            <w:r>
              <w:rPr>
                <w:webHidden/>
              </w:rPr>
              <w:fldChar w:fldCharType="begin"/>
            </w:r>
            <w:r>
              <w:rPr>
                <w:webHidden/>
              </w:rPr>
              <w:instrText xml:space="preserve"> PAGEREF _Toc366653720 \h </w:instrText>
            </w:r>
            <w:r>
              <w:rPr>
                <w:webHidden/>
              </w:rPr>
            </w:r>
            <w:r>
              <w:rPr>
                <w:webHidden/>
              </w:rPr>
              <w:fldChar w:fldCharType="separate"/>
            </w:r>
            <w:r>
              <w:rPr>
                <w:webHidden/>
              </w:rPr>
              <w:t>81</w:t>
            </w:r>
            <w:r>
              <w:rPr>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21" w:history="1">
            <w:r w:rsidRPr="009660D3">
              <w:rPr>
                <w:rStyle w:val="Hyperlink"/>
              </w:rPr>
              <w:t>Chapter 4:  Gene Signatures and Gene Lists</w:t>
            </w:r>
            <w:r>
              <w:rPr>
                <w:webHidden/>
              </w:rPr>
              <w:tab/>
            </w:r>
            <w:r>
              <w:rPr>
                <w:webHidden/>
              </w:rPr>
              <w:fldChar w:fldCharType="begin"/>
            </w:r>
            <w:r>
              <w:rPr>
                <w:webHidden/>
              </w:rPr>
              <w:instrText xml:space="preserve"> PAGEREF _Toc366653721 \h </w:instrText>
            </w:r>
            <w:r>
              <w:rPr>
                <w:webHidden/>
              </w:rPr>
            </w:r>
            <w:r>
              <w:rPr>
                <w:webHidden/>
              </w:rPr>
              <w:fldChar w:fldCharType="separate"/>
            </w:r>
            <w:r>
              <w:rPr>
                <w:webHidden/>
              </w:rPr>
              <w:t>83</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22" w:history="1">
            <w:r w:rsidRPr="009660D3">
              <w:rPr>
                <w:rStyle w:val="Hyperlink"/>
                <w:noProof/>
              </w:rPr>
              <w:t>Creating a Gene Signature</w:t>
            </w:r>
            <w:r>
              <w:rPr>
                <w:noProof/>
                <w:webHidden/>
              </w:rPr>
              <w:tab/>
            </w:r>
            <w:r>
              <w:rPr>
                <w:noProof/>
                <w:webHidden/>
              </w:rPr>
              <w:fldChar w:fldCharType="begin"/>
            </w:r>
            <w:r>
              <w:rPr>
                <w:noProof/>
                <w:webHidden/>
              </w:rPr>
              <w:instrText xml:space="preserve"> PAGEREF _Toc366653722 \h </w:instrText>
            </w:r>
            <w:r>
              <w:rPr>
                <w:noProof/>
                <w:webHidden/>
              </w:rPr>
            </w:r>
            <w:r>
              <w:rPr>
                <w:noProof/>
                <w:webHidden/>
              </w:rPr>
              <w:fldChar w:fldCharType="separate"/>
            </w:r>
            <w:r>
              <w:rPr>
                <w:noProof/>
                <w:webHidden/>
              </w:rPr>
              <w:t>83</w:t>
            </w:r>
            <w:r>
              <w:rPr>
                <w:noProof/>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23" w:history="1">
            <w:r w:rsidRPr="009660D3">
              <w:rPr>
                <w:rStyle w:val="Hyperlink"/>
              </w:rPr>
              <w:t>Step 1. Adding the Genes to a Text File</w:t>
            </w:r>
            <w:r>
              <w:rPr>
                <w:webHidden/>
              </w:rPr>
              <w:tab/>
            </w:r>
            <w:r>
              <w:rPr>
                <w:webHidden/>
              </w:rPr>
              <w:fldChar w:fldCharType="begin"/>
            </w:r>
            <w:r>
              <w:rPr>
                <w:webHidden/>
              </w:rPr>
              <w:instrText xml:space="preserve"> PAGEREF _Toc366653723 \h </w:instrText>
            </w:r>
            <w:r>
              <w:rPr>
                <w:webHidden/>
              </w:rPr>
            </w:r>
            <w:r>
              <w:rPr>
                <w:webHidden/>
              </w:rPr>
              <w:fldChar w:fldCharType="separate"/>
            </w:r>
            <w:r>
              <w:rPr>
                <w:webHidden/>
              </w:rPr>
              <w:t>83</w:t>
            </w:r>
            <w:r>
              <w:rPr>
                <w:webHidden/>
              </w:rPr>
              <w:fldChar w:fldCharType="end"/>
            </w:r>
          </w:hyperlink>
        </w:p>
        <w:p w:rsidR="00BC5417" w:rsidRDefault="00BC5417">
          <w:pPr>
            <w:pStyle w:val="TOC3"/>
            <w:rPr>
              <w:rFonts w:asciiTheme="minorHAnsi" w:eastAsiaTheme="minorEastAsia" w:hAnsiTheme="minorHAnsi" w:cstheme="minorBidi"/>
              <w:sz w:val="22"/>
              <w:szCs w:val="22"/>
            </w:rPr>
          </w:pPr>
          <w:hyperlink w:anchor="_Toc366653724" w:history="1">
            <w:r w:rsidRPr="009660D3">
              <w:rPr>
                <w:rStyle w:val="Hyperlink"/>
              </w:rPr>
              <w:t>Step 2. Creating the Gene Signature</w:t>
            </w:r>
            <w:r>
              <w:rPr>
                <w:webHidden/>
              </w:rPr>
              <w:tab/>
            </w:r>
            <w:r>
              <w:rPr>
                <w:webHidden/>
              </w:rPr>
              <w:fldChar w:fldCharType="begin"/>
            </w:r>
            <w:r>
              <w:rPr>
                <w:webHidden/>
              </w:rPr>
              <w:instrText xml:space="preserve"> PAGEREF _Toc366653724 \h </w:instrText>
            </w:r>
            <w:r>
              <w:rPr>
                <w:webHidden/>
              </w:rPr>
            </w:r>
            <w:r>
              <w:rPr>
                <w:webHidden/>
              </w:rPr>
              <w:fldChar w:fldCharType="separate"/>
            </w:r>
            <w:r>
              <w:rPr>
                <w:webHidden/>
              </w:rPr>
              <w:t>87</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25" w:history="1">
            <w:r w:rsidRPr="009660D3">
              <w:rPr>
                <w:rStyle w:val="Hyperlink"/>
                <w:noProof/>
              </w:rPr>
              <w:t>Performing Actions on Your Gene Signatures</w:t>
            </w:r>
            <w:r>
              <w:rPr>
                <w:noProof/>
                <w:webHidden/>
              </w:rPr>
              <w:tab/>
            </w:r>
            <w:r>
              <w:rPr>
                <w:noProof/>
                <w:webHidden/>
              </w:rPr>
              <w:fldChar w:fldCharType="begin"/>
            </w:r>
            <w:r>
              <w:rPr>
                <w:noProof/>
                <w:webHidden/>
              </w:rPr>
              <w:instrText xml:space="preserve"> PAGEREF _Toc366653725 \h </w:instrText>
            </w:r>
            <w:r>
              <w:rPr>
                <w:noProof/>
                <w:webHidden/>
              </w:rPr>
            </w:r>
            <w:r>
              <w:rPr>
                <w:noProof/>
                <w:webHidden/>
              </w:rPr>
              <w:fldChar w:fldCharType="separate"/>
            </w:r>
            <w:r>
              <w:rPr>
                <w:noProof/>
                <w:webHidden/>
              </w:rPr>
              <w:t>91</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26" w:history="1">
            <w:r w:rsidRPr="009660D3">
              <w:rPr>
                <w:rStyle w:val="Hyperlink"/>
                <w:noProof/>
              </w:rPr>
              <w:t>Performing Actions on Other Users’ Signatures</w:t>
            </w:r>
            <w:r>
              <w:rPr>
                <w:noProof/>
                <w:webHidden/>
              </w:rPr>
              <w:tab/>
            </w:r>
            <w:r>
              <w:rPr>
                <w:noProof/>
                <w:webHidden/>
              </w:rPr>
              <w:fldChar w:fldCharType="begin"/>
            </w:r>
            <w:r>
              <w:rPr>
                <w:noProof/>
                <w:webHidden/>
              </w:rPr>
              <w:instrText xml:space="preserve"> PAGEREF _Toc366653726 \h </w:instrText>
            </w:r>
            <w:r>
              <w:rPr>
                <w:noProof/>
                <w:webHidden/>
              </w:rPr>
            </w:r>
            <w:r>
              <w:rPr>
                <w:noProof/>
                <w:webHidden/>
              </w:rPr>
              <w:fldChar w:fldCharType="separate"/>
            </w:r>
            <w:r>
              <w:rPr>
                <w:noProof/>
                <w:webHidden/>
              </w:rPr>
              <w:t>92</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27" w:history="1">
            <w:r w:rsidRPr="009660D3">
              <w:rPr>
                <w:rStyle w:val="Hyperlink"/>
                <w:noProof/>
              </w:rPr>
              <w:t>Viewing a Gene Signature Definition</w:t>
            </w:r>
            <w:r>
              <w:rPr>
                <w:noProof/>
                <w:webHidden/>
              </w:rPr>
              <w:tab/>
            </w:r>
            <w:r>
              <w:rPr>
                <w:noProof/>
                <w:webHidden/>
              </w:rPr>
              <w:fldChar w:fldCharType="begin"/>
            </w:r>
            <w:r>
              <w:rPr>
                <w:noProof/>
                <w:webHidden/>
              </w:rPr>
              <w:instrText xml:space="preserve"> PAGEREF _Toc366653727 \h </w:instrText>
            </w:r>
            <w:r>
              <w:rPr>
                <w:noProof/>
                <w:webHidden/>
              </w:rPr>
            </w:r>
            <w:r>
              <w:rPr>
                <w:noProof/>
                <w:webHidden/>
              </w:rPr>
              <w:fldChar w:fldCharType="separate"/>
            </w:r>
            <w:r>
              <w:rPr>
                <w:noProof/>
                <w:webHidden/>
              </w:rPr>
              <w:t>93</w:t>
            </w:r>
            <w:r>
              <w:rPr>
                <w:noProof/>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28" w:history="1">
            <w:r w:rsidRPr="009660D3">
              <w:rPr>
                <w:rStyle w:val="Hyperlink"/>
              </w:rPr>
              <w:t>Chapter 5:  Other Tasks</w:t>
            </w:r>
            <w:r>
              <w:rPr>
                <w:webHidden/>
              </w:rPr>
              <w:tab/>
            </w:r>
            <w:r>
              <w:rPr>
                <w:webHidden/>
              </w:rPr>
              <w:fldChar w:fldCharType="begin"/>
            </w:r>
            <w:r>
              <w:rPr>
                <w:webHidden/>
              </w:rPr>
              <w:instrText xml:space="preserve"> PAGEREF _Toc366653728 \h </w:instrText>
            </w:r>
            <w:r>
              <w:rPr>
                <w:webHidden/>
              </w:rPr>
            </w:r>
            <w:r>
              <w:rPr>
                <w:webHidden/>
              </w:rPr>
              <w:fldChar w:fldCharType="separate"/>
            </w:r>
            <w:r>
              <w:rPr>
                <w:webHidden/>
              </w:rPr>
              <w:t>95</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29" w:history="1">
            <w:r w:rsidRPr="009660D3">
              <w:rPr>
                <w:rStyle w:val="Hyperlink"/>
                <w:rFonts w:cs="Arial"/>
                <w:noProof/>
              </w:rPr>
              <w:t>Other Tasks</w:t>
            </w:r>
            <w:r>
              <w:rPr>
                <w:noProof/>
                <w:webHidden/>
              </w:rPr>
              <w:tab/>
            </w:r>
            <w:r>
              <w:rPr>
                <w:noProof/>
                <w:webHidden/>
              </w:rPr>
              <w:fldChar w:fldCharType="begin"/>
            </w:r>
            <w:r>
              <w:rPr>
                <w:noProof/>
                <w:webHidden/>
              </w:rPr>
              <w:instrText xml:space="preserve"> PAGEREF _Toc366653729 \h </w:instrText>
            </w:r>
            <w:r>
              <w:rPr>
                <w:noProof/>
                <w:webHidden/>
              </w:rPr>
            </w:r>
            <w:r>
              <w:rPr>
                <w:noProof/>
                <w:webHidden/>
              </w:rPr>
              <w:fldChar w:fldCharType="separate"/>
            </w:r>
            <w:r>
              <w:rPr>
                <w:noProof/>
                <w:webHidden/>
              </w:rPr>
              <w:t>95</w:t>
            </w:r>
            <w:r>
              <w:rPr>
                <w:noProof/>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30" w:history="1">
            <w:r w:rsidRPr="009660D3">
              <w:rPr>
                <w:rStyle w:val="Hyperlink"/>
              </w:rPr>
              <w:t>Appendix A:  How TEA Scores Are Calculated</w:t>
            </w:r>
            <w:r>
              <w:rPr>
                <w:webHidden/>
              </w:rPr>
              <w:tab/>
            </w:r>
            <w:r>
              <w:rPr>
                <w:webHidden/>
              </w:rPr>
              <w:fldChar w:fldCharType="begin"/>
            </w:r>
            <w:r>
              <w:rPr>
                <w:webHidden/>
              </w:rPr>
              <w:instrText xml:space="preserve"> PAGEREF _Toc366653730 \h </w:instrText>
            </w:r>
            <w:r>
              <w:rPr>
                <w:webHidden/>
              </w:rPr>
            </w:r>
            <w:r>
              <w:rPr>
                <w:webHidden/>
              </w:rPr>
              <w:fldChar w:fldCharType="separate"/>
            </w:r>
            <w:r>
              <w:rPr>
                <w:webHidden/>
              </w:rPr>
              <w:t>97</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31" w:history="1">
            <w:r w:rsidRPr="009660D3">
              <w:rPr>
                <w:rStyle w:val="Hyperlink"/>
                <w:noProof/>
              </w:rPr>
              <w:t>Data Inputs to the TEA algorithm</w:t>
            </w:r>
            <w:r>
              <w:rPr>
                <w:noProof/>
                <w:webHidden/>
              </w:rPr>
              <w:tab/>
            </w:r>
            <w:r>
              <w:rPr>
                <w:noProof/>
                <w:webHidden/>
              </w:rPr>
              <w:fldChar w:fldCharType="begin"/>
            </w:r>
            <w:r>
              <w:rPr>
                <w:noProof/>
                <w:webHidden/>
              </w:rPr>
              <w:instrText xml:space="preserve"> PAGEREF _Toc366653731 \h </w:instrText>
            </w:r>
            <w:r>
              <w:rPr>
                <w:noProof/>
                <w:webHidden/>
              </w:rPr>
            </w:r>
            <w:r>
              <w:rPr>
                <w:noProof/>
                <w:webHidden/>
              </w:rPr>
              <w:fldChar w:fldCharType="separate"/>
            </w:r>
            <w:r>
              <w:rPr>
                <w:noProof/>
                <w:webHidden/>
              </w:rPr>
              <w:t>97</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32" w:history="1">
            <w:r w:rsidRPr="009660D3">
              <w:rPr>
                <w:rStyle w:val="Hyperlink"/>
                <w:noProof/>
              </w:rPr>
              <w:t>Operations</w:t>
            </w:r>
            <w:r>
              <w:rPr>
                <w:noProof/>
                <w:webHidden/>
              </w:rPr>
              <w:tab/>
            </w:r>
            <w:r>
              <w:rPr>
                <w:noProof/>
                <w:webHidden/>
              </w:rPr>
              <w:fldChar w:fldCharType="begin"/>
            </w:r>
            <w:r>
              <w:rPr>
                <w:noProof/>
                <w:webHidden/>
              </w:rPr>
              <w:instrText xml:space="preserve"> PAGEREF _Toc366653732 \h </w:instrText>
            </w:r>
            <w:r>
              <w:rPr>
                <w:noProof/>
                <w:webHidden/>
              </w:rPr>
            </w:r>
            <w:r>
              <w:rPr>
                <w:noProof/>
                <w:webHidden/>
              </w:rPr>
              <w:fldChar w:fldCharType="separate"/>
            </w:r>
            <w:r>
              <w:rPr>
                <w:noProof/>
                <w:webHidden/>
              </w:rPr>
              <w:t>97</w:t>
            </w:r>
            <w:r>
              <w:rPr>
                <w:noProof/>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33" w:history="1">
            <w:r w:rsidRPr="009660D3">
              <w:rPr>
                <w:rStyle w:val="Hyperlink"/>
                <w:noProof/>
              </w:rPr>
              <w:t>Result</w:t>
            </w:r>
            <w:r>
              <w:rPr>
                <w:noProof/>
                <w:webHidden/>
              </w:rPr>
              <w:tab/>
            </w:r>
            <w:r>
              <w:rPr>
                <w:noProof/>
                <w:webHidden/>
              </w:rPr>
              <w:fldChar w:fldCharType="begin"/>
            </w:r>
            <w:r>
              <w:rPr>
                <w:noProof/>
                <w:webHidden/>
              </w:rPr>
              <w:instrText xml:space="preserve"> PAGEREF _Toc366653733 \h </w:instrText>
            </w:r>
            <w:r>
              <w:rPr>
                <w:noProof/>
                <w:webHidden/>
              </w:rPr>
            </w:r>
            <w:r>
              <w:rPr>
                <w:noProof/>
                <w:webHidden/>
              </w:rPr>
              <w:fldChar w:fldCharType="separate"/>
            </w:r>
            <w:r>
              <w:rPr>
                <w:noProof/>
                <w:webHidden/>
              </w:rPr>
              <w:t>99</w:t>
            </w:r>
            <w:r>
              <w:rPr>
                <w:noProof/>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34" w:history="1">
            <w:r w:rsidRPr="009660D3">
              <w:rPr>
                <w:rStyle w:val="Hyperlink"/>
              </w:rPr>
              <w:t>Appendix B:  Rules for Loading OmicSoft Data</w:t>
            </w:r>
            <w:r>
              <w:rPr>
                <w:webHidden/>
              </w:rPr>
              <w:tab/>
            </w:r>
            <w:r>
              <w:rPr>
                <w:webHidden/>
              </w:rPr>
              <w:fldChar w:fldCharType="begin"/>
            </w:r>
            <w:r>
              <w:rPr>
                <w:webHidden/>
              </w:rPr>
              <w:instrText xml:space="preserve"> PAGEREF _Toc366653734 \h </w:instrText>
            </w:r>
            <w:r>
              <w:rPr>
                <w:webHidden/>
              </w:rPr>
            </w:r>
            <w:r>
              <w:rPr>
                <w:webHidden/>
              </w:rPr>
              <w:fldChar w:fldCharType="separate"/>
            </w:r>
            <w:r>
              <w:rPr>
                <w:webHidden/>
              </w:rPr>
              <w:t>101</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35" w:history="1">
            <w:r w:rsidRPr="009660D3">
              <w:rPr>
                <w:rStyle w:val="Hyperlink"/>
                <w:rFonts w:cs="Arial"/>
                <w:noProof/>
              </w:rPr>
              <w:t>Rules for Loading OmicSoft Data</w:t>
            </w:r>
            <w:r>
              <w:rPr>
                <w:noProof/>
                <w:webHidden/>
              </w:rPr>
              <w:tab/>
            </w:r>
            <w:r>
              <w:rPr>
                <w:noProof/>
                <w:webHidden/>
              </w:rPr>
              <w:fldChar w:fldCharType="begin"/>
            </w:r>
            <w:r>
              <w:rPr>
                <w:noProof/>
                <w:webHidden/>
              </w:rPr>
              <w:instrText xml:space="preserve"> PAGEREF _Toc366653735 \h </w:instrText>
            </w:r>
            <w:r>
              <w:rPr>
                <w:noProof/>
                <w:webHidden/>
              </w:rPr>
            </w:r>
            <w:r>
              <w:rPr>
                <w:noProof/>
                <w:webHidden/>
              </w:rPr>
              <w:fldChar w:fldCharType="separate"/>
            </w:r>
            <w:r>
              <w:rPr>
                <w:noProof/>
                <w:webHidden/>
              </w:rPr>
              <w:t>101</w:t>
            </w:r>
            <w:r>
              <w:rPr>
                <w:noProof/>
                <w:webHidden/>
              </w:rPr>
              <w:fldChar w:fldCharType="end"/>
            </w:r>
          </w:hyperlink>
        </w:p>
        <w:p w:rsidR="00BC5417" w:rsidRDefault="00BC5417">
          <w:pPr>
            <w:pStyle w:val="TOC1"/>
            <w:rPr>
              <w:rFonts w:asciiTheme="minorHAnsi" w:eastAsiaTheme="minorEastAsia" w:hAnsiTheme="minorHAnsi" w:cstheme="minorBidi"/>
              <w:b w:val="0"/>
              <w:color w:val="auto"/>
              <w:sz w:val="22"/>
              <w:szCs w:val="22"/>
            </w:rPr>
          </w:pPr>
          <w:hyperlink w:anchor="_Toc366653736" w:history="1">
            <w:r w:rsidRPr="009660D3">
              <w:rPr>
                <w:rStyle w:val="Hyperlink"/>
              </w:rPr>
              <w:t>Appendix C:  Glossary of Terms</w:t>
            </w:r>
            <w:r>
              <w:rPr>
                <w:webHidden/>
              </w:rPr>
              <w:tab/>
            </w:r>
            <w:r>
              <w:rPr>
                <w:webHidden/>
              </w:rPr>
              <w:fldChar w:fldCharType="begin"/>
            </w:r>
            <w:r>
              <w:rPr>
                <w:webHidden/>
              </w:rPr>
              <w:instrText xml:space="preserve"> PAGEREF _Toc366653736 \h </w:instrText>
            </w:r>
            <w:r>
              <w:rPr>
                <w:webHidden/>
              </w:rPr>
            </w:r>
            <w:r>
              <w:rPr>
                <w:webHidden/>
              </w:rPr>
              <w:fldChar w:fldCharType="separate"/>
            </w:r>
            <w:r>
              <w:rPr>
                <w:webHidden/>
              </w:rPr>
              <w:t>103</w:t>
            </w:r>
            <w:r>
              <w:rPr>
                <w:webHidden/>
              </w:rPr>
              <w:fldChar w:fldCharType="end"/>
            </w:r>
          </w:hyperlink>
        </w:p>
        <w:p w:rsidR="00BC5417" w:rsidRDefault="00BC5417">
          <w:pPr>
            <w:pStyle w:val="TOC2"/>
            <w:rPr>
              <w:rFonts w:asciiTheme="minorHAnsi" w:eastAsiaTheme="minorEastAsia" w:hAnsiTheme="minorHAnsi" w:cstheme="minorBidi"/>
              <w:noProof/>
              <w:sz w:val="22"/>
              <w:szCs w:val="22"/>
            </w:rPr>
          </w:pPr>
          <w:hyperlink w:anchor="_Toc366653737" w:history="1">
            <w:r w:rsidRPr="009660D3">
              <w:rPr>
                <w:rStyle w:val="Hyperlink"/>
                <w:rFonts w:cs="Arial"/>
                <w:noProof/>
              </w:rPr>
              <w:t>Glossary of Terms</w:t>
            </w:r>
            <w:r>
              <w:rPr>
                <w:noProof/>
                <w:webHidden/>
              </w:rPr>
              <w:tab/>
            </w:r>
            <w:r>
              <w:rPr>
                <w:noProof/>
                <w:webHidden/>
              </w:rPr>
              <w:fldChar w:fldCharType="begin"/>
            </w:r>
            <w:r>
              <w:rPr>
                <w:noProof/>
                <w:webHidden/>
              </w:rPr>
              <w:instrText xml:space="preserve"> PAGEREF _Toc366653737 \h </w:instrText>
            </w:r>
            <w:r>
              <w:rPr>
                <w:noProof/>
                <w:webHidden/>
              </w:rPr>
            </w:r>
            <w:r>
              <w:rPr>
                <w:noProof/>
                <w:webHidden/>
              </w:rPr>
              <w:fldChar w:fldCharType="separate"/>
            </w:r>
            <w:r>
              <w:rPr>
                <w:noProof/>
                <w:webHidden/>
              </w:rPr>
              <w:t>103</w:t>
            </w:r>
            <w:r>
              <w:rPr>
                <w:noProof/>
                <w:webHidden/>
              </w:rPr>
              <w:fldChar w:fldCharType="end"/>
            </w:r>
          </w:hyperlink>
        </w:p>
        <w:p w:rsidR="009B27CA" w:rsidRDefault="001B1707"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4F1671">
          <w:rPr>
            <w:noProof/>
          </w:rPr>
          <w:t>1</w:t>
        </w:r>
      </w:fldSimple>
    </w:p>
    <w:p w:rsidR="009B27CA" w:rsidRDefault="009B27CA" w:rsidP="009B27CA">
      <w:pPr>
        <w:pStyle w:val="Heading1"/>
      </w:pPr>
      <w:bookmarkStart w:id="1" w:name="_Toc366653683"/>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4F1671">
        <w:rPr>
          <w:rStyle w:val="InvisibleChap-Appx"/>
          <w:noProof/>
        </w:rPr>
        <w:t>1</w:t>
      </w:r>
      <w:r w:rsidR="001B1707"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1BF0F1A1" wp14:editId="057268FD">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proofErr w:type="gramStart"/>
      <w:r>
        <w:t>tranSMART</w:t>
      </w:r>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proofErr w:type="gramStart"/>
      <w:r>
        <w:t>tranSMART</w:t>
      </w:r>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proofErr w:type="gramStart"/>
      <w:r>
        <w:t>tranSMART</w:t>
      </w:r>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proofErr w:type="gramStart"/>
      <w:r>
        <w:t>tranSMART</w:t>
      </w:r>
      <w:proofErr w:type="gramEnd"/>
      <w:r>
        <w:t xml:space="preserve">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14:anchorId="13A86A7A" wp14:editId="3F09933A">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28689"/>
                    <a:stretch/>
                  </pic:blipFill>
                  <pic:spPr bwMode="auto">
                    <a:xfrm>
                      <a:off x="0" y="0"/>
                      <a:ext cx="2838095" cy="1034839"/>
                    </a:xfrm>
                    <a:prstGeom prst="rect">
                      <a:avLst/>
                    </a:prstGeom>
                    <a:ln>
                      <a:noFill/>
                    </a:ln>
                    <a:extLst>
                      <a:ext uri="{53640926-AAD7-44D8-BBD7-CCE9431645EC}">
                        <a14:shadowObscured xmlns:a14="http://schemas.microsoft.com/office/drawing/2010/main"/>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r>
        <w:t>tranSMART</w:t>
      </w:r>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14:anchorId="60063AC6" wp14:editId="6A09AAA6">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40909" cy="3048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Your tranSMART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proofErr w:type="gramStart"/>
      <w:r>
        <w:t>tranSMART</w:t>
      </w:r>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873B10"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873B10" w:rsidRDefault="00873B10" w:rsidP="00BC6E77"/>
    <w:p w:rsidR="00BC6E77" w:rsidRDefault="004F1671"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0"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4F1671" w:rsidRDefault="004F1671"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14:anchorId="472B09C9" wp14:editId="59233371">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4F1671" w:rsidP="00BC6E77">
      <w:pPr>
        <w:pStyle w:val="NormalIndent"/>
        <w:keepNext/>
      </w:pPr>
      <w:hyperlink r:id="rId21" w:history="1">
        <w:r w:rsidR="00BC6E77" w:rsidRPr="007E775F">
          <w:rPr>
            <w:rStyle w:val="Hyperlink"/>
          </w:rPr>
          <w:t>https://transmart.host.com/transmart</w:t>
        </w:r>
      </w:hyperlink>
    </w:p>
    <w:p w:rsidR="00BC6E77" w:rsidRDefault="004F1671" w:rsidP="00BC6E77">
      <w:pPr>
        <w:pStyle w:val="NormalIndent"/>
        <w:keepNext/>
      </w:pPr>
      <w:hyperlink r:id="rId22"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4F1671" w:rsidP="00BC6E77">
      <w:pPr>
        <w:pStyle w:val="NormalIndent"/>
        <w:rPr>
          <w:color w:val="0000FF"/>
          <w:u w:val="single"/>
        </w:rPr>
      </w:pPr>
      <w:hyperlink r:id="rId23"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4F1671" w:rsidP="00BC6E77">
      <w:pPr>
        <w:pStyle w:val="NormalIndent"/>
      </w:pPr>
      <w:hyperlink r:id="rId24" w:history="1">
        <w:r w:rsidR="00BC6E77" w:rsidRPr="007E775F">
          <w:rPr>
            <w:rStyle w:val="Hyperlink"/>
          </w:rPr>
          <w:t>https://transmart.host.com/transmart/geneSignature</w:t>
        </w:r>
      </w:hyperlink>
    </w:p>
    <w:p w:rsidR="00BC6E77" w:rsidRDefault="00BC6E77" w:rsidP="00BC6E77">
      <w:pPr>
        <w:sectPr w:rsidR="00BC6E77" w:rsidSect="00560D1E">
          <w:headerReference w:type="even" r:id="rId25"/>
          <w:headerReference w:type="default" r:id="rId26"/>
          <w:footerReference w:type="even" r:id="rId27"/>
          <w:footerReference w:type="default" r:id="rId28"/>
          <w:headerReference w:type="first" r:id="rId29"/>
          <w:footerReference w:type="first" r:id="rId30"/>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fldSimple w:instr=" SEQ  &quot;Chapter Number&quot; \* MERGEFORMAT">
        <w:r w:rsidR="004F1671">
          <w:rPr>
            <w:noProof/>
          </w:rPr>
          <w:t>2</w:t>
        </w:r>
      </w:fldSimple>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4F1671">
        <w:rPr>
          <w:rStyle w:val="InvisibleChap-Appx"/>
          <w:noProof/>
        </w:rPr>
        <w:t>2</w:t>
      </w:r>
      <w:r w:rsidR="001B1707"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proofErr w:type="gramStart"/>
      <w:r>
        <w:t>tranSMART</w:t>
      </w:r>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4F1671"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0"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4F1671" w:rsidRDefault="004F1671"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4F1671" w:rsidRDefault="004F1671"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32"/>
      </w:tblGrid>
      <w:tr w:rsidR="00BC6E77" w:rsidTr="00BC6E77">
        <w:tc>
          <w:tcPr>
            <w:tcW w:w="630" w:type="dxa"/>
          </w:tcPr>
          <w:p w:rsidR="00BC6E77" w:rsidRDefault="00BC6E77" w:rsidP="00BC6E77">
            <w:pPr>
              <w:jc w:val="center"/>
            </w:pPr>
            <w:r>
              <w:rPr>
                <w:noProof/>
              </w:rPr>
              <w:lastRenderedPageBreak/>
              <w:drawing>
                <wp:inline distT="0" distB="0" distL="0" distR="0" wp14:anchorId="65094B2D" wp14:editId="3095F1F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r w:rsidR="00E87EBA">
              <w:fldChar w:fldCharType="begin"/>
            </w:r>
            <w:r w:rsidR="00E87EBA">
              <w:instrText xml:space="preserve"> REF _Ref240251073 \h  \* MERGEFORMAT </w:instrText>
            </w:r>
            <w:r w:rsidR="00E87EBA">
              <w:fldChar w:fldCharType="separate"/>
            </w:r>
            <w:r w:rsidR="004F1671" w:rsidRPr="004F1671">
              <w:rPr>
                <w:rStyle w:val="xRef"/>
              </w:rPr>
              <w:t>Building a Search String</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_Ref240251073 \h </w:instrText>
            </w:r>
            <w:r w:rsidR="001B1707" w:rsidRPr="00A90B0D">
              <w:rPr>
                <w:rStyle w:val="InvisibleOnline"/>
              </w:rPr>
            </w:r>
            <w:r w:rsidR="001B1707" w:rsidRPr="00A90B0D">
              <w:rPr>
                <w:rStyle w:val="InvisibleOnline"/>
              </w:rPr>
              <w:fldChar w:fldCharType="separate"/>
            </w:r>
            <w:r w:rsidR="004F1671">
              <w:rPr>
                <w:rStyle w:val="InvisibleOnline"/>
                <w:noProof/>
              </w:rPr>
              <w:t>11</w:t>
            </w:r>
            <w:r w:rsidR="001B1707"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14:anchorId="70820E74" wp14:editId="48716EFA">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8137" cy="219206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0F33C7EE" wp14:editId="5089A39E">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r>
        <w:rPr>
          <w:b/>
        </w:rPr>
        <w:t>a</w:t>
      </w:r>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14:anchorId="4B56BA0B" wp14:editId="592C0313">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r w:rsidR="00E87EBA">
          <w:fldChar w:fldCharType="begin"/>
        </w:r>
        <w:r w:rsidR="00E87EBA">
          <w:instrText xml:space="preserve"> REF _Ref240248682 \h  \* MERGEFORMAT </w:instrText>
        </w:r>
        <w:r w:rsidR="00E87EBA">
          <w:fldChar w:fldCharType="separate"/>
        </w:r>
        <w:r w:rsidR="004F1671" w:rsidRPr="004F1671">
          <w:rPr>
            <w:rStyle w:val="xRef"/>
          </w:rPr>
          <w:t>Working with Search Results</w:t>
        </w:r>
        <w:r w:rsidR="00E87EBA">
          <w:fldChar w:fldCharType="end"/>
        </w:r>
      </w:hyperlink>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_Ref240248682 \h </w:instrText>
      </w:r>
      <w:r w:rsidR="001B1707" w:rsidRPr="00A90B0D">
        <w:rPr>
          <w:rStyle w:val="InvisibleOnline"/>
        </w:rPr>
      </w:r>
      <w:r w:rsidR="001B1707" w:rsidRPr="00A90B0D">
        <w:rPr>
          <w:rStyle w:val="InvisibleOnline"/>
        </w:rPr>
        <w:fldChar w:fldCharType="separate"/>
      </w:r>
      <w:r w:rsidR="004F1671">
        <w:rPr>
          <w:rStyle w:val="InvisibleOnline"/>
          <w:noProof/>
        </w:rPr>
        <w:t>16</w:t>
      </w:r>
      <w:r w:rsidR="001B1707"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14:anchorId="14327E0D" wp14:editId="701A77BC">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33A10CD6" wp14:editId="44763CB8">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14:anchorId="07043A8F" wp14:editId="48474003">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14:anchorId="706F988A" wp14:editId="043BE417">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r w:rsidR="00E87EBA">
          <w:fldChar w:fldCharType="begin"/>
        </w:r>
        <w:r w:rsidR="00E87EBA">
          <w:instrText xml:space="preserve"> REF _Ref240248682 \h  \* MERGEFORMAT </w:instrText>
        </w:r>
        <w:r w:rsidR="00E87EBA">
          <w:fldChar w:fldCharType="separate"/>
        </w:r>
        <w:r w:rsidR="004F1671" w:rsidRPr="004F1671">
          <w:rPr>
            <w:rStyle w:val="xRef"/>
          </w:rPr>
          <w:t>Working with Search Results</w:t>
        </w:r>
        <w:r w:rsidR="00E87EBA">
          <w:fldChar w:fldCharType="end"/>
        </w:r>
      </w:hyperlink>
      <w:r w:rsidRPr="00A57EB9">
        <w:rPr>
          <w:rStyle w:val="InvisibleOnline"/>
        </w:rPr>
        <w:t xml:space="preserve"> on page </w:t>
      </w:r>
      <w:hyperlink w:anchor="Working_With_Search_Results" w:history="1">
        <w:r w:rsidR="001B1707">
          <w:rPr>
            <w:rStyle w:val="InvisibleOnline"/>
          </w:rPr>
          <w:fldChar w:fldCharType="begin"/>
        </w:r>
        <w:r>
          <w:instrText xml:space="preserve"> PAGEREF _Ref240248682 \h </w:instrText>
        </w:r>
        <w:r w:rsidR="001B1707">
          <w:rPr>
            <w:rStyle w:val="InvisibleOnline"/>
          </w:rPr>
        </w:r>
        <w:r w:rsidR="001B1707">
          <w:rPr>
            <w:rStyle w:val="InvisibleOnline"/>
          </w:rPr>
          <w:fldChar w:fldCharType="separate"/>
        </w:r>
        <w:r w:rsidR="004F1671">
          <w:rPr>
            <w:noProof/>
          </w:rPr>
          <w:t>16</w:t>
        </w:r>
        <w:r w:rsidR="001B1707">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proofErr w:type="gramStart"/>
      <w:r>
        <w:t xml:space="preserve">See </w:t>
      </w:r>
      <w:r w:rsidR="00E87EBA">
        <w:fldChar w:fldCharType="begin"/>
      </w:r>
      <w:r w:rsidR="00E87EBA">
        <w:instrText xml:space="preserve"> REF _Ref240248744 \h  \* MERGEFORMAT </w:instrText>
      </w:r>
      <w:r w:rsidR="00E87EBA">
        <w:fldChar w:fldCharType="separate"/>
      </w:r>
      <w:r w:rsidR="004F1671" w:rsidRPr="004F1671">
        <w:rPr>
          <w:rStyle w:val="xRef"/>
        </w:rPr>
        <w:t>Saving a Search Filter or Search String</w:t>
      </w:r>
      <w:r w:rsidR="00E87EBA">
        <w:fldChar w:fldCharType="end"/>
      </w:r>
      <w:r w:rsidRPr="00A90B0D">
        <w:rPr>
          <w:rStyle w:val="InvisibleOnline"/>
        </w:rPr>
        <w:t xml:space="preserve"> on page </w:t>
      </w:r>
      <w:r w:rsidR="00A226E1">
        <w:rPr>
          <w:rStyle w:val="InvisibleOnline"/>
        </w:rPr>
        <w:fldChar w:fldCharType="begin"/>
      </w:r>
      <w:r w:rsidR="00A226E1">
        <w:rPr>
          <w:rStyle w:val="InvisibleOnline"/>
        </w:rPr>
        <w:instrText xml:space="preserve"> PAGEREF _Ref366583148 \h </w:instrText>
      </w:r>
      <w:r w:rsidR="00A226E1">
        <w:rPr>
          <w:rStyle w:val="InvisibleOnline"/>
        </w:rPr>
      </w:r>
      <w:r w:rsidR="00A226E1">
        <w:rPr>
          <w:rStyle w:val="InvisibleOnline"/>
        </w:rPr>
        <w:fldChar w:fldCharType="separate"/>
      </w:r>
      <w:r w:rsidR="004F1671">
        <w:rPr>
          <w:rStyle w:val="InvisibleOnline"/>
          <w:noProof/>
        </w:rPr>
        <w:t>14</w:t>
      </w:r>
      <w:r w:rsidR="00A226E1">
        <w:rPr>
          <w:rStyle w:val="InvisibleOnline"/>
        </w:rPr>
        <w:fldChar w:fldCharType="end"/>
      </w:r>
      <w:r>
        <w:t xml:space="preserve"> for more information, including instructions on saving search filters and search strings.</w:t>
      </w:r>
      <w:proofErr w:type="gramEnd"/>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14:anchorId="4E0A9325" wp14:editId="06BBC3E4">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r w:rsidR="00E87EBA">
        <w:fldChar w:fldCharType="begin"/>
      </w:r>
      <w:r w:rsidR="00E87EBA">
        <w:instrText xml:space="preserve"> REF _Ref240248682 \h  \* MERGEFORMAT </w:instrText>
      </w:r>
      <w:r w:rsidR="00E87EBA">
        <w:fldChar w:fldCharType="separate"/>
      </w:r>
      <w:r w:rsidR="004F1671" w:rsidRPr="004F1671">
        <w:rPr>
          <w:rStyle w:val="xRef"/>
        </w:rPr>
        <w:t>Working with Search Results</w:t>
      </w:r>
      <w:r w:rsidR="00E87EBA">
        <w:fldChar w:fldCharType="end"/>
      </w:r>
      <w:r>
        <w:t xml:space="preserve"> </w:t>
      </w:r>
      <w:r w:rsidRPr="00A57EB9">
        <w:rPr>
          <w:rStyle w:val="InvisibleOnline"/>
        </w:rPr>
        <w:t xml:space="preserve">on page </w:t>
      </w:r>
      <w:r w:rsidR="001B1707" w:rsidRPr="00A57EB9">
        <w:rPr>
          <w:rStyle w:val="InvisibleOnline"/>
        </w:rPr>
        <w:fldChar w:fldCharType="begin"/>
      </w:r>
      <w:r w:rsidRPr="00A57EB9">
        <w:rPr>
          <w:rStyle w:val="InvisibleOnline"/>
        </w:rPr>
        <w:instrText xml:space="preserve"> PAGEREF _Ref240248682 \h </w:instrText>
      </w:r>
      <w:r w:rsidR="001B1707" w:rsidRPr="00A57EB9">
        <w:rPr>
          <w:rStyle w:val="InvisibleOnline"/>
        </w:rPr>
      </w:r>
      <w:r w:rsidR="001B1707" w:rsidRPr="00A57EB9">
        <w:rPr>
          <w:rStyle w:val="InvisibleOnline"/>
        </w:rPr>
        <w:fldChar w:fldCharType="separate"/>
      </w:r>
      <w:r w:rsidR="004F1671">
        <w:rPr>
          <w:rStyle w:val="InvisibleOnline"/>
          <w:noProof/>
        </w:rPr>
        <w:t>16</w:t>
      </w:r>
      <w:r w:rsidR="001B1707"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r w:rsidR="00E87EBA">
        <w:fldChar w:fldCharType="begin"/>
      </w:r>
      <w:r w:rsidR="00E87EBA">
        <w:instrText xml:space="preserve"> REF _Ref316541227 \h  \* MERGEFORMAT </w:instrText>
      </w:r>
      <w:r w:rsidR="00E87EBA">
        <w:fldChar w:fldCharType="separate"/>
      </w:r>
      <w:r w:rsidR="004F1671" w:rsidRPr="004F1671">
        <w:rPr>
          <w:rStyle w:val="xRef"/>
        </w:rPr>
        <w:t>Defining a Search Filter</w:t>
      </w:r>
      <w:r w:rsidR="00E87EBA">
        <w:fldChar w:fldCharType="end"/>
      </w:r>
      <w:r w:rsidRPr="005609AD">
        <w:rPr>
          <w:rStyle w:val="InvisibleOnline"/>
        </w:rPr>
        <w:t xml:space="preserve"> on page </w:t>
      </w:r>
      <w:r w:rsidR="001B1707" w:rsidRPr="005609AD">
        <w:rPr>
          <w:rStyle w:val="InvisibleOnline"/>
        </w:rPr>
        <w:fldChar w:fldCharType="begin"/>
      </w:r>
      <w:r w:rsidRPr="005609AD">
        <w:rPr>
          <w:rStyle w:val="InvisibleOnline"/>
        </w:rPr>
        <w:instrText xml:space="preserve"> PAGEREF _Ref240248834 \h </w:instrText>
      </w:r>
      <w:r w:rsidR="001B1707" w:rsidRPr="005609AD">
        <w:rPr>
          <w:rStyle w:val="InvisibleOnline"/>
        </w:rPr>
      </w:r>
      <w:r w:rsidR="001B1707" w:rsidRPr="005609AD">
        <w:rPr>
          <w:rStyle w:val="InvisibleOnline"/>
        </w:rPr>
        <w:fldChar w:fldCharType="separate"/>
      </w:r>
      <w:r w:rsidR="004F1671">
        <w:rPr>
          <w:rStyle w:val="InvisibleOnline"/>
          <w:noProof/>
        </w:rPr>
        <w:t>7</w:t>
      </w:r>
      <w:r w:rsidR="001B1707"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14:anchorId="47C3A76E" wp14:editId="37FB0BE4">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14:anchorId="3503F701" wp14:editId="7427BEA5">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14:anchorId="33C9C59D" wp14:editId="5EAEF3AC">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14:anchorId="78C6ECF1" wp14:editId="027CC321">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0"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14:anchorId="075679EC" wp14:editId="1B8FF74E">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14:anchorId="7D0F2804" wp14:editId="497F175A">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14:anchorId="2BAFBD86" wp14:editId="100691C1">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proofErr w:type="gramStart"/>
      <w:r>
        <w:t xml:space="preserve">See </w:t>
      </w:r>
      <w:r w:rsidR="00E87EBA">
        <w:fldChar w:fldCharType="begin"/>
      </w:r>
      <w:r w:rsidR="00E87EBA">
        <w:instrText xml:space="preserve"> REF _Ref240248744 \h  \* MERGEFORMAT </w:instrText>
      </w:r>
      <w:r w:rsidR="00E87EBA">
        <w:fldChar w:fldCharType="separate"/>
      </w:r>
      <w:r w:rsidR="004F1671" w:rsidRPr="004F1671">
        <w:rPr>
          <w:rStyle w:val="xRef"/>
        </w:rPr>
        <w:t>Saving a Search Filter or Search String</w:t>
      </w:r>
      <w:r w:rsidR="00E87EBA">
        <w:fldChar w:fldCharType="end"/>
      </w:r>
      <w:r w:rsidRPr="00A57EB9">
        <w:rPr>
          <w:rStyle w:val="InvisibleOnline"/>
        </w:rPr>
        <w:t xml:space="preserve"> on page </w:t>
      </w:r>
      <w:r w:rsidR="00B515C4">
        <w:rPr>
          <w:rStyle w:val="InvisibleOnline"/>
        </w:rPr>
        <w:fldChar w:fldCharType="begin"/>
      </w:r>
      <w:r w:rsidR="00B515C4">
        <w:rPr>
          <w:rStyle w:val="InvisibleOnline"/>
        </w:rPr>
        <w:instrText xml:space="preserve"> PAGEREF _Ref366583148 \h </w:instrText>
      </w:r>
      <w:r w:rsidR="00B515C4">
        <w:rPr>
          <w:rStyle w:val="InvisibleOnline"/>
        </w:rPr>
      </w:r>
      <w:r w:rsidR="00B515C4">
        <w:rPr>
          <w:rStyle w:val="InvisibleOnline"/>
        </w:rPr>
        <w:fldChar w:fldCharType="separate"/>
      </w:r>
      <w:r w:rsidR="004F1671">
        <w:rPr>
          <w:rStyle w:val="InvisibleOnline"/>
          <w:noProof/>
        </w:rPr>
        <w:t>14</w:t>
      </w:r>
      <w:r w:rsidR="00B515C4">
        <w:rPr>
          <w:rStyle w:val="InvisibleOnline"/>
        </w:rPr>
        <w:fldChar w:fldCharType="end"/>
      </w:r>
      <w:r>
        <w:t xml:space="preserve"> for more information about saving search filters and search strings.</w:t>
      </w:r>
      <w:proofErr w:type="gramEnd"/>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14:anchorId="459881F6" wp14:editId="06BE9A5B">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r="18498"/>
                    <a:stretch/>
                  </pic:blipFill>
                  <pic:spPr bwMode="auto">
                    <a:xfrm>
                      <a:off x="0" y="0"/>
                      <a:ext cx="4471517" cy="1414389"/>
                    </a:xfrm>
                    <a:prstGeom prst="rect">
                      <a:avLst/>
                    </a:prstGeom>
                    <a:ln>
                      <a:noFill/>
                    </a:ln>
                    <a:extLst>
                      <a:ext uri="{53640926-AAD7-44D8-BBD7-CCE9431645EC}">
                        <a14:shadowObscured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59343C52" wp14:editId="43FAF686">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14:anchorId="0DD03944" wp14:editId="08319D3B">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r="19098"/>
                    <a:stretch/>
                  </pic:blipFill>
                  <pic:spPr bwMode="auto">
                    <a:xfrm>
                      <a:off x="0" y="0"/>
                      <a:ext cx="4438650" cy="1302171"/>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14:anchorId="72698465" wp14:editId="55091E16">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6"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14:anchorId="59D41486" wp14:editId="38242D0D">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7"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5EE1136D" wp14:editId="7BB33647">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r w:rsidR="00E87EBA">
              <w:fldChar w:fldCharType="begin"/>
            </w:r>
            <w:r w:rsidR="00E87EBA">
              <w:instrText xml:space="preserve"> REF _Ref240251073 \h  \* MERGEFORMAT </w:instrText>
            </w:r>
            <w:r w:rsidR="00E87EBA">
              <w:fldChar w:fldCharType="separate"/>
            </w:r>
            <w:r w:rsidR="004F1671" w:rsidRPr="004F1671">
              <w:rPr>
                <w:rStyle w:val="xRef"/>
              </w:rPr>
              <w:t>Building a Search String</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_Ref240251073 \h </w:instrText>
            </w:r>
            <w:r w:rsidR="001B1707" w:rsidRPr="00A90B0D">
              <w:rPr>
                <w:rStyle w:val="InvisibleOnline"/>
              </w:rPr>
            </w:r>
            <w:r w:rsidR="001B1707" w:rsidRPr="00A90B0D">
              <w:rPr>
                <w:rStyle w:val="InvisibleOnline"/>
              </w:rPr>
              <w:fldChar w:fldCharType="separate"/>
            </w:r>
            <w:r w:rsidR="004F1671">
              <w:rPr>
                <w:rStyle w:val="InvisibleOnline"/>
                <w:noProof/>
              </w:rPr>
              <w:t>11</w:t>
            </w:r>
            <w:r w:rsidR="001B1707"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14:anchorId="4D06B335" wp14:editId="1515E534">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r w:rsidR="00E87EBA">
        <w:fldChar w:fldCharType="begin"/>
      </w:r>
      <w:r w:rsidR="00E87EBA">
        <w:instrText xml:space="preserve"> REF _Ref328052718 \h  \* MERGEFORMAT </w:instrText>
      </w:r>
      <w:r w:rsidR="00E87EBA">
        <w:fldChar w:fldCharType="separate"/>
      </w:r>
      <w:r w:rsidR="004F1671" w:rsidRPr="004F1671">
        <w:rPr>
          <w:rStyle w:val="xRef"/>
        </w:rPr>
        <w:t>TEA Analyses</w:t>
      </w:r>
      <w:r w:rsidR="00E87EBA">
        <w:fldChar w:fldCharType="end"/>
      </w:r>
      <w:r w:rsidRPr="00A57EB9">
        <w:rPr>
          <w:rStyle w:val="InvisibleOnline"/>
        </w:rPr>
        <w:t xml:space="preserve"> on page </w:t>
      </w:r>
      <w:r w:rsidR="001B1707">
        <w:rPr>
          <w:rStyle w:val="InvisibleOnline"/>
        </w:rPr>
        <w:fldChar w:fldCharType="begin"/>
      </w:r>
      <w:r w:rsidR="000B2905">
        <w:rPr>
          <w:rStyle w:val="InvisibleOnline"/>
        </w:rPr>
        <w:instrText xml:space="preserve"> PAGEREF _Ref328052724 \h </w:instrText>
      </w:r>
      <w:r w:rsidR="001B1707">
        <w:rPr>
          <w:rStyle w:val="InvisibleOnline"/>
        </w:rPr>
      </w:r>
      <w:r w:rsidR="001B1707">
        <w:rPr>
          <w:rStyle w:val="InvisibleOnline"/>
        </w:rPr>
        <w:fldChar w:fldCharType="separate"/>
      </w:r>
      <w:r w:rsidR="004F1671">
        <w:rPr>
          <w:rStyle w:val="InvisibleOnline"/>
          <w:noProof/>
        </w:rPr>
        <w:t>23</w:t>
      </w:r>
      <w:r w:rsidR="001B1707">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1B1707" w:rsidP="00BC6E77">
      <w:pPr>
        <w:pStyle w:val="ListBullet"/>
        <w:numPr>
          <w:ilvl w:val="0"/>
          <w:numId w:val="2"/>
        </w:numPr>
        <w:rPr>
          <w:rStyle w:val="xRef"/>
          <w:color w:val="auto"/>
          <w:u w:val="none"/>
        </w:rPr>
      </w:pPr>
      <w:r w:rsidRPr="008B3B81">
        <w:rPr>
          <w:rStyle w:val="xRef"/>
        </w:rPr>
        <w:fldChar w:fldCharType="begin"/>
      </w:r>
      <w:r w:rsidR="008B3B81" w:rsidRPr="008B3B81">
        <w:rPr>
          <w:rStyle w:val="xRef"/>
        </w:rPr>
        <w:instrText xml:space="preserve"> REF _Ref251910817 \h </w:instrText>
      </w:r>
      <w:r w:rsidR="008B3B81">
        <w:rPr>
          <w:rStyle w:val="xRef"/>
        </w:rPr>
        <w:instrText xml:space="preserve"> \* MERGEFORMAT </w:instrText>
      </w:r>
      <w:r w:rsidRPr="008B3B81">
        <w:rPr>
          <w:rStyle w:val="xRef"/>
        </w:rPr>
      </w:r>
      <w:r w:rsidRPr="008B3B81">
        <w:rPr>
          <w:rStyle w:val="xRef"/>
        </w:rPr>
        <w:fldChar w:fldCharType="separate"/>
      </w:r>
      <w:r w:rsidR="004F1671" w:rsidRPr="004F1671">
        <w:rPr>
          <w:rStyle w:val="xRef"/>
        </w:rPr>
        <w:t>Clinical Trials Tab</w:t>
      </w:r>
      <w:r w:rsidRPr="008B3B81">
        <w:rPr>
          <w:rStyle w:val="xRef"/>
        </w:rPr>
        <w:fldChar w:fldCharType="end"/>
      </w:r>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4F1671">
        <w:rPr>
          <w:rStyle w:val="InvisibleOnline"/>
          <w:noProof/>
        </w:rPr>
        <w:t>17</w:t>
      </w:r>
      <w:r w:rsidRPr="00A90B0D">
        <w:rPr>
          <w:rStyle w:val="InvisibleOnline"/>
        </w:rPr>
        <w:fldChar w:fldCharType="end"/>
      </w:r>
      <w:r w:rsidR="008B3B81" w:rsidRPr="00A90B0D">
        <w:rPr>
          <w:rStyle w:val="InvisibleOnline"/>
        </w:rPr>
        <w:t>)</w:t>
      </w:r>
    </w:p>
    <w:p w:rsidR="00BC6E77" w:rsidRDefault="00E87EBA" w:rsidP="00BC6E77">
      <w:pPr>
        <w:pStyle w:val="ListBullet"/>
        <w:numPr>
          <w:ilvl w:val="0"/>
          <w:numId w:val="2"/>
        </w:numPr>
      </w:pPr>
      <w:r>
        <w:fldChar w:fldCharType="begin"/>
      </w:r>
      <w:r>
        <w:instrText xml:space="preserve"> REF _Ref328052026 \h  \* MERGEFORMAT </w:instrText>
      </w:r>
      <w:r>
        <w:fldChar w:fldCharType="separate"/>
      </w:r>
      <w:r w:rsidR="004F1671" w:rsidRPr="004F1671">
        <w:rPr>
          <w:rStyle w:val="xRef"/>
        </w:rPr>
        <w:t>mRNA Analysis Tab</w:t>
      </w:r>
      <w:r>
        <w:fldChar w:fldCharType="end"/>
      </w:r>
      <w:r w:rsidR="00BC6E77" w:rsidRPr="00A90B0D">
        <w:rPr>
          <w:rStyle w:val="InvisibleOnline"/>
        </w:rPr>
        <w:t xml:space="preserve"> (page </w:t>
      </w:r>
      <w:r w:rsidR="001B1707" w:rsidRPr="00A90B0D">
        <w:rPr>
          <w:rStyle w:val="InvisibleOnline"/>
        </w:rPr>
        <w:fldChar w:fldCharType="begin"/>
      </w:r>
      <w:r w:rsidR="0075276F" w:rsidRPr="00A90B0D">
        <w:rPr>
          <w:rStyle w:val="InvisibleOnline"/>
        </w:rPr>
        <w:instrText xml:space="preserve"> PAGEREF _Ref328052026 \h </w:instrText>
      </w:r>
      <w:r w:rsidR="001B1707" w:rsidRPr="00A90B0D">
        <w:rPr>
          <w:rStyle w:val="InvisibleOnline"/>
        </w:rPr>
      </w:r>
      <w:r w:rsidR="001B1707" w:rsidRPr="00A90B0D">
        <w:rPr>
          <w:rStyle w:val="InvisibleOnline"/>
        </w:rPr>
        <w:fldChar w:fldCharType="separate"/>
      </w:r>
      <w:r w:rsidR="004F1671">
        <w:rPr>
          <w:rStyle w:val="InvisibleOnline"/>
          <w:noProof/>
        </w:rPr>
        <w:t>18</w:t>
      </w:r>
      <w:r w:rsidR="001B1707" w:rsidRPr="00A90B0D">
        <w:rPr>
          <w:rStyle w:val="InvisibleOnline"/>
        </w:rPr>
        <w:fldChar w:fldCharType="end"/>
      </w:r>
      <w:r w:rsidR="00BC6E77" w:rsidRPr="00A90B0D">
        <w:rPr>
          <w:rStyle w:val="InvisibleOnline"/>
        </w:rPr>
        <w:t>)</w:t>
      </w:r>
    </w:p>
    <w:p w:rsidR="008B3B81" w:rsidRDefault="00E87EBA" w:rsidP="00BC6E77">
      <w:pPr>
        <w:pStyle w:val="ListBullet"/>
        <w:numPr>
          <w:ilvl w:val="0"/>
          <w:numId w:val="2"/>
        </w:numPr>
      </w:pPr>
      <w:r>
        <w:fldChar w:fldCharType="begin"/>
      </w:r>
      <w:r>
        <w:instrText xml:space="preserve"> REF _Ref251910866 \h  \* MERGEFORMAT </w:instrText>
      </w:r>
      <w:r>
        <w:fldChar w:fldCharType="separate"/>
      </w:r>
      <w:r w:rsidR="004F1671" w:rsidRPr="004F1671">
        <w:rPr>
          <w:rStyle w:val="xRef"/>
        </w:rPr>
        <w:t>Literature Tab</w:t>
      </w:r>
      <w:r>
        <w:fldChar w:fldCharType="end"/>
      </w:r>
      <w:r w:rsidR="0075276F" w:rsidRPr="00A90B0D">
        <w:rPr>
          <w:rStyle w:val="InvisibleOnline"/>
        </w:rPr>
        <w:t xml:space="preserve"> (page </w:t>
      </w:r>
      <w:r w:rsidR="001B1707" w:rsidRPr="00A90B0D">
        <w:rPr>
          <w:rStyle w:val="InvisibleOnline"/>
        </w:rPr>
        <w:fldChar w:fldCharType="begin"/>
      </w:r>
      <w:r w:rsidR="0075276F" w:rsidRPr="00A90B0D">
        <w:rPr>
          <w:rStyle w:val="InvisibleOnline"/>
        </w:rPr>
        <w:instrText xml:space="preserve"> PAGEREF _Ref251910866 \h </w:instrText>
      </w:r>
      <w:r w:rsidR="001B1707" w:rsidRPr="00A90B0D">
        <w:rPr>
          <w:rStyle w:val="InvisibleOnline"/>
        </w:rPr>
      </w:r>
      <w:r w:rsidR="001B1707" w:rsidRPr="00A90B0D">
        <w:rPr>
          <w:rStyle w:val="InvisibleOnline"/>
        </w:rPr>
        <w:fldChar w:fldCharType="separate"/>
      </w:r>
      <w:r w:rsidR="004F1671">
        <w:rPr>
          <w:rStyle w:val="InvisibleOnline"/>
          <w:noProof/>
        </w:rPr>
        <w:t>23</w:t>
      </w:r>
      <w:r w:rsidR="001B1707" w:rsidRPr="00A90B0D">
        <w:rPr>
          <w:rStyle w:val="InvisibleOnline"/>
        </w:rPr>
        <w:fldChar w:fldCharType="end"/>
      </w:r>
      <w:r w:rsidR="0075276F" w:rsidRPr="00A90B0D">
        <w:rPr>
          <w:rStyle w:val="InvisibleOnline"/>
        </w:rPr>
        <w:t>)</w:t>
      </w:r>
    </w:p>
    <w:p w:rsidR="008B3B81" w:rsidRPr="00777B85" w:rsidRDefault="00E87EBA" w:rsidP="00BC6E77">
      <w:pPr>
        <w:pStyle w:val="ListBullet"/>
        <w:numPr>
          <w:ilvl w:val="0"/>
          <w:numId w:val="2"/>
        </w:numPr>
      </w:pPr>
      <w:r>
        <w:fldChar w:fldCharType="begin"/>
      </w:r>
      <w:r>
        <w:instrText xml:space="preserve"> REF _Ref251910883 \h  \* MERGEFORMAT </w:instrText>
      </w:r>
      <w:r>
        <w:fldChar w:fldCharType="separate"/>
      </w:r>
      <w:r w:rsidR="004F1671" w:rsidRPr="004F1671">
        <w:rPr>
          <w:rStyle w:val="xRef"/>
        </w:rPr>
        <w:t>Documents Tab</w:t>
      </w:r>
      <w:r>
        <w:fldChar w:fldCharType="end"/>
      </w:r>
      <w:r w:rsidR="0075276F" w:rsidRPr="00A90B0D">
        <w:rPr>
          <w:rStyle w:val="InvisibleOnline"/>
        </w:rPr>
        <w:t xml:space="preserve"> (page </w:t>
      </w:r>
      <w:r w:rsidR="001B1707" w:rsidRPr="00A90B0D">
        <w:rPr>
          <w:rStyle w:val="InvisibleOnline"/>
        </w:rPr>
        <w:fldChar w:fldCharType="begin"/>
      </w:r>
      <w:r w:rsidR="0075276F" w:rsidRPr="00A90B0D">
        <w:rPr>
          <w:rStyle w:val="InvisibleOnline"/>
        </w:rPr>
        <w:instrText xml:space="preserve"> PAGEREF _Ref251910883 \h </w:instrText>
      </w:r>
      <w:r w:rsidR="001B1707" w:rsidRPr="00A90B0D">
        <w:rPr>
          <w:rStyle w:val="InvisibleOnline"/>
        </w:rPr>
      </w:r>
      <w:r w:rsidR="001B1707" w:rsidRPr="00A90B0D">
        <w:rPr>
          <w:rStyle w:val="InvisibleOnline"/>
        </w:rPr>
        <w:fldChar w:fldCharType="separate"/>
      </w:r>
      <w:r w:rsidR="004F1671">
        <w:rPr>
          <w:rStyle w:val="InvisibleOnline"/>
          <w:noProof/>
        </w:rPr>
        <w:t>23</w:t>
      </w:r>
      <w:r w:rsidR="001B1707"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14:anchorId="623831D5" wp14:editId="20DCA5DA">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proofErr w:type="gramStart"/>
      <w:r>
        <w:lastRenderedPageBreak/>
        <w:t>mRNA</w:t>
      </w:r>
      <w:proofErr w:type="gramEnd"/>
      <w:r>
        <w:t xml:space="preserve">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14:anchorId="4BD35E22" wp14:editId="06CF1233">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r w:rsidR="001B1707" w:rsidRPr="00873B10">
        <w:rPr>
          <w:b/>
        </w:rPr>
        <w:t>Brain</w:t>
      </w:r>
      <w:proofErr w:type="spellEnd"/>
      <w:r w:rsidR="001B1707" w:rsidRPr="00873B10">
        <w:rPr>
          <w:b/>
        </w:rPr>
        <w:t xml:space="preserve">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14:anchorId="516623F0" wp14:editId="567D9B0F">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r w:rsidR="00E87EBA">
        <w:fldChar w:fldCharType="begin"/>
      </w:r>
      <w:r w:rsidR="00E87EBA">
        <w:instrText xml:space="preserve"> REF _Ref328053470 \h  \* MERGEFORMAT </w:instrText>
      </w:r>
      <w:r w:rsidR="00E87EBA">
        <w:fldChar w:fldCharType="separate"/>
      </w:r>
      <w:r w:rsidR="004F1671" w:rsidRPr="004F1671">
        <w:rPr>
          <w:rStyle w:val="xRef"/>
        </w:rPr>
        <w:t>TEA Analyses</w:t>
      </w:r>
      <w:r w:rsidR="00E87EBA">
        <w:fldChar w:fldCharType="end"/>
      </w:r>
      <w:r w:rsidRPr="00A57EB9">
        <w:rPr>
          <w:rStyle w:val="InvisibleOnline"/>
        </w:rPr>
        <w:t xml:space="preserve"> on page </w:t>
      </w:r>
      <w:r w:rsidR="001B1707">
        <w:rPr>
          <w:rStyle w:val="InvisibleOnline"/>
        </w:rPr>
        <w:fldChar w:fldCharType="begin"/>
      </w:r>
      <w:r w:rsidR="004708CE">
        <w:rPr>
          <w:rStyle w:val="InvisibleOnline"/>
        </w:rPr>
        <w:instrText xml:space="preserve"> PAGEREF _Ref328053476 \h </w:instrText>
      </w:r>
      <w:r w:rsidR="001B1707">
        <w:rPr>
          <w:rStyle w:val="InvisibleOnline"/>
        </w:rPr>
      </w:r>
      <w:r w:rsidR="001B1707">
        <w:rPr>
          <w:rStyle w:val="InvisibleOnline"/>
        </w:rPr>
        <w:fldChar w:fldCharType="separate"/>
      </w:r>
      <w:r w:rsidR="004F1671">
        <w:rPr>
          <w:rStyle w:val="InvisibleOnline"/>
          <w:noProof/>
        </w:rPr>
        <w:t>23</w:t>
      </w:r>
      <w:r w:rsidR="001B1707">
        <w:rPr>
          <w:rStyle w:val="InvisibleOnline"/>
        </w:rPr>
        <w:fldChar w:fldCharType="end"/>
      </w:r>
      <w:r>
        <w:t>.</w:t>
      </w:r>
    </w:p>
    <w:p w:rsidR="00BC6E77" w:rsidRDefault="008F6CA4" w:rsidP="00BC6E77">
      <w:pPr>
        <w:ind w:left="-800" w:firstLine="800"/>
      </w:pPr>
      <w:r>
        <w:rPr>
          <w:noProof/>
        </w:rPr>
        <w:drawing>
          <wp:inline distT="0" distB="0" distL="0" distR="0" wp14:anchorId="2FE84795" wp14:editId="7D0EE615">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14:anchorId="70070276" wp14:editId="57F65EBA">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219CFB23" wp14:editId="1E5B20F8">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t>value)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14:anchorId="62CF3301" wp14:editId="41E4AB51">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14:anchorId="3D6138F3" wp14:editId="55D29898">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14:anchorId="0B34E2A7" wp14:editId="06E7D592">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14:anchorId="39A4FBE1" wp14:editId="095FB2F2">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14:anchorId="5422F65E" wp14:editId="5C525D0C">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14:anchorId="4AF550D7" wp14:editId="402B28B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firstRow="1" w:lastRow="0" w:firstColumn="1" w:lastColumn="0" w:noHBand="0" w:noVBand="1"/>
      </w:tblPr>
      <w:tblGrid>
        <w:gridCol w:w="2916"/>
        <w:gridCol w:w="6696"/>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14:anchorId="1809A8AE" wp14:editId="4598EA8F">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14:anchorId="166B5781" wp14:editId="2F08A464">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14:anchorId="79975077" wp14:editId="3CF6D1A7">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14:anchorId="63D5C736" wp14:editId="1B4850C4">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14:anchorId="404F2321" wp14:editId="37037E1C">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14:anchorId="1C09B8D6" wp14:editId="3C04BA37">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r w:rsidR="00E87EBA">
              <w:fldChar w:fldCharType="begin"/>
            </w:r>
            <w:r w:rsidR="00E87EBA">
              <w:instrText xml:space="preserve"> REF _Ref313350049 \h  \* MERGEFORMAT </w:instrText>
            </w:r>
            <w:r w:rsidR="00E87EBA">
              <w:fldChar w:fldCharType="separate"/>
            </w:r>
            <w:r w:rsidR="004F1671" w:rsidRPr="004F1671">
              <w:rPr>
                <w:rStyle w:val="xRef"/>
              </w:rPr>
              <w:t>Appendix A:  How TEA Scores Are Calculated</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_Ref313350049 \h </w:instrText>
            </w:r>
            <w:r w:rsidR="001B1707" w:rsidRPr="00A90B0D">
              <w:rPr>
                <w:rStyle w:val="InvisibleOnline"/>
              </w:rPr>
            </w:r>
            <w:r w:rsidR="001B1707" w:rsidRPr="00A90B0D">
              <w:rPr>
                <w:rStyle w:val="InvisibleOnline"/>
              </w:rPr>
              <w:fldChar w:fldCharType="separate"/>
            </w:r>
            <w:r w:rsidR="004F1671">
              <w:rPr>
                <w:rStyle w:val="InvisibleOnline"/>
                <w:noProof/>
              </w:rPr>
              <w:t>97</w:t>
            </w:r>
            <w:r w:rsidR="001B1707"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14:anchorId="1C68ACF8" wp14:editId="76C06987">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proofErr w:type="spellStart"/>
      <w:r>
        <w:rPr>
          <w:b/>
        </w:rPr>
        <w:t>DiseaseState</w:t>
      </w:r>
      <w:proofErr w:type="spellEnd"/>
      <w:r w:rsidRPr="007C4AEF">
        <w:rPr>
          <w:rStyle w:val="Bold"/>
        </w:rPr>
        <w:t xml:space="preserve"> =&gt; </w:t>
      </w:r>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Normal elderly control</w:t>
      </w:r>
      <w:r>
        <w:rPr>
          <w:rStyle w:val="Bold"/>
        </w:rPr>
        <w:t xml:space="preserve"> </w:t>
      </w:r>
      <w:r>
        <w:t>are displayed:</w:t>
      </w:r>
    </w:p>
    <w:p w:rsidR="00BC6E77" w:rsidRDefault="007A132E" w:rsidP="00BC6E77">
      <w:r>
        <w:rPr>
          <w:noProof/>
        </w:rPr>
        <w:drawing>
          <wp:inline distT="0" distB="0" distL="0" distR="0" wp14:anchorId="110B6842" wp14:editId="7DAB6E6F">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14:anchorId="599A176C" wp14:editId="07817AA1">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14:anchorId="1CB2FEE1" wp14:editId="19E8CED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r w:rsidR="00E87EBA">
              <w:fldChar w:fldCharType="begin"/>
            </w:r>
            <w:r w:rsidR="00E87EBA">
              <w:instrText xml:space="preserve"> REF _Ref313350049 \h  \* MERGEFORMAT </w:instrText>
            </w:r>
            <w:r w:rsidR="00E87EBA">
              <w:fldChar w:fldCharType="separate"/>
            </w:r>
            <w:r w:rsidR="004F1671" w:rsidRPr="004F1671">
              <w:rPr>
                <w:rStyle w:val="xRef"/>
              </w:rPr>
              <w:t>Appendix A:  How TEA Scores Are Calculated</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_Ref313350049 \h </w:instrText>
            </w:r>
            <w:r w:rsidR="001B1707" w:rsidRPr="00A90B0D">
              <w:rPr>
                <w:rStyle w:val="InvisibleOnline"/>
              </w:rPr>
            </w:r>
            <w:r w:rsidR="001B1707" w:rsidRPr="00A90B0D">
              <w:rPr>
                <w:rStyle w:val="InvisibleOnline"/>
              </w:rPr>
              <w:fldChar w:fldCharType="separate"/>
            </w:r>
            <w:r w:rsidR="004F1671">
              <w:rPr>
                <w:rStyle w:val="InvisibleOnline"/>
                <w:noProof/>
              </w:rPr>
              <w:t>97</w:t>
            </w:r>
            <w:r w:rsidR="001B1707"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firstRow="1" w:lastRow="0" w:firstColumn="1" w:lastColumn="0" w:noHBand="0" w:noVBand="1"/>
      </w:tblPr>
      <w:tblGrid>
        <w:gridCol w:w="1908"/>
        <w:gridCol w:w="3840"/>
        <w:gridCol w:w="3120"/>
      </w:tblGrid>
      <w:tr w:rsidR="00BC6E77" w:rsidRPr="00123C8A" w:rsidTr="00BC6E77">
        <w:trPr>
          <w:cnfStyle w:val="100000000000" w:firstRow="1" w:lastRow="0" w:firstColumn="0" w:lastColumn="0" w:oddVBand="0" w:evenVBand="0" w:oddHBand="0" w:evenHBand="0" w:firstRowFirstColumn="0" w:firstRowLastColumn="0" w:lastRowFirstColumn="0" w:lastRowLastColumn="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14:anchorId="1352C992" wp14:editId="6A0BAEDE">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14:anchorId="5D4069C4" wp14:editId="0B266C5B">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6"/>
          <w:headerReference w:type="default" r:id="rId67"/>
          <w:footerReference w:type="even" r:id="rId68"/>
          <w:footerReference w:type="default" r:id="rId69"/>
          <w:headerReference w:type="first" r:id="rId70"/>
          <w:footerReference w:type="first" r:id="rId7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4F1671">
          <w:rPr>
            <w:noProof/>
          </w:rPr>
          <w:t>3</w:t>
        </w:r>
      </w:fldSimple>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4F1671">
        <w:rPr>
          <w:rStyle w:val="InvisibleChap-Appx"/>
          <w:noProof/>
        </w:rPr>
        <w:t>3</w:t>
      </w:r>
      <w:r w:rsidR="001B1707"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proofErr w:type="spellStart"/>
      <w:r>
        <w:t>Lets</w:t>
      </w:r>
      <w:proofErr w:type="spellEnd"/>
      <w:r>
        <w:t xml:space="preserve">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proofErr w:type="spellStart"/>
      <w:r>
        <w:t>Lets</w:t>
      </w:r>
      <w:proofErr w:type="spellEnd"/>
      <w:r>
        <w:t xml:space="preserve">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14:anchorId="440E3BA9" wp14:editId="7113A0BA">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firstRow="1" w:lastRow="0" w:firstColumn="1" w:lastColumn="0" w:noHBand="0" w:noVBand="1"/>
      </w:tblPr>
      <w:tblGrid>
        <w:gridCol w:w="1800"/>
        <w:gridCol w:w="68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r w:rsidR="00E87EBA">
              <w:fldChar w:fldCharType="begin"/>
            </w:r>
            <w:r w:rsidR="00E87EBA">
              <w:instrText xml:space="preserve"> REF _Ref296425918 \h  \* MERGEFORMAT </w:instrText>
            </w:r>
            <w:r w:rsidR="00E87EBA">
              <w:fldChar w:fldCharType="separate"/>
            </w:r>
            <w:r w:rsidR="004F1671" w:rsidRPr="004F1671">
              <w:rPr>
                <w:rStyle w:val="xRef"/>
              </w:rPr>
              <w:t>Saving Comparison Definitions</w:t>
            </w:r>
            <w:r w:rsidR="00E87EBA">
              <w:fldChar w:fldCharType="end"/>
            </w:r>
            <w:r w:rsidRPr="00B63807">
              <w:rPr>
                <w:rStyle w:val="InvisibleOnline"/>
              </w:rPr>
              <w:t xml:space="preserve"> on page </w:t>
            </w:r>
            <w:r w:rsidR="001B1707" w:rsidRPr="00B63807">
              <w:rPr>
                <w:rStyle w:val="InvisibleOnline"/>
              </w:rPr>
              <w:fldChar w:fldCharType="begin"/>
            </w:r>
            <w:r w:rsidRPr="00B63807">
              <w:rPr>
                <w:rStyle w:val="InvisibleOnline"/>
              </w:rPr>
              <w:instrText xml:space="preserve"> PAGEREF _Ref296425918 \h </w:instrText>
            </w:r>
            <w:r w:rsidR="001B1707" w:rsidRPr="00B63807">
              <w:rPr>
                <w:rStyle w:val="InvisibleOnline"/>
              </w:rPr>
            </w:r>
            <w:r w:rsidR="001B1707" w:rsidRPr="00B63807">
              <w:rPr>
                <w:rStyle w:val="InvisibleOnline"/>
              </w:rPr>
              <w:fldChar w:fldCharType="separate"/>
            </w:r>
            <w:r w:rsidR="004F1671">
              <w:rPr>
                <w:rStyle w:val="InvisibleOnline"/>
                <w:noProof/>
              </w:rPr>
              <w:t>39</w:t>
            </w:r>
            <w:r w:rsidR="001B1707"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3CD01832" wp14:editId="163CFCD3">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firstRow="1" w:lastRow="0" w:firstColumn="1" w:lastColumn="0" w:noHBand="0" w:noVBand="1"/>
      </w:tblPr>
      <w:tblGrid>
        <w:gridCol w:w="2388"/>
        <w:gridCol w:w="690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3CBBE925" wp14:editId="0FEBF6A7">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r w:rsidR="00E87EBA">
              <w:fldChar w:fldCharType="begin"/>
            </w:r>
            <w:r w:rsidR="00E87EBA">
              <w:instrText xml:space="preserve"> REF _Ref258586882 \h  \* MERGEFORMAT </w:instrText>
            </w:r>
            <w:r w:rsidR="00E87EBA">
              <w:fldChar w:fldCharType="separate"/>
            </w:r>
            <w:r w:rsidR="004F1671" w:rsidRPr="004F1671">
              <w:rPr>
                <w:rStyle w:val="xRef"/>
              </w:rPr>
              <w:t>Viewing a Study</w:t>
            </w:r>
            <w:r w:rsidR="00E87EBA">
              <w:fldChar w:fldCharType="end"/>
            </w:r>
            <w:r w:rsidRPr="00A57EB9">
              <w:rPr>
                <w:rStyle w:val="InvisibleOnline"/>
              </w:rPr>
              <w:t xml:space="preserve"> on page </w:t>
            </w:r>
            <w:r w:rsidR="001B1707" w:rsidRPr="00A57EB9">
              <w:rPr>
                <w:rStyle w:val="InvisibleOnline"/>
              </w:rPr>
              <w:fldChar w:fldCharType="begin"/>
            </w:r>
            <w:r w:rsidRPr="00A57EB9">
              <w:rPr>
                <w:rStyle w:val="InvisibleOnline"/>
              </w:rPr>
              <w:instrText xml:space="preserve"> PAGEREF _Ref258586893 \h </w:instrText>
            </w:r>
            <w:r w:rsidR="001B1707" w:rsidRPr="00A57EB9">
              <w:rPr>
                <w:rStyle w:val="InvisibleOnline"/>
              </w:rPr>
            </w:r>
            <w:r w:rsidR="001B1707" w:rsidRPr="00A57EB9">
              <w:rPr>
                <w:rStyle w:val="InvisibleOnline"/>
              </w:rPr>
              <w:fldChar w:fldCharType="separate"/>
            </w:r>
            <w:r w:rsidR="004F1671">
              <w:rPr>
                <w:rStyle w:val="InvisibleOnline"/>
                <w:noProof/>
              </w:rPr>
              <w:t>45</w:t>
            </w:r>
            <w:r w:rsidR="001B1707"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14:anchorId="358AA38B" wp14:editId="22B0E629">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firstRow="1" w:lastRow="0" w:firstColumn="1" w:lastColumn="0" w:noHBand="0" w:noVBand="1"/>
      </w:tblPr>
      <w:tblGrid>
        <w:gridCol w:w="2880"/>
        <w:gridCol w:w="540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r>
        <w:rPr>
          <w:noProof/>
        </w:rPr>
        <w:drawing>
          <wp:inline distT="0" distB="0" distL="0" distR="0" wp14:anchorId="313B489F" wp14:editId="4A5DBBE6">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14:anchorId="66C027AA" wp14:editId="74BE8F4E">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6290F073" wp14:editId="6D6556EC">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 xml:space="preserve">The Dataset Explorer navigation tree looks and works much </w:t>
      </w:r>
      <w:proofErr w:type="spellStart"/>
      <w:r>
        <w:t>like</w:t>
      </w:r>
      <w:r w:rsidR="007D64B3">
        <w:t>your</w:t>
      </w:r>
      <w:proofErr w:type="spellEnd"/>
      <w:r w:rsidR="007D64B3">
        <w:t xml:space="preserve">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14:anchorId="6C5EE8F6" wp14:editId="101C122B">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firstRow="1" w:lastRow="0" w:firstColumn="1" w:lastColumn="0" w:noHBand="0" w:noVBand="1"/>
      </w:tblPr>
      <w:tblGrid>
        <w:gridCol w:w="2628"/>
        <w:gridCol w:w="68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14:anchorId="5526D02D" wp14:editId="4D0D3945">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14:anchorId="1D34E2F0" wp14:editId="10F2D454">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firstRow="1" w:lastRow="0" w:firstColumn="1" w:lastColumn="0" w:noHBand="0" w:noVBand="1"/>
      </w:tblPr>
      <w:tblGrid>
        <w:gridCol w:w="2508"/>
        <w:gridCol w:w="672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14:anchorId="4EC84466" wp14:editId="73F4EB7F">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15FB5D4D" wp14:editId="673717AE">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14:anchorId="47945DB4" wp14:editId="21DBA706">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14:anchorId="02A3427D" wp14:editId="4C3A5674">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14:anchorId="75137DF3" wp14:editId="07D3D402">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14:anchorId="2A1B5460" wp14:editId="7580BA31">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14:anchorId="23FFA66D" wp14:editId="21A056B3">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14:anchorId="5EA8782C" wp14:editId="00171405">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14:anchorId="1067A3BD" wp14:editId="73014BAC">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14:anchorId="13C0EDF5" wp14:editId="6B7583A1">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14:anchorId="1647971A" wp14:editId="537C6B3A">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14:anchorId="672A8568" wp14:editId="654CD1DA">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gramStart"/>
      <w:r>
        <w:t>tranSMART</w:t>
      </w:r>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14:anchorId="4F1B87B0" wp14:editId="6E314F9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14:anchorId="74C64557" wp14:editId="755F085F">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14:anchorId="59D128C2" wp14:editId="48158B3E">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2"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14:anchorId="7D8BB185" wp14:editId="73264003">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14:anchorId="1D72A74E" wp14:editId="52892AAF">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gramStart"/>
      <w:r>
        <w:t>tranSMART</w:t>
      </w:r>
      <w:proofErr w:type="gramEnd"/>
      <w:r>
        <w:t xml:space="preserve"> uses the following Java method to calculate the t-test statistic:</w:t>
      </w:r>
    </w:p>
    <w:p w:rsidR="00BC6E77" w:rsidRDefault="004F1671" w:rsidP="00BC6E77">
      <w:pPr>
        <w:pStyle w:val="CodeLine"/>
        <w:ind w:left="360"/>
      </w:pPr>
      <w:hyperlink r:id="rId95"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gramStart"/>
      <w:r>
        <w:t>tranSMART</w:t>
      </w:r>
      <w:proofErr w:type="gramEnd"/>
      <w:r>
        <w:t xml:space="preserve"> uses the following Java method to calculate the chi-squared statistic:</w:t>
      </w:r>
    </w:p>
    <w:p w:rsidR="00BC6E77" w:rsidRDefault="004F1671" w:rsidP="00BC6E77">
      <w:pPr>
        <w:pStyle w:val="CodeLine"/>
        <w:ind w:left="360"/>
      </w:pPr>
      <w:hyperlink r:id="rId96"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firstRow="1" w:lastRow="0" w:firstColumn="1" w:lastColumn="0" w:noHBand="0" w:noVBand="1"/>
      </w:tblPr>
      <w:tblGrid>
        <w:gridCol w:w="1560"/>
        <w:gridCol w:w="1560"/>
        <w:gridCol w:w="1560"/>
      </w:tblGrid>
      <w:tr w:rsidR="00BC6E77" w:rsidRPr="00123C8A" w:rsidTr="00BC6E77">
        <w:trPr>
          <w:cnfStyle w:val="100000000000" w:firstRow="1" w:lastRow="0" w:firstColumn="0" w:lastColumn="0" w:oddVBand="0" w:evenVBand="0" w:oddHBand="0" w:evenHBand="0" w:firstRowFirstColumn="0" w:firstRowLastColumn="0" w:lastRowFirstColumn="0" w:lastRowLastColumn="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0"/>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0"/>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gramStart"/>
      <w:r>
        <w:t>tranSMART</w:t>
      </w:r>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14:anchorId="7E9FEC9E" wp14:editId="5845678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79A08E4F" wp14:editId="1F8073B9">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14:anchorId="1DE43FD3" wp14:editId="58713D4B">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14:anchorId="0B495691" wp14:editId="178AB6DE">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14:anchorId="2AD70754" wp14:editId="1640E0C2">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14:anchorId="51FB31A4" wp14:editId="2CAC3F24">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14:anchorId="66FF0465" wp14:editId="605878FF">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295732021"/>
      <w:bookmarkStart w:id="121" w:name="_Ref296064969"/>
      <w:bookmarkStart w:id="122" w:name="_Ref296065072"/>
      <w:bookmarkStart w:id="123" w:name="_Ref296415395"/>
      <w:bookmarkStart w:id="124" w:name="_Ref296415408"/>
      <w:bookmarkStart w:id="125" w:name="_Toc297057929"/>
      <w:bookmarkStart w:id="126" w:name="_Toc366653712"/>
      <w:r>
        <w:t>Exporting Dataset Explorer Findings</w:t>
      </w:r>
      <w:bookmarkEnd w:id="119"/>
      <w:bookmarkEnd w:id="126"/>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14:anchorId="3D26B477" wp14:editId="10E60D4E">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6499152B" wp14:editId="5FCDF66D">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14:anchorId="7B738B56" wp14:editId="1AB556FC">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14:anchorId="39D6B4E0" wp14:editId="7CE5B91B">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14:anchorId="13FB48CE" wp14:editId="2A24D463">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14:anchorId="61F4B3BA" wp14:editId="039FD7A4">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39692"/>
                    <a:stretch/>
                  </pic:blipFill>
                  <pic:spPr bwMode="auto">
                    <a:xfrm>
                      <a:off x="0" y="0"/>
                      <a:ext cx="5486400" cy="1035050"/>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14:anchorId="262065BA" wp14:editId="43EB5E6C">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then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297057925"/>
      <w:bookmarkStart w:id="130" w:name="_Toc366653713"/>
      <w:r>
        <w:t>Generating Advanced Analyses and Visualizations</w:t>
      </w:r>
      <w:bookmarkEnd w:id="128"/>
      <w:bookmarkEnd w:id="130"/>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1B1707"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r w:rsidR="004F1671" w:rsidRPr="004F1671">
        <w:rPr>
          <w:rStyle w:val="xRef"/>
        </w:rPr>
        <w:t xml:space="preserve">Standard </w:t>
      </w:r>
      <w:proofErr w:type="spellStart"/>
      <w:r w:rsidR="004F1671" w:rsidRPr="004F1671">
        <w:rPr>
          <w:rStyle w:val="xRef"/>
        </w:rPr>
        <w:t>Heatmap</w:t>
      </w:r>
      <w:proofErr w:type="spellEnd"/>
      <w:r w:rsidRPr="00DF189C">
        <w:rPr>
          <w:rStyle w:val="xRef"/>
        </w:rPr>
        <w:fldChar w:fldCharType="end"/>
      </w:r>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4F1671">
        <w:rPr>
          <w:rStyle w:val="InvisibleOnline"/>
          <w:noProof/>
        </w:rPr>
        <w:t>49</w:t>
      </w:r>
      <w:r w:rsidRPr="00DF189C">
        <w:rPr>
          <w:rStyle w:val="InvisibleOnline"/>
        </w:rPr>
        <w:fldChar w:fldCharType="end"/>
      </w:r>
      <w:r w:rsidR="00BC6E77"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_Ref320096486 \h  \* MERGEFORMAT </w:instrText>
      </w:r>
      <w:r>
        <w:fldChar w:fldCharType="separate"/>
      </w:r>
      <w:r w:rsidR="004F1671" w:rsidRPr="004F1671">
        <w:rPr>
          <w:rStyle w:val="xRef"/>
        </w:rPr>
        <w:t>Hierarchical Clustering</w:t>
      </w:r>
      <w:r>
        <w:fldChar w:fldCharType="end"/>
      </w:r>
      <w:r w:rsidR="00BC6E77" w:rsidRPr="00DF189C">
        <w:rPr>
          <w:rStyle w:val="InvisibleOnline"/>
        </w:rPr>
        <w:t xml:space="preserve"> (page </w:t>
      </w:r>
      <w:r w:rsidR="001B1707" w:rsidRPr="00DF189C">
        <w:rPr>
          <w:rStyle w:val="InvisibleOnline"/>
        </w:rPr>
        <w:fldChar w:fldCharType="begin"/>
      </w:r>
      <w:r w:rsidR="00BC6E77" w:rsidRPr="00DF189C">
        <w:rPr>
          <w:rStyle w:val="InvisibleOnline"/>
        </w:rPr>
        <w:instrText xml:space="preserve"> PAGEREF _Ref320096486 \h </w:instrText>
      </w:r>
      <w:r w:rsidR="001B1707" w:rsidRPr="00DF189C">
        <w:rPr>
          <w:rStyle w:val="InvisibleOnline"/>
        </w:rPr>
      </w:r>
      <w:r w:rsidR="001B1707" w:rsidRPr="00DF189C">
        <w:rPr>
          <w:rStyle w:val="InvisibleOnline"/>
        </w:rPr>
        <w:fldChar w:fldCharType="separate"/>
      </w:r>
      <w:r w:rsidR="004F1671">
        <w:rPr>
          <w:rStyle w:val="InvisibleOnline"/>
          <w:noProof/>
        </w:rPr>
        <w:t>51</w:t>
      </w:r>
      <w:r w:rsidR="001B1707" w:rsidRPr="00DF189C">
        <w:rPr>
          <w:rStyle w:val="InvisibleOnline"/>
        </w:rPr>
        <w:fldChar w:fldCharType="end"/>
      </w:r>
      <w:r w:rsidR="00BC6E77"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_Ref320096492 \h  \* MERGEFORMAT </w:instrText>
      </w:r>
      <w:r>
        <w:fldChar w:fldCharType="separate"/>
      </w:r>
      <w:r w:rsidR="004F1671" w:rsidRPr="004F1671">
        <w:rPr>
          <w:rStyle w:val="xRef"/>
        </w:rPr>
        <w:t>K-Means Clustering</w:t>
      </w:r>
      <w:r>
        <w:fldChar w:fldCharType="end"/>
      </w:r>
      <w:r w:rsidR="00BC6E77" w:rsidRPr="00DF189C">
        <w:rPr>
          <w:rStyle w:val="InvisibleOnline"/>
        </w:rPr>
        <w:t xml:space="preserve"> (page </w:t>
      </w:r>
      <w:r w:rsidR="001B1707" w:rsidRPr="00DF189C">
        <w:rPr>
          <w:rStyle w:val="InvisibleOnline"/>
        </w:rPr>
        <w:fldChar w:fldCharType="begin"/>
      </w:r>
      <w:r w:rsidR="00BC6E77" w:rsidRPr="00DF189C">
        <w:rPr>
          <w:rStyle w:val="InvisibleOnline"/>
        </w:rPr>
        <w:instrText xml:space="preserve"> PAGEREF _Ref320096492 \h </w:instrText>
      </w:r>
      <w:r w:rsidR="001B1707" w:rsidRPr="00DF189C">
        <w:rPr>
          <w:rStyle w:val="InvisibleOnline"/>
        </w:rPr>
      </w:r>
      <w:r w:rsidR="001B1707" w:rsidRPr="00DF189C">
        <w:rPr>
          <w:rStyle w:val="InvisibleOnline"/>
        </w:rPr>
        <w:fldChar w:fldCharType="separate"/>
      </w:r>
      <w:r w:rsidR="004F1671">
        <w:rPr>
          <w:rStyle w:val="InvisibleOnline"/>
          <w:noProof/>
        </w:rPr>
        <w:t>54</w:t>
      </w:r>
      <w:r w:rsidR="001B1707" w:rsidRPr="00DF189C">
        <w:rPr>
          <w:rStyle w:val="InvisibleOnline"/>
        </w:rPr>
        <w:fldChar w:fldCharType="end"/>
      </w:r>
      <w:r w:rsidR="00BC6E77"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_Ref320188612 \h  \* MERGEFORMAT </w:instrText>
      </w:r>
      <w:r>
        <w:fldChar w:fldCharType="separate"/>
      </w:r>
      <w:r w:rsidR="004F1671" w:rsidRPr="004F1671">
        <w:rPr>
          <w:rStyle w:val="xRef"/>
        </w:rPr>
        <w:t>Marker Selection</w:t>
      </w:r>
      <w:r>
        <w:fldChar w:fldCharType="end"/>
      </w:r>
      <w:r w:rsidR="00BC6E77" w:rsidRPr="00DF189C">
        <w:rPr>
          <w:rStyle w:val="InvisibleOnline"/>
        </w:rPr>
        <w:t xml:space="preserve"> (page </w:t>
      </w:r>
      <w:r w:rsidR="001B1707" w:rsidRPr="00DF189C">
        <w:rPr>
          <w:rStyle w:val="InvisibleOnline"/>
        </w:rPr>
        <w:fldChar w:fldCharType="begin"/>
      </w:r>
      <w:r w:rsidR="00BC6E77" w:rsidRPr="00DF189C">
        <w:rPr>
          <w:rStyle w:val="InvisibleOnline"/>
        </w:rPr>
        <w:instrText xml:space="preserve"> PAGEREF _Ref320188612 \h </w:instrText>
      </w:r>
      <w:r w:rsidR="001B1707" w:rsidRPr="00DF189C">
        <w:rPr>
          <w:rStyle w:val="InvisibleOnline"/>
        </w:rPr>
      </w:r>
      <w:r w:rsidR="001B1707" w:rsidRPr="00DF189C">
        <w:rPr>
          <w:rStyle w:val="InvisibleOnline"/>
        </w:rPr>
        <w:fldChar w:fldCharType="separate"/>
      </w:r>
      <w:r w:rsidR="004F1671">
        <w:rPr>
          <w:rStyle w:val="InvisibleOnline"/>
          <w:noProof/>
        </w:rPr>
        <w:t>57</w:t>
      </w:r>
      <w:r w:rsidR="001B1707"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E87EBA" w:rsidP="00BC6E77">
      <w:pPr>
        <w:pStyle w:val="ListBullet2"/>
        <w:numPr>
          <w:ilvl w:val="1"/>
          <w:numId w:val="2"/>
        </w:numPr>
      </w:pPr>
      <w:r>
        <w:fldChar w:fldCharType="begin"/>
      </w:r>
      <w:r>
        <w:instrText xml:space="preserve"> REF _Ref327426398 \h  \* MERGEFORMAT </w:instrText>
      </w:r>
      <w:r>
        <w:fldChar w:fldCharType="separate"/>
      </w:r>
      <w:r w:rsidR="004F1671" w:rsidRPr="004F1671">
        <w:rPr>
          <w:rStyle w:val="xRef"/>
        </w:rPr>
        <w:t>Box Plot with ANOVA</w:t>
      </w:r>
      <w:r>
        <w:fldChar w:fldCharType="end"/>
      </w:r>
      <w:r w:rsidR="00FE5894" w:rsidRPr="00DF189C">
        <w:rPr>
          <w:rStyle w:val="InvisibleOnline"/>
        </w:rPr>
        <w:t xml:space="preserve"> (page </w:t>
      </w:r>
      <w:r w:rsidR="001B1707" w:rsidRPr="00DF189C">
        <w:rPr>
          <w:rStyle w:val="InvisibleOnline"/>
        </w:rPr>
        <w:fldChar w:fldCharType="begin"/>
      </w:r>
      <w:r w:rsidR="00337BB0" w:rsidRPr="00DF189C">
        <w:rPr>
          <w:rStyle w:val="InvisibleOnline"/>
        </w:rPr>
        <w:instrText xml:space="preserve"> PAGEREF _Ref327426398 \h </w:instrText>
      </w:r>
      <w:r w:rsidR="001B1707" w:rsidRPr="00DF189C">
        <w:rPr>
          <w:rStyle w:val="InvisibleOnline"/>
        </w:rPr>
      </w:r>
      <w:r w:rsidR="001B1707" w:rsidRPr="00DF189C">
        <w:rPr>
          <w:rStyle w:val="InvisibleOnline"/>
        </w:rPr>
        <w:fldChar w:fldCharType="separate"/>
      </w:r>
      <w:r w:rsidR="004F1671">
        <w:rPr>
          <w:rStyle w:val="InvisibleOnline"/>
          <w:noProof/>
        </w:rPr>
        <w:t>60</w:t>
      </w:r>
      <w:r w:rsidR="001B1707" w:rsidRPr="00DF189C">
        <w:rPr>
          <w:rStyle w:val="InvisibleOnline"/>
        </w:rPr>
        <w:fldChar w:fldCharType="end"/>
      </w:r>
      <w:r w:rsidR="00FE5894"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_Ref328053745 \h  \* MERGEFORMAT </w:instrText>
      </w:r>
      <w:r>
        <w:fldChar w:fldCharType="separate"/>
      </w:r>
      <w:r w:rsidR="004F1671" w:rsidRPr="004F1671">
        <w:rPr>
          <w:rStyle w:val="xRef"/>
        </w:rPr>
        <w:t>Principal Component Analysis</w:t>
      </w:r>
      <w:r>
        <w:fldChar w:fldCharType="end"/>
      </w:r>
      <w:r w:rsidR="00BC6E77" w:rsidRPr="00DF189C">
        <w:rPr>
          <w:rStyle w:val="InvisibleOnline"/>
        </w:rPr>
        <w:t xml:space="preserve"> (page </w:t>
      </w:r>
      <w:r w:rsidR="001B1707" w:rsidRPr="00DF189C">
        <w:rPr>
          <w:rStyle w:val="InvisibleOnline"/>
        </w:rPr>
        <w:fldChar w:fldCharType="begin"/>
      </w:r>
      <w:r w:rsidR="004708CE" w:rsidRPr="00DF189C">
        <w:rPr>
          <w:rStyle w:val="InvisibleOnline"/>
        </w:rPr>
        <w:instrText xml:space="preserve"> PAGEREF _Ref328053745 \h </w:instrText>
      </w:r>
      <w:r w:rsidR="001B1707" w:rsidRPr="00DF189C">
        <w:rPr>
          <w:rStyle w:val="InvisibleOnline"/>
        </w:rPr>
      </w:r>
      <w:r w:rsidR="001B1707" w:rsidRPr="00DF189C">
        <w:rPr>
          <w:rStyle w:val="InvisibleOnline"/>
        </w:rPr>
        <w:fldChar w:fldCharType="separate"/>
      </w:r>
      <w:r w:rsidR="004F1671">
        <w:rPr>
          <w:rStyle w:val="InvisibleOnline"/>
          <w:noProof/>
        </w:rPr>
        <w:t>62</w:t>
      </w:r>
      <w:r w:rsidR="001B1707" w:rsidRPr="00DF189C">
        <w:rPr>
          <w:rStyle w:val="InvisibleOnline"/>
        </w:rPr>
        <w:fldChar w:fldCharType="end"/>
      </w:r>
      <w:r w:rsidR="00BC6E77"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_Ref320184757 \h  \* MERGEFORMAT </w:instrText>
      </w:r>
      <w:r>
        <w:fldChar w:fldCharType="separate"/>
      </w:r>
      <w:r w:rsidR="004F1671" w:rsidRPr="004F1671">
        <w:rPr>
          <w:rStyle w:val="xRef"/>
        </w:rPr>
        <w:t>Scatter Plot with Linear Regression</w:t>
      </w:r>
      <w:r>
        <w:fldChar w:fldCharType="end"/>
      </w:r>
      <w:r w:rsidR="00BC6E77" w:rsidRPr="00DF189C">
        <w:rPr>
          <w:rStyle w:val="InvisibleOnline"/>
        </w:rPr>
        <w:t xml:space="preserve"> (page </w:t>
      </w:r>
      <w:r w:rsidR="001B1707" w:rsidRPr="00DF189C">
        <w:rPr>
          <w:rStyle w:val="InvisibleOnline"/>
        </w:rPr>
        <w:fldChar w:fldCharType="begin"/>
      </w:r>
      <w:r w:rsidR="00BC6E77" w:rsidRPr="00DF189C">
        <w:rPr>
          <w:rStyle w:val="InvisibleOnline"/>
        </w:rPr>
        <w:instrText xml:space="preserve"> PAGEREF _Ref320184757 \h </w:instrText>
      </w:r>
      <w:r w:rsidR="001B1707" w:rsidRPr="00DF189C">
        <w:rPr>
          <w:rStyle w:val="InvisibleOnline"/>
        </w:rPr>
      </w:r>
      <w:r w:rsidR="001B1707" w:rsidRPr="00DF189C">
        <w:rPr>
          <w:rStyle w:val="InvisibleOnline"/>
        </w:rPr>
        <w:fldChar w:fldCharType="separate"/>
      </w:r>
      <w:r w:rsidR="004F1671">
        <w:rPr>
          <w:rStyle w:val="InvisibleOnline"/>
          <w:noProof/>
        </w:rPr>
        <w:t>65</w:t>
      </w:r>
      <w:r w:rsidR="001B1707" w:rsidRPr="00DF189C">
        <w:rPr>
          <w:rStyle w:val="InvisibleOnline"/>
        </w:rPr>
        <w:fldChar w:fldCharType="end"/>
      </w:r>
      <w:r w:rsidR="00BC6E77" w:rsidRPr="00DF189C">
        <w:rPr>
          <w:rStyle w:val="InvisibleOnline"/>
        </w:rPr>
        <w:t>)</w:t>
      </w:r>
    </w:p>
    <w:p w:rsidR="00BC6E77" w:rsidRPr="00DF189C" w:rsidRDefault="00E87EBA" w:rsidP="00BC6E77">
      <w:pPr>
        <w:pStyle w:val="ListBullet2"/>
        <w:numPr>
          <w:ilvl w:val="1"/>
          <w:numId w:val="2"/>
        </w:numPr>
      </w:pPr>
      <w:r>
        <w:fldChar w:fldCharType="begin"/>
      </w:r>
      <w:r>
        <w:instrText xml:space="preserve"> REF _Ref320184764 \h  \* MERGEFORMAT </w:instrText>
      </w:r>
      <w:r>
        <w:fldChar w:fldCharType="separate"/>
      </w:r>
      <w:r w:rsidR="004F1671" w:rsidRPr="004F1671">
        <w:rPr>
          <w:rStyle w:val="xRef"/>
        </w:rPr>
        <w:t>Survival Analysis</w:t>
      </w:r>
      <w:r>
        <w:fldChar w:fldCharType="end"/>
      </w:r>
      <w:r w:rsidR="00BC6E77" w:rsidRPr="00DF189C">
        <w:rPr>
          <w:rStyle w:val="InvisibleOnline"/>
        </w:rPr>
        <w:t xml:space="preserve"> (page </w:t>
      </w:r>
      <w:r w:rsidR="001B1707" w:rsidRPr="00DF189C">
        <w:rPr>
          <w:rStyle w:val="InvisibleOnline"/>
        </w:rPr>
        <w:fldChar w:fldCharType="begin"/>
      </w:r>
      <w:r w:rsidR="00BC6E77" w:rsidRPr="00DF189C">
        <w:rPr>
          <w:rStyle w:val="InvisibleOnline"/>
        </w:rPr>
        <w:instrText xml:space="preserve"> PAGEREF _Ref320184764 \h </w:instrText>
      </w:r>
      <w:r w:rsidR="001B1707" w:rsidRPr="00DF189C">
        <w:rPr>
          <w:rStyle w:val="InvisibleOnline"/>
        </w:rPr>
      </w:r>
      <w:r w:rsidR="001B1707" w:rsidRPr="00DF189C">
        <w:rPr>
          <w:rStyle w:val="InvisibleOnline"/>
        </w:rPr>
        <w:fldChar w:fldCharType="separate"/>
      </w:r>
      <w:r w:rsidR="004F1671">
        <w:rPr>
          <w:rStyle w:val="InvisibleOnline"/>
          <w:noProof/>
        </w:rPr>
        <w:t>67</w:t>
      </w:r>
      <w:r w:rsidR="001B1707" w:rsidRPr="00DF189C">
        <w:rPr>
          <w:rStyle w:val="InvisibleOnline"/>
        </w:rPr>
        <w:fldChar w:fldCharType="end"/>
      </w:r>
      <w:r w:rsidR="00BC6E77" w:rsidRPr="00DF189C">
        <w:rPr>
          <w:rStyle w:val="InvisibleOnline"/>
        </w:rPr>
        <w:t>)</w:t>
      </w:r>
    </w:p>
    <w:p w:rsidR="00337BB0" w:rsidRPr="00DF189C" w:rsidRDefault="00E87EBA" w:rsidP="00BC6E77">
      <w:pPr>
        <w:pStyle w:val="ListBullet2"/>
        <w:numPr>
          <w:ilvl w:val="1"/>
          <w:numId w:val="2"/>
        </w:numPr>
      </w:pPr>
      <w:r>
        <w:fldChar w:fldCharType="begin"/>
      </w:r>
      <w:r>
        <w:instrText xml:space="preserve"> REF _Ref327431310 \h  \* MERGEFORMAT </w:instrText>
      </w:r>
      <w:r>
        <w:fldChar w:fldCharType="separate"/>
      </w:r>
      <w:r w:rsidR="004F1671" w:rsidRPr="004F1671">
        <w:rPr>
          <w:rStyle w:val="xRef"/>
        </w:rPr>
        <w:t>Table with Fisher Test Analysis</w:t>
      </w:r>
      <w:r>
        <w:fldChar w:fldCharType="end"/>
      </w:r>
      <w:r w:rsidR="00337BB0" w:rsidRPr="00DF189C">
        <w:rPr>
          <w:rStyle w:val="InvisibleOnline"/>
        </w:rPr>
        <w:t xml:space="preserve"> (page </w:t>
      </w:r>
      <w:r w:rsidR="001B1707" w:rsidRPr="00DF189C">
        <w:rPr>
          <w:rStyle w:val="InvisibleOnline"/>
        </w:rPr>
        <w:fldChar w:fldCharType="begin"/>
      </w:r>
      <w:r w:rsidR="00977006" w:rsidRPr="00DF189C">
        <w:rPr>
          <w:rStyle w:val="InvisibleOnline"/>
        </w:rPr>
        <w:instrText xml:space="preserve"> PAGEREF _Ref327431310 \h </w:instrText>
      </w:r>
      <w:r w:rsidR="001B1707" w:rsidRPr="00DF189C">
        <w:rPr>
          <w:rStyle w:val="InvisibleOnline"/>
        </w:rPr>
      </w:r>
      <w:r w:rsidR="001B1707" w:rsidRPr="00DF189C">
        <w:rPr>
          <w:rStyle w:val="InvisibleOnline"/>
        </w:rPr>
        <w:fldChar w:fldCharType="separate"/>
      </w:r>
      <w:r w:rsidR="004F1671">
        <w:rPr>
          <w:rStyle w:val="InvisibleOnline"/>
          <w:noProof/>
        </w:rPr>
        <w:t>70</w:t>
      </w:r>
      <w:r w:rsidR="001B1707"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8"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 xml:space="preserve">Generating </w:t>
      </w:r>
      <w:proofErr w:type="spellStart"/>
      <w:r>
        <w:t>Heatmaps</w:t>
      </w:r>
      <w:bookmarkEnd w:id="131"/>
      <w:bookmarkEnd w:id="132"/>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14:anchorId="37922482" wp14:editId="7C8F6FCE">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9"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1B1707"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r w:rsidR="004F1671" w:rsidRPr="004F1671">
        <w:rPr>
          <w:rStyle w:val="xRef"/>
        </w:rPr>
        <w:t xml:space="preserve">Standard </w:t>
      </w:r>
      <w:proofErr w:type="spellStart"/>
      <w:r w:rsidR="004F1671" w:rsidRPr="004F1671">
        <w:rPr>
          <w:rStyle w:val="xRef"/>
        </w:rPr>
        <w:t>Heatmap</w:t>
      </w:r>
      <w:proofErr w:type="spellEnd"/>
      <w:r w:rsidRPr="001C0255">
        <w:rPr>
          <w:rStyle w:val="xRef"/>
        </w:rPr>
        <w:fldChar w:fldCharType="end"/>
      </w:r>
      <w:r w:rsidR="00BC6E77" w:rsidRPr="001C0255">
        <w:rPr>
          <w:rStyle w:val="InvisibleOnline"/>
        </w:rPr>
        <w:t xml:space="preserve"> (</w:t>
      </w:r>
      <w:r w:rsidR="00E87EBA">
        <w:fldChar w:fldCharType="begin"/>
      </w:r>
      <w:r w:rsidR="00E87EBA">
        <w:instrText xml:space="preserve"> REF _Ref320096479 \p \h  \* MERGEFORMAT </w:instrText>
      </w:r>
      <w:r w:rsidR="00E87EBA">
        <w:fldChar w:fldCharType="separate"/>
      </w:r>
      <w:r w:rsidR="004F1671" w:rsidRPr="004F1671">
        <w:rPr>
          <w:rStyle w:val="InvisibleOnline"/>
        </w:rPr>
        <w:t>below</w:t>
      </w:r>
      <w:r w:rsidR="00E87EBA">
        <w:fldChar w:fldCharType="end"/>
      </w:r>
      <w:r w:rsidR="00BC6E77" w:rsidRPr="001C0255">
        <w:rPr>
          <w:rStyle w:val="InvisibleOnline"/>
        </w:rPr>
        <w:t>)</w:t>
      </w:r>
    </w:p>
    <w:p w:rsidR="00BC6E77" w:rsidRPr="001C0255" w:rsidRDefault="00E87EBA" w:rsidP="00BC6E77">
      <w:pPr>
        <w:pStyle w:val="ListBullet"/>
        <w:numPr>
          <w:ilvl w:val="0"/>
          <w:numId w:val="2"/>
        </w:numPr>
      </w:pPr>
      <w:r>
        <w:fldChar w:fldCharType="begin"/>
      </w:r>
      <w:r>
        <w:instrText xml:space="preserve"> REF _Ref320096486 \h  \* MERGEFORMAT </w:instrText>
      </w:r>
      <w:r>
        <w:fldChar w:fldCharType="separate"/>
      </w:r>
      <w:r w:rsidR="004F1671" w:rsidRPr="004F1671">
        <w:rPr>
          <w:rStyle w:val="xRef"/>
        </w:rPr>
        <w:t>Hierarchical Clustering</w:t>
      </w:r>
      <w:r>
        <w:fldChar w:fldCharType="end"/>
      </w:r>
      <w:r w:rsidR="00BC6E77" w:rsidRPr="001C0255">
        <w:rPr>
          <w:rStyle w:val="InvisibleOnline"/>
        </w:rPr>
        <w:t xml:space="preserve"> (page </w:t>
      </w:r>
      <w:r w:rsidR="001B1707" w:rsidRPr="001C0255">
        <w:rPr>
          <w:rStyle w:val="InvisibleOnline"/>
        </w:rPr>
        <w:fldChar w:fldCharType="begin"/>
      </w:r>
      <w:r w:rsidR="00BC6E77" w:rsidRPr="001C0255">
        <w:rPr>
          <w:rStyle w:val="InvisibleOnline"/>
        </w:rPr>
        <w:instrText xml:space="preserve"> PAGEREF _Ref320096486 \h </w:instrText>
      </w:r>
      <w:r w:rsidR="001B1707" w:rsidRPr="001C0255">
        <w:rPr>
          <w:rStyle w:val="InvisibleOnline"/>
        </w:rPr>
      </w:r>
      <w:r w:rsidR="001B1707" w:rsidRPr="001C0255">
        <w:rPr>
          <w:rStyle w:val="InvisibleOnline"/>
        </w:rPr>
        <w:fldChar w:fldCharType="separate"/>
      </w:r>
      <w:r w:rsidR="004F1671">
        <w:rPr>
          <w:rStyle w:val="InvisibleOnline"/>
          <w:noProof/>
        </w:rPr>
        <w:t>51</w:t>
      </w:r>
      <w:r w:rsidR="001B1707" w:rsidRPr="001C0255">
        <w:rPr>
          <w:rStyle w:val="InvisibleOnline"/>
        </w:rPr>
        <w:fldChar w:fldCharType="end"/>
      </w:r>
      <w:r w:rsidR="00BC6E77" w:rsidRPr="001C0255">
        <w:rPr>
          <w:rStyle w:val="InvisibleOnline"/>
        </w:rPr>
        <w:t>)</w:t>
      </w:r>
    </w:p>
    <w:p w:rsidR="00BC6E77" w:rsidRPr="001C0255" w:rsidRDefault="00E87EBA" w:rsidP="00BC6E77">
      <w:pPr>
        <w:pStyle w:val="ListBullet"/>
        <w:numPr>
          <w:ilvl w:val="0"/>
          <w:numId w:val="2"/>
        </w:numPr>
      </w:pPr>
      <w:r>
        <w:fldChar w:fldCharType="begin"/>
      </w:r>
      <w:r>
        <w:instrText xml:space="preserve"> REF _Ref320096492 \h  \* MERGEFORMAT </w:instrText>
      </w:r>
      <w:r>
        <w:fldChar w:fldCharType="separate"/>
      </w:r>
      <w:r w:rsidR="004F1671" w:rsidRPr="004F1671">
        <w:rPr>
          <w:rStyle w:val="xRef"/>
        </w:rPr>
        <w:t>K-Means Clustering</w:t>
      </w:r>
      <w:r>
        <w:fldChar w:fldCharType="end"/>
      </w:r>
      <w:r w:rsidR="00BC6E77" w:rsidRPr="001C0255">
        <w:rPr>
          <w:rStyle w:val="InvisibleOnline"/>
        </w:rPr>
        <w:t xml:space="preserve"> (page </w:t>
      </w:r>
      <w:r w:rsidR="001B1707" w:rsidRPr="001C0255">
        <w:rPr>
          <w:rStyle w:val="InvisibleOnline"/>
        </w:rPr>
        <w:fldChar w:fldCharType="begin"/>
      </w:r>
      <w:r w:rsidR="00BC6E77" w:rsidRPr="001C0255">
        <w:rPr>
          <w:rStyle w:val="InvisibleOnline"/>
        </w:rPr>
        <w:instrText xml:space="preserve"> PAGEREF _Ref320096492 \h </w:instrText>
      </w:r>
      <w:r w:rsidR="001B1707" w:rsidRPr="001C0255">
        <w:rPr>
          <w:rStyle w:val="InvisibleOnline"/>
        </w:rPr>
      </w:r>
      <w:r w:rsidR="001B1707" w:rsidRPr="001C0255">
        <w:rPr>
          <w:rStyle w:val="InvisibleOnline"/>
        </w:rPr>
        <w:fldChar w:fldCharType="separate"/>
      </w:r>
      <w:r w:rsidR="004F1671">
        <w:rPr>
          <w:rStyle w:val="InvisibleOnline"/>
          <w:noProof/>
        </w:rPr>
        <w:t>54</w:t>
      </w:r>
      <w:r w:rsidR="001B1707" w:rsidRPr="001C0255">
        <w:rPr>
          <w:rStyle w:val="InvisibleOnline"/>
        </w:rPr>
        <w:fldChar w:fldCharType="end"/>
      </w:r>
      <w:r w:rsidR="00BC6E77" w:rsidRPr="001C0255">
        <w:rPr>
          <w:rStyle w:val="InvisibleOnline"/>
        </w:rPr>
        <w:t>)</w:t>
      </w:r>
    </w:p>
    <w:p w:rsidR="00BC6E77" w:rsidRPr="001C0255" w:rsidRDefault="00E87EBA" w:rsidP="00BC6E77">
      <w:pPr>
        <w:pStyle w:val="ListBullet"/>
        <w:numPr>
          <w:ilvl w:val="0"/>
          <w:numId w:val="2"/>
        </w:numPr>
      </w:pPr>
      <w:r>
        <w:fldChar w:fldCharType="begin"/>
      </w:r>
      <w:r>
        <w:instrText xml:space="preserve"> REF _Ref320188612 \h  \* MERGEFORMAT </w:instrText>
      </w:r>
      <w:r>
        <w:fldChar w:fldCharType="separate"/>
      </w:r>
      <w:r w:rsidR="004F1671" w:rsidRPr="004F1671">
        <w:rPr>
          <w:rStyle w:val="xRef"/>
        </w:rPr>
        <w:t>Marker Selection</w:t>
      </w:r>
      <w:r>
        <w:fldChar w:fldCharType="end"/>
      </w:r>
      <w:r w:rsidR="00BC6E77" w:rsidRPr="001C0255">
        <w:rPr>
          <w:rStyle w:val="InvisibleOnline"/>
        </w:rPr>
        <w:t xml:space="preserve"> (page </w:t>
      </w:r>
      <w:r w:rsidR="001B1707" w:rsidRPr="001C0255">
        <w:rPr>
          <w:rStyle w:val="InvisibleOnline"/>
        </w:rPr>
        <w:fldChar w:fldCharType="begin"/>
      </w:r>
      <w:r w:rsidR="00BC6E77" w:rsidRPr="001C0255">
        <w:rPr>
          <w:rStyle w:val="InvisibleOnline"/>
        </w:rPr>
        <w:instrText xml:space="preserve"> PAGEREF _Ref320188612 \h </w:instrText>
      </w:r>
      <w:r w:rsidR="001B1707" w:rsidRPr="001C0255">
        <w:rPr>
          <w:rStyle w:val="InvisibleOnline"/>
        </w:rPr>
      </w:r>
      <w:r w:rsidR="001B1707" w:rsidRPr="001C0255">
        <w:rPr>
          <w:rStyle w:val="InvisibleOnline"/>
        </w:rPr>
        <w:fldChar w:fldCharType="separate"/>
      </w:r>
      <w:r w:rsidR="004F1671">
        <w:rPr>
          <w:rStyle w:val="InvisibleOnline"/>
          <w:noProof/>
        </w:rPr>
        <w:t>57</w:t>
      </w:r>
      <w:r w:rsidR="001B1707"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 xml:space="preserve">Standard </w:t>
      </w:r>
      <w:proofErr w:type="spellStart"/>
      <w:r>
        <w:t>Heatmap</w:t>
      </w:r>
      <w:bookmarkEnd w:id="133"/>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25C13736" wp14:editId="006FD263">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14:anchorId="5CE6C32E" wp14:editId="1BDAA3CA">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14:anchorId="1CE6596B" wp14:editId="4C011385">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14:anchorId="60381F26" wp14:editId="640FE8F1">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51685438" wp14:editId="2A73CD0D">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14:anchorId="378E23FF" wp14:editId="6307B0EC">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E87EBA">
        <w:fldChar w:fldCharType="begin"/>
      </w:r>
      <w:r w:rsidR="00E87EBA">
        <w:instrText xml:space="preserve"> REF _Ref320095674 \h  \* MERGEFORMAT </w:instrText>
      </w:r>
      <w:r w:rsidR="00E87EBA">
        <w:fldChar w:fldCharType="separate"/>
      </w:r>
      <w:r w:rsidR="004F1671" w:rsidRPr="004F1671">
        <w:rPr>
          <w:rStyle w:val="xRef"/>
        </w:rPr>
        <w:t>High Dimensional Data</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4F1671">
        <w:rPr>
          <w:rStyle w:val="InvisibleOnline"/>
          <w:noProof/>
        </w:rPr>
        <w:t>76</w:t>
      </w:r>
      <w:r w:rsidR="001B1707"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01D5F" w:rsidP="00BC6E77">
      <w:pPr>
        <w:pStyle w:val="ListNumber"/>
        <w:numPr>
          <w:ilvl w:val="0"/>
          <w:numId w:val="0"/>
        </w:numPr>
        <w:ind w:left="360"/>
      </w:pPr>
      <w:r>
        <w:rPr>
          <w:noProof/>
        </w:rPr>
        <w:drawing>
          <wp:inline distT="0" distB="0" distL="0" distR="0" wp14:anchorId="391B2BEC" wp14:editId="6270BC92">
            <wp:extent cx="4428572" cy="493333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428572" cy="4933334"/>
                    </a:xfrm>
                    <a:prstGeom prst="rect">
                      <a:avLst/>
                    </a:prstGeom>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14:anchorId="19FF23F4" wp14:editId="6C13053B">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lastRenderedPageBreak/>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14:anchorId="30BC8E1D" wp14:editId="4CA4B4BE">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14:anchorId="724DF2D8" wp14:editId="336A4DD8">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14:anchorId="58F61059" wp14:editId="72DE1A65">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4DA77C64" wp14:editId="2D5BF127">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14:anchorId="3B3F436E" wp14:editId="050A99C6">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E87EBA">
        <w:fldChar w:fldCharType="begin"/>
      </w:r>
      <w:r w:rsidR="00E87EBA">
        <w:instrText xml:space="preserve"> REF _Ref320095674 \h  \* MERGEFORMAT </w:instrText>
      </w:r>
      <w:r w:rsidR="00E87EBA">
        <w:fldChar w:fldCharType="separate"/>
      </w:r>
      <w:r w:rsidR="004F1671" w:rsidRPr="004F1671">
        <w:rPr>
          <w:rStyle w:val="xRef"/>
        </w:rPr>
        <w:t>High Dimensional Data</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4F1671">
        <w:rPr>
          <w:rStyle w:val="InvisibleOnline"/>
          <w:noProof/>
        </w:rPr>
        <w:t>76</w:t>
      </w:r>
      <w:r w:rsidR="001B1707"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BC6E77">
      <w:pPr>
        <w:pStyle w:val="ListNumber"/>
        <w:numPr>
          <w:ilvl w:val="0"/>
          <w:numId w:val="0"/>
        </w:numPr>
        <w:ind w:left="360"/>
      </w:pPr>
      <w:r>
        <w:rPr>
          <w:noProof/>
        </w:rPr>
        <w:drawing>
          <wp:inline distT="0" distB="0" distL="0" distR="0" wp14:anchorId="02B9E6FF" wp14:editId="30DF829B">
            <wp:extent cx="4847619" cy="42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847619" cy="42000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14:anchorId="09A2301B" wp14:editId="2E1C4457">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8"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14:anchorId="0D7690DB" wp14:editId="189FCD78">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14:anchorId="459A3901" wp14:editId="4889AEFC">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14:anchorId="650AC84B" wp14:editId="69B2E1C6">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14:anchorId="24B88C70" wp14:editId="56F063DA">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14:anchorId="0A1B34EA" wp14:editId="50C9AD81">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6412060D" wp14:editId="227F18E9">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14:anchorId="00EB639D" wp14:editId="61591DA7">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E87EBA">
        <w:fldChar w:fldCharType="begin"/>
      </w:r>
      <w:r w:rsidR="00E87EBA">
        <w:instrText xml:space="preserve"> REF _Ref320095674 \h  \* MERGEFORMAT </w:instrText>
      </w:r>
      <w:r w:rsidR="00E87EBA">
        <w:fldChar w:fldCharType="separate"/>
      </w:r>
      <w:r w:rsidR="004F1671" w:rsidRPr="004F1671">
        <w:rPr>
          <w:rStyle w:val="xRef"/>
        </w:rPr>
        <w:t>High Dimensional Data</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4F1671">
        <w:rPr>
          <w:rStyle w:val="InvisibleOnline"/>
          <w:noProof/>
        </w:rPr>
        <w:t>76</w:t>
      </w:r>
      <w:r w:rsidR="001B1707"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1B4B81" w:rsidP="00BC6E77">
      <w:pPr>
        <w:pStyle w:val="ListNumber"/>
        <w:numPr>
          <w:ilvl w:val="0"/>
          <w:numId w:val="0"/>
        </w:numPr>
        <w:ind w:left="360"/>
      </w:pPr>
      <w:r>
        <w:rPr>
          <w:noProof/>
        </w:rPr>
        <w:drawing>
          <wp:inline distT="0" distB="0" distL="0" distR="0" wp14:anchorId="32D38289" wp14:editId="7743922A">
            <wp:extent cx="5486400" cy="533321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486400" cy="533321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14:anchorId="764B51A3" wp14:editId="4287C823">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ins w:id="136" w:author="mbradenb" w:date="2013-09-10T14:57:00Z">
              <w:r w:rsidR="00741BB4">
                <w:rPr>
                  <w:rStyle w:val="xRef"/>
                </w:rPr>
                <w:fldChar w:fldCharType="begin"/>
              </w:r>
              <w:r w:rsidR="00741BB4">
                <w:rPr>
                  <w:rStyle w:val="xRef"/>
                </w:rPr>
                <w:instrText xml:space="preserve"> HYPERLINK "</w:instrText>
              </w:r>
            </w:ins>
            <w:r w:rsidR="00741BB4" w:rsidRPr="001B4B81">
              <w:rPr>
                <w:rStyle w:val="xRef"/>
              </w:rPr>
              <w:instrText>http://www.ics.uci.edu/~eppstein/280/cluster.html</w:instrText>
            </w:r>
            <w:ins w:id="137" w:author="mbradenb" w:date="2013-09-10T14:57:00Z">
              <w:r w:rsidR="00741BB4">
                <w:rPr>
                  <w:rStyle w:val="xRef"/>
                </w:rPr>
                <w:instrText xml:space="preserve">" </w:instrText>
              </w:r>
              <w:r w:rsidR="00741BB4">
                <w:rPr>
                  <w:rStyle w:val="xRef"/>
                </w:rPr>
                <w:fldChar w:fldCharType="separate"/>
              </w:r>
            </w:ins>
            <w:r w:rsidR="00741BB4" w:rsidRPr="00736E2F">
              <w:rPr>
                <w:rStyle w:val="Hyperlink"/>
              </w:rPr>
              <w:t>http://www.ics.uci.edu/~eppstein/280/cluster.html</w:t>
            </w:r>
            <w:ins w:id="138" w:author="mbradenb" w:date="2013-09-10T14:57:00Z">
              <w:r w:rsidR="00741BB4">
                <w:rPr>
                  <w:rStyle w:val="xRef"/>
                </w:rPr>
                <w:fldChar w:fldCharType="end"/>
              </w:r>
            </w:ins>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9" w:name="_Ref320188612"/>
      <w:r>
        <w:lastRenderedPageBreak/>
        <w:t>Marker Selection</w:t>
      </w:r>
      <w:bookmarkEnd w:id="139"/>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F20BDB" w:rsidTr="00C60507">
        <w:tc>
          <w:tcPr>
            <w:tcW w:w="1116" w:type="dxa"/>
          </w:tcPr>
          <w:p w:rsidR="00F20BDB" w:rsidRDefault="00F20BDB" w:rsidP="00C60507">
            <w:pPr>
              <w:jc w:val="center"/>
            </w:pPr>
            <w:r>
              <w:rPr>
                <w:noProof/>
              </w:rPr>
              <w:drawing>
                <wp:inline distT="0" distB="0" distL="0" distR="0" wp14:anchorId="6E15AC2C" wp14:editId="507AFC6F">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14:anchorId="1933101C" wp14:editId="56FDB738">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14:anchorId="0B943A72" wp14:editId="5092E8AD">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lastRenderedPageBreak/>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14:anchorId="04200C1B" wp14:editId="5C7D0FF8">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44DA84B8" wp14:editId="0E2268B4">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14:anchorId="59177D68" wp14:editId="7532EB93">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E87EBA">
        <w:fldChar w:fldCharType="begin"/>
      </w:r>
      <w:r w:rsidR="00E87EBA">
        <w:instrText xml:space="preserve"> REF _Ref320095674 \h  \* MERGEFORMAT </w:instrText>
      </w:r>
      <w:r w:rsidR="00E87EBA">
        <w:fldChar w:fldCharType="separate"/>
      </w:r>
      <w:r w:rsidR="004F1671" w:rsidRPr="004F1671">
        <w:rPr>
          <w:rStyle w:val="xRef"/>
        </w:rPr>
        <w:t>High Dimensional Data</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4F1671">
        <w:rPr>
          <w:rStyle w:val="InvisibleOnline"/>
          <w:noProof/>
        </w:rPr>
        <w:t>76</w:t>
      </w:r>
      <w:r w:rsidR="001B1707"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8D45F2">
      <w:pPr>
        <w:pStyle w:val="ListNumber"/>
        <w:numPr>
          <w:ilvl w:val="0"/>
          <w:numId w:val="0"/>
        </w:numPr>
        <w:ind w:left="360" w:hanging="1080"/>
      </w:pPr>
      <w:r>
        <w:rPr>
          <w:noProof/>
        </w:rPr>
        <w:drawing>
          <wp:inline distT="0" distB="0" distL="0" distR="0" wp14:anchorId="3D845CB7" wp14:editId="19E5AB21">
            <wp:extent cx="6431603" cy="3714750"/>
            <wp:effectExtent l="0" t="0" r="7620" b="0"/>
            <wp:docPr id="74" name="Picture 74" descr="C:\Users\ctucker\AppData\Local\Temp\SNAGHTML992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tucker\AppData\Local\Temp\SNAGHTML99209d.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31603" cy="3714750"/>
                    </a:xfrm>
                    <a:prstGeom prst="rect">
                      <a:avLst/>
                    </a:prstGeom>
                    <a:noFill/>
                    <a:ln>
                      <a:noFill/>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14:anchorId="1AE2D1E1" wp14:editId="0A9A63C2">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40" w:name="_Toc322517857"/>
      <w:bookmarkStart w:id="141" w:name="_Toc366653715"/>
      <w:r>
        <w:t>Generating Advanced Analyses</w:t>
      </w:r>
      <w:bookmarkEnd w:id="140"/>
      <w:bookmarkEnd w:id="141"/>
    </w:p>
    <w:p w:rsidR="00BC6E77" w:rsidRDefault="00BC6E77" w:rsidP="00BC6E77">
      <w:pPr>
        <w:keepNext/>
      </w:pPr>
      <w:r>
        <w:t>Advanced analyses include:</w:t>
      </w:r>
    </w:p>
    <w:p w:rsidR="00337BB0" w:rsidRPr="00FF242E" w:rsidRDefault="001B1707" w:rsidP="00337BB0">
      <w:pPr>
        <w:pStyle w:val="ListBullet"/>
      </w:pPr>
      <w:r w:rsidRPr="00FF242E">
        <w:rPr>
          <w:rStyle w:val="xRef"/>
        </w:rPr>
        <w:fldChar w:fldCharType="begin"/>
      </w:r>
      <w:r w:rsidR="00337BB0" w:rsidRPr="00FF242E">
        <w:rPr>
          <w:rStyle w:val="xRef"/>
        </w:rPr>
        <w:instrText xml:space="preserve"> REF _Ref327426398 \h  \* MERGEFORMAT </w:instrText>
      </w:r>
      <w:r w:rsidRPr="00FF242E">
        <w:rPr>
          <w:rStyle w:val="xRef"/>
        </w:rPr>
      </w:r>
      <w:r w:rsidRPr="00FF242E">
        <w:rPr>
          <w:rStyle w:val="xRef"/>
        </w:rPr>
        <w:fldChar w:fldCharType="separate"/>
      </w:r>
      <w:r w:rsidR="004F1671" w:rsidRPr="004F1671">
        <w:rPr>
          <w:rStyle w:val="xRef"/>
        </w:rPr>
        <w:t>Box Plot with ANOVA</w:t>
      </w:r>
      <w:r w:rsidRPr="00FF242E">
        <w:rPr>
          <w:rStyle w:val="xRef"/>
        </w:rPr>
        <w:fldChar w:fldCharType="end"/>
      </w:r>
      <w:r w:rsidR="00337BB0" w:rsidRPr="00FF242E">
        <w:rPr>
          <w:rStyle w:val="InvisibleOnline"/>
        </w:rPr>
        <w:t xml:space="preserve"> (page </w:t>
      </w:r>
      <w:r w:rsidRPr="00FF242E">
        <w:rPr>
          <w:rStyle w:val="InvisibleOnline"/>
        </w:rPr>
        <w:fldChar w:fldCharType="begin"/>
      </w:r>
      <w:r w:rsidR="00337BB0" w:rsidRPr="00FF242E">
        <w:rPr>
          <w:rStyle w:val="InvisibleOnline"/>
        </w:rPr>
        <w:instrText xml:space="preserve"> PAGEREF _Ref327426398 \h </w:instrText>
      </w:r>
      <w:r w:rsidRPr="00FF242E">
        <w:rPr>
          <w:rStyle w:val="InvisibleOnline"/>
        </w:rPr>
      </w:r>
      <w:r w:rsidRPr="00FF242E">
        <w:rPr>
          <w:rStyle w:val="InvisibleOnline"/>
        </w:rPr>
        <w:fldChar w:fldCharType="separate"/>
      </w:r>
      <w:r w:rsidR="004F1671">
        <w:rPr>
          <w:rStyle w:val="InvisibleOnline"/>
          <w:noProof/>
        </w:rPr>
        <w:t>60</w:t>
      </w:r>
      <w:r w:rsidRPr="00FF242E">
        <w:rPr>
          <w:rStyle w:val="InvisibleOnline"/>
        </w:rPr>
        <w:fldChar w:fldCharType="end"/>
      </w:r>
      <w:r w:rsidR="00337BB0" w:rsidRPr="00FF242E">
        <w:rPr>
          <w:rStyle w:val="InvisibleOnline"/>
        </w:rPr>
        <w:t>)</w:t>
      </w:r>
    </w:p>
    <w:p w:rsidR="00BC6E77" w:rsidRPr="00FF242E" w:rsidRDefault="00E87EBA" w:rsidP="00337BB0">
      <w:pPr>
        <w:pStyle w:val="ListBullet"/>
        <w:numPr>
          <w:ilvl w:val="0"/>
          <w:numId w:val="2"/>
        </w:numPr>
      </w:pPr>
      <w:r>
        <w:fldChar w:fldCharType="begin"/>
      </w:r>
      <w:r>
        <w:instrText xml:space="preserve"> REF _Ref328053745 \h  \* MERGEFORMAT </w:instrText>
      </w:r>
      <w:r>
        <w:fldChar w:fldCharType="separate"/>
      </w:r>
      <w:r w:rsidR="004F1671" w:rsidRPr="004F1671">
        <w:rPr>
          <w:rStyle w:val="xRef"/>
        </w:rPr>
        <w:t>Principal Component Analysis</w:t>
      </w:r>
      <w:r>
        <w:fldChar w:fldCharType="end"/>
      </w:r>
      <w:r w:rsidR="00BC6E77" w:rsidRPr="00FF242E">
        <w:rPr>
          <w:rStyle w:val="InvisibleOnline"/>
        </w:rPr>
        <w:t xml:space="preserve"> (page </w:t>
      </w:r>
      <w:r w:rsidR="001B1707" w:rsidRPr="00FF242E">
        <w:rPr>
          <w:rStyle w:val="InvisibleOnline"/>
        </w:rPr>
        <w:fldChar w:fldCharType="begin"/>
      </w:r>
      <w:r w:rsidR="004708CE" w:rsidRPr="00FF242E">
        <w:rPr>
          <w:rStyle w:val="InvisibleOnline"/>
        </w:rPr>
        <w:instrText xml:space="preserve"> PAGEREF _Ref328053745 \h </w:instrText>
      </w:r>
      <w:r w:rsidR="001B1707" w:rsidRPr="00FF242E">
        <w:rPr>
          <w:rStyle w:val="InvisibleOnline"/>
        </w:rPr>
      </w:r>
      <w:r w:rsidR="001B1707" w:rsidRPr="00FF242E">
        <w:rPr>
          <w:rStyle w:val="InvisibleOnline"/>
        </w:rPr>
        <w:fldChar w:fldCharType="separate"/>
      </w:r>
      <w:r w:rsidR="004F1671">
        <w:rPr>
          <w:rStyle w:val="InvisibleOnline"/>
          <w:noProof/>
        </w:rPr>
        <w:t>62</w:t>
      </w:r>
      <w:r w:rsidR="001B1707" w:rsidRPr="00FF242E">
        <w:rPr>
          <w:rStyle w:val="InvisibleOnline"/>
        </w:rPr>
        <w:fldChar w:fldCharType="end"/>
      </w:r>
      <w:r w:rsidR="00BC6E77" w:rsidRPr="00FF242E">
        <w:rPr>
          <w:rStyle w:val="InvisibleOnline"/>
        </w:rPr>
        <w:t>)</w:t>
      </w:r>
    </w:p>
    <w:p w:rsidR="00BC6E77" w:rsidRPr="00FF242E" w:rsidRDefault="00E87EBA" w:rsidP="00337BB0">
      <w:pPr>
        <w:pStyle w:val="ListBullet"/>
        <w:numPr>
          <w:ilvl w:val="0"/>
          <w:numId w:val="2"/>
        </w:numPr>
      </w:pPr>
      <w:r>
        <w:fldChar w:fldCharType="begin"/>
      </w:r>
      <w:r>
        <w:instrText xml:space="preserve"> REF _Ref320184757 \h  \* MERGEFORMAT </w:instrText>
      </w:r>
      <w:r>
        <w:fldChar w:fldCharType="separate"/>
      </w:r>
      <w:r w:rsidR="004F1671" w:rsidRPr="004F1671">
        <w:rPr>
          <w:rStyle w:val="xRef"/>
        </w:rPr>
        <w:t>Scatter Plot with Linear Regression</w:t>
      </w:r>
      <w:r>
        <w:fldChar w:fldCharType="end"/>
      </w:r>
      <w:r w:rsidR="00BC6E77" w:rsidRPr="00FF242E">
        <w:rPr>
          <w:rStyle w:val="InvisibleOnline"/>
        </w:rPr>
        <w:t xml:space="preserve"> (page </w:t>
      </w:r>
      <w:r w:rsidR="001B1707" w:rsidRPr="00FF242E">
        <w:rPr>
          <w:rStyle w:val="InvisibleOnline"/>
        </w:rPr>
        <w:fldChar w:fldCharType="begin"/>
      </w:r>
      <w:r w:rsidR="00BC6E77" w:rsidRPr="00FF242E">
        <w:rPr>
          <w:rStyle w:val="InvisibleOnline"/>
        </w:rPr>
        <w:instrText xml:space="preserve"> PAGEREF _Ref320184757 \h </w:instrText>
      </w:r>
      <w:r w:rsidR="001B1707" w:rsidRPr="00FF242E">
        <w:rPr>
          <w:rStyle w:val="InvisibleOnline"/>
        </w:rPr>
      </w:r>
      <w:r w:rsidR="001B1707" w:rsidRPr="00FF242E">
        <w:rPr>
          <w:rStyle w:val="InvisibleOnline"/>
        </w:rPr>
        <w:fldChar w:fldCharType="separate"/>
      </w:r>
      <w:r w:rsidR="004F1671">
        <w:rPr>
          <w:rStyle w:val="InvisibleOnline"/>
          <w:noProof/>
        </w:rPr>
        <w:t>65</w:t>
      </w:r>
      <w:r w:rsidR="001B1707" w:rsidRPr="00FF242E">
        <w:rPr>
          <w:rStyle w:val="InvisibleOnline"/>
        </w:rPr>
        <w:fldChar w:fldCharType="end"/>
      </w:r>
      <w:r w:rsidR="00BC6E77" w:rsidRPr="00FF242E">
        <w:rPr>
          <w:rStyle w:val="InvisibleOnline"/>
        </w:rPr>
        <w:t>)</w:t>
      </w:r>
    </w:p>
    <w:p w:rsidR="00BC6E77" w:rsidRPr="00FF242E" w:rsidRDefault="00E87EBA" w:rsidP="00337BB0">
      <w:pPr>
        <w:pStyle w:val="ListBullet"/>
        <w:numPr>
          <w:ilvl w:val="0"/>
          <w:numId w:val="2"/>
        </w:numPr>
      </w:pPr>
      <w:r>
        <w:fldChar w:fldCharType="begin"/>
      </w:r>
      <w:r>
        <w:instrText xml:space="preserve"> REF _Ref320184764 \h  \* MERGEFORMAT </w:instrText>
      </w:r>
      <w:r>
        <w:fldChar w:fldCharType="separate"/>
      </w:r>
      <w:r w:rsidR="004F1671" w:rsidRPr="004F1671">
        <w:rPr>
          <w:rStyle w:val="xRef"/>
        </w:rPr>
        <w:t>Survival Analysis</w:t>
      </w:r>
      <w:r>
        <w:fldChar w:fldCharType="end"/>
      </w:r>
      <w:r w:rsidR="00BC6E77" w:rsidRPr="00FF242E">
        <w:rPr>
          <w:rStyle w:val="InvisibleOnline"/>
        </w:rPr>
        <w:t xml:space="preserve"> (page </w:t>
      </w:r>
      <w:r w:rsidR="001B1707" w:rsidRPr="00FF242E">
        <w:rPr>
          <w:rStyle w:val="InvisibleOnline"/>
        </w:rPr>
        <w:fldChar w:fldCharType="begin"/>
      </w:r>
      <w:r w:rsidR="00BC6E77" w:rsidRPr="00FF242E">
        <w:rPr>
          <w:rStyle w:val="InvisibleOnline"/>
        </w:rPr>
        <w:instrText xml:space="preserve"> PAGEREF _Ref320184764 \h </w:instrText>
      </w:r>
      <w:r w:rsidR="001B1707" w:rsidRPr="00FF242E">
        <w:rPr>
          <w:rStyle w:val="InvisibleOnline"/>
        </w:rPr>
      </w:r>
      <w:r w:rsidR="001B1707" w:rsidRPr="00FF242E">
        <w:rPr>
          <w:rStyle w:val="InvisibleOnline"/>
        </w:rPr>
        <w:fldChar w:fldCharType="separate"/>
      </w:r>
      <w:r w:rsidR="004F1671">
        <w:rPr>
          <w:rStyle w:val="InvisibleOnline"/>
          <w:noProof/>
        </w:rPr>
        <w:t>67</w:t>
      </w:r>
      <w:r w:rsidR="001B1707" w:rsidRPr="00FF242E">
        <w:rPr>
          <w:rStyle w:val="InvisibleOnline"/>
        </w:rPr>
        <w:fldChar w:fldCharType="end"/>
      </w:r>
      <w:r w:rsidR="00BC6E77" w:rsidRPr="00FF242E">
        <w:rPr>
          <w:rStyle w:val="InvisibleOnline"/>
        </w:rPr>
        <w:t>)</w:t>
      </w:r>
    </w:p>
    <w:p w:rsidR="00337BB0" w:rsidRPr="00FF242E" w:rsidRDefault="00E87EBA" w:rsidP="00337BB0">
      <w:pPr>
        <w:pStyle w:val="ListBullet"/>
        <w:numPr>
          <w:ilvl w:val="0"/>
          <w:numId w:val="2"/>
        </w:numPr>
      </w:pPr>
      <w:r>
        <w:fldChar w:fldCharType="begin"/>
      </w:r>
      <w:r>
        <w:instrText xml:space="preserve"> REF _Ref327431310 \h  \* MERGEFORMAT </w:instrText>
      </w:r>
      <w:r>
        <w:fldChar w:fldCharType="separate"/>
      </w:r>
      <w:r w:rsidR="004F1671" w:rsidRPr="004F1671">
        <w:rPr>
          <w:rStyle w:val="xRef"/>
        </w:rPr>
        <w:t>Table with Fisher Test Analysis</w:t>
      </w:r>
      <w:r>
        <w:fldChar w:fldCharType="end"/>
      </w:r>
      <w:r w:rsidR="00337BB0" w:rsidRPr="00FF242E">
        <w:rPr>
          <w:rStyle w:val="InvisibleOnline"/>
        </w:rPr>
        <w:t xml:space="preserve"> (page </w:t>
      </w:r>
      <w:r w:rsidR="001B1707" w:rsidRPr="00FF242E">
        <w:rPr>
          <w:rStyle w:val="InvisibleOnline"/>
        </w:rPr>
        <w:fldChar w:fldCharType="begin"/>
      </w:r>
      <w:r w:rsidR="00977006" w:rsidRPr="00FF242E">
        <w:rPr>
          <w:rStyle w:val="InvisibleOnline"/>
        </w:rPr>
        <w:instrText xml:space="preserve"> PAGEREF _Ref327431310 \h </w:instrText>
      </w:r>
      <w:r w:rsidR="001B1707" w:rsidRPr="00FF242E">
        <w:rPr>
          <w:rStyle w:val="InvisibleOnline"/>
        </w:rPr>
      </w:r>
      <w:r w:rsidR="001B1707" w:rsidRPr="00FF242E">
        <w:rPr>
          <w:rStyle w:val="InvisibleOnline"/>
        </w:rPr>
        <w:fldChar w:fldCharType="separate"/>
      </w:r>
      <w:r w:rsidR="004F1671">
        <w:rPr>
          <w:rStyle w:val="InvisibleOnline"/>
          <w:noProof/>
        </w:rPr>
        <w:t>70</w:t>
      </w:r>
      <w:r w:rsidR="001B1707" w:rsidRPr="00FF242E">
        <w:rPr>
          <w:rStyle w:val="InvisibleOnline"/>
        </w:rPr>
        <w:fldChar w:fldCharType="end"/>
      </w:r>
      <w:r w:rsidR="00337BB0" w:rsidRPr="00FF242E">
        <w:rPr>
          <w:rStyle w:val="InvisibleOnline"/>
        </w:rPr>
        <w:t>)</w:t>
      </w:r>
    </w:p>
    <w:p w:rsidR="00337BB0" w:rsidRDefault="00337BB0" w:rsidP="00337BB0">
      <w:pPr>
        <w:pStyle w:val="Heading4"/>
      </w:pPr>
      <w:bookmarkStart w:id="142" w:name="_Ref327426398"/>
      <w:bookmarkStart w:id="143" w:name="_Ref320100068"/>
      <w:bookmarkStart w:id="144" w:name="_Ref320184751"/>
      <w:r>
        <w:lastRenderedPageBreak/>
        <w:t>Box Plot with ANOVA</w:t>
      </w:r>
      <w:bookmarkEnd w:id="142"/>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14:anchorId="6BBB4EEC" wp14:editId="0BCFAEFF">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14:anchorId="39791878" wp14:editId="75AC9765">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14:anchorId="7938FBCB" wp14:editId="1A208F9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14:anchorId="6E3041AE" wp14:editId="4C549D28">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14:anchorId="651DE56A" wp14:editId="46F70433">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r w:rsidR="00E87EBA">
              <w:fldChar w:fldCharType="begin"/>
            </w:r>
            <w:r w:rsidR="00E87EBA">
              <w:instrText xml:space="preserve"> REF _Ref327429860 \h  \* MERGEFORMAT </w:instrText>
            </w:r>
            <w:r w:rsidR="00E87EBA">
              <w:fldChar w:fldCharType="separate"/>
            </w:r>
            <w:r w:rsidR="004F1671" w:rsidRPr="004F1671">
              <w:rPr>
                <w:rStyle w:val="xRef"/>
              </w:rPr>
              <w:t>Data Binning</w:t>
            </w:r>
            <w:r w:rsidR="00E87EBA">
              <w:fldChar w:fldCharType="end"/>
            </w:r>
            <w:r w:rsidRPr="00A90B0D">
              <w:rPr>
                <w:rStyle w:val="InvisibleOnline"/>
              </w:rPr>
              <w:t xml:space="preserve"> on page </w:t>
            </w:r>
            <w:r w:rsidR="001B1707" w:rsidRPr="00A90B0D">
              <w:rPr>
                <w:rStyle w:val="InvisibleOnline"/>
              </w:rPr>
              <w:fldChar w:fldCharType="begin"/>
            </w:r>
            <w:r w:rsidR="00EB126D" w:rsidRPr="00A90B0D">
              <w:rPr>
                <w:rStyle w:val="InvisibleOnline"/>
              </w:rPr>
              <w:instrText xml:space="preserve"> PAGEREF _Ref327429866 \h </w:instrText>
            </w:r>
            <w:r w:rsidR="001B1707" w:rsidRPr="00A90B0D">
              <w:rPr>
                <w:rStyle w:val="InvisibleOnline"/>
              </w:rPr>
            </w:r>
            <w:r w:rsidR="001B1707" w:rsidRPr="00A90B0D">
              <w:rPr>
                <w:rStyle w:val="InvisibleOnline"/>
              </w:rPr>
              <w:fldChar w:fldCharType="separate"/>
            </w:r>
            <w:r w:rsidR="004F1671">
              <w:rPr>
                <w:rStyle w:val="InvisibleOnline"/>
                <w:noProof/>
              </w:rPr>
              <w:t>71</w:t>
            </w:r>
            <w:r w:rsidR="001B1707"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14:anchorId="0D68F990" wp14:editId="0F3AC569">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5" w:name="_Ref328053745"/>
      <w:r>
        <w:t>Principal Component Analysis</w:t>
      </w:r>
      <w:bookmarkEnd w:id="143"/>
      <w:bookmarkEnd w:id="144"/>
      <w:bookmarkEnd w:id="145"/>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14:anchorId="7493AEAD" wp14:editId="60A12885">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14:anchorId="219C51F5" wp14:editId="0500DD1A">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14:anchorId="0D970152" wp14:editId="751A6234">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14:anchorId="6D460835" wp14:editId="32B5CFCB">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03F15FDD" wp14:editId="5DF74ED7">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14:anchorId="739878BA" wp14:editId="3B5C639E">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E87EBA">
        <w:fldChar w:fldCharType="begin"/>
      </w:r>
      <w:r w:rsidR="00E87EBA">
        <w:instrText xml:space="preserve"> REF _Ref320095674 \h  \* MERGEFORMAT </w:instrText>
      </w:r>
      <w:r w:rsidR="00E87EBA">
        <w:fldChar w:fldCharType="separate"/>
      </w:r>
      <w:r w:rsidR="004F1671" w:rsidRPr="004F1671">
        <w:rPr>
          <w:rStyle w:val="xRef"/>
        </w:rPr>
        <w:t>High Dimensional Data</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4F1671">
        <w:rPr>
          <w:rStyle w:val="InvisibleOnline"/>
          <w:noProof/>
        </w:rPr>
        <w:t>76</w:t>
      </w:r>
      <w:r w:rsidR="001B1707"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14:anchorId="62667B63" wp14:editId="109880C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14:anchorId="458FFBEC" wp14:editId="3FC07316">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1"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6" w:name="_Ref320184757"/>
      <w:r>
        <w:lastRenderedPageBreak/>
        <w:t>Scatter Plot with Linear Regression</w:t>
      </w:r>
      <w:bookmarkEnd w:id="146"/>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14:anchorId="550BF17A" wp14:editId="463BB108">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14:anchorId="7B036654" wp14:editId="4C79B055">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14:anchorId="6CB00E3B" wp14:editId="391EE399">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14:anchorId="4019C29F" wp14:editId="374C373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7" w:name="_Ref320184764"/>
      <w:r>
        <w:lastRenderedPageBreak/>
        <w:t>Survival Analysis</w:t>
      </w:r>
      <w:bookmarkEnd w:id="147"/>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14:anchorId="01EDF5B9" wp14:editId="20F8600C">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14:anchorId="6DB7EEC7" wp14:editId="4450377D">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firstRow="1" w:lastRow="0" w:firstColumn="1" w:lastColumn="0" w:noHBand="0" w:noVBand="1"/>
      </w:tblPr>
      <w:tblGrid>
        <w:gridCol w:w="1170"/>
        <w:gridCol w:w="1350"/>
        <w:gridCol w:w="3240"/>
        <w:gridCol w:w="3330"/>
      </w:tblGrid>
      <w:tr w:rsidR="00BC6E77" w:rsidTr="00EE128F">
        <w:trPr>
          <w:cnfStyle w:val="100000000000" w:firstRow="1" w:lastRow="0" w:firstColumn="0" w:lastColumn="0" w:oddVBand="0" w:evenVBand="0" w:oddHBand="0" w:evenHBand="0" w:firstRowFirstColumn="0" w:firstRowLastColumn="0" w:lastRowFirstColumn="0" w:lastRowLastColumn="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14:anchorId="57268B69" wp14:editId="7CBF22EB">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r w:rsidR="00E87EBA">
              <w:fldChar w:fldCharType="begin"/>
            </w:r>
            <w:r w:rsidR="00E87EBA">
              <w:instrText xml:space="preserve"> REF _Ref328053970 \h  \* MERGEFORMAT </w:instrText>
            </w:r>
            <w:r w:rsidR="00E87EBA">
              <w:fldChar w:fldCharType="separate"/>
            </w:r>
            <w:r w:rsidR="004F1671" w:rsidRPr="004F1671">
              <w:rPr>
                <w:rStyle w:val="xRef"/>
              </w:rPr>
              <w:t>Data Binning Using Survival Analysis</w:t>
            </w:r>
            <w:r w:rsidR="00E87EBA">
              <w:fldChar w:fldCharType="end"/>
            </w:r>
            <w:r w:rsidR="008636F8" w:rsidRPr="00A90B0D">
              <w:rPr>
                <w:rStyle w:val="InvisibleOnline"/>
              </w:rPr>
              <w:t xml:space="preserve"> on page </w:t>
            </w:r>
            <w:r w:rsidR="001B1707" w:rsidRPr="00A90B0D">
              <w:rPr>
                <w:rStyle w:val="InvisibleOnline"/>
              </w:rPr>
              <w:fldChar w:fldCharType="begin"/>
            </w:r>
            <w:r w:rsidR="008636F8" w:rsidRPr="00A90B0D">
              <w:rPr>
                <w:rStyle w:val="InvisibleOnline"/>
              </w:rPr>
              <w:instrText xml:space="preserve"> PAGEREF _Ref328053970 \h </w:instrText>
            </w:r>
            <w:r w:rsidR="001B1707" w:rsidRPr="00A90B0D">
              <w:rPr>
                <w:rStyle w:val="InvisibleOnline"/>
              </w:rPr>
            </w:r>
            <w:r w:rsidR="001B1707" w:rsidRPr="00A90B0D">
              <w:rPr>
                <w:rStyle w:val="InvisibleOnline"/>
              </w:rPr>
              <w:fldChar w:fldCharType="separate"/>
            </w:r>
            <w:r w:rsidR="004F1671">
              <w:rPr>
                <w:rStyle w:val="InvisibleOnline"/>
                <w:noProof/>
              </w:rPr>
              <w:t>73</w:t>
            </w:r>
            <w:r w:rsidR="001B1707"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14:anchorId="4BAB812A" wp14:editId="0D870266">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14:anchorId="2841A789" wp14:editId="79C4EFAF">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14:anchorId="07400EE7" wp14:editId="3F887196">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r w:rsidR="00E87EBA">
              <w:fldChar w:fldCharType="begin"/>
            </w:r>
            <w:r w:rsidR="00E87EBA">
              <w:instrText xml:space="preserve"> REF _Ref328053970 \h  \* MERGEFORMAT </w:instrText>
            </w:r>
            <w:r w:rsidR="00E87EBA">
              <w:fldChar w:fldCharType="separate"/>
            </w:r>
            <w:r w:rsidR="004F1671" w:rsidRPr="004F1671">
              <w:rPr>
                <w:rStyle w:val="xRef"/>
              </w:rPr>
              <w:t>Data Binning Using Survival Analysis</w:t>
            </w:r>
            <w:r w:rsidR="00E87EBA">
              <w:fldChar w:fldCharType="end"/>
            </w:r>
            <w:r w:rsidRPr="00A90B0D">
              <w:rPr>
                <w:rStyle w:val="InvisibleOnline"/>
              </w:rPr>
              <w:t xml:space="preserve"> on page </w:t>
            </w:r>
            <w:r w:rsidR="001B1707" w:rsidRPr="00A90B0D">
              <w:rPr>
                <w:rStyle w:val="InvisibleOnline"/>
              </w:rPr>
              <w:fldChar w:fldCharType="begin"/>
            </w:r>
            <w:r w:rsidR="004708CE" w:rsidRPr="00A90B0D">
              <w:rPr>
                <w:rStyle w:val="InvisibleOnline"/>
              </w:rPr>
              <w:instrText xml:space="preserve"> PAGEREF _Ref328053970 \h </w:instrText>
            </w:r>
            <w:r w:rsidR="001B1707" w:rsidRPr="00A90B0D">
              <w:rPr>
                <w:rStyle w:val="InvisibleOnline"/>
              </w:rPr>
            </w:r>
            <w:r w:rsidR="001B1707" w:rsidRPr="00A90B0D">
              <w:rPr>
                <w:rStyle w:val="InvisibleOnline"/>
              </w:rPr>
              <w:fldChar w:fldCharType="separate"/>
            </w:r>
            <w:r w:rsidR="004F1671">
              <w:rPr>
                <w:rStyle w:val="InvisibleOnline"/>
                <w:noProof/>
              </w:rPr>
              <w:t>73</w:t>
            </w:r>
            <w:r w:rsidR="001B1707"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14:anchorId="707A4DC6" wp14:editId="1F068D4F">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8" w:name="_Ref327431310"/>
      <w:r>
        <w:lastRenderedPageBreak/>
        <w:t>Table with Fisher Test Analysis</w:t>
      </w:r>
      <w:bookmarkEnd w:id="148"/>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14:anchorId="5967C439" wp14:editId="7CDFA535">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14:anchorId="2AD1CEAD" wp14:editId="4DF29664">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14:anchorId="34687A0D" wp14:editId="271F1D84">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14:anchorId="36597A15" wp14:editId="21AD3F43">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r w:rsidR="00E87EBA">
              <w:fldChar w:fldCharType="begin"/>
            </w:r>
            <w:r w:rsidR="00E87EBA">
              <w:instrText xml:space="preserve"> REF _Ref327430208 \h  \* MERGEFORMAT </w:instrText>
            </w:r>
            <w:r w:rsidR="00E87EBA">
              <w:fldChar w:fldCharType="separate"/>
            </w:r>
            <w:r w:rsidR="004F1671" w:rsidRPr="004F1671">
              <w:rPr>
                <w:rStyle w:val="xRef"/>
              </w:rPr>
              <w:t>Data Binning</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_Ref327430218 \h </w:instrText>
            </w:r>
            <w:r w:rsidR="001B1707" w:rsidRPr="00A90B0D">
              <w:rPr>
                <w:rStyle w:val="InvisibleOnline"/>
              </w:rPr>
            </w:r>
            <w:r w:rsidR="001B1707" w:rsidRPr="00A90B0D">
              <w:rPr>
                <w:rStyle w:val="InvisibleOnline"/>
              </w:rPr>
              <w:fldChar w:fldCharType="separate"/>
            </w:r>
            <w:r w:rsidR="004F1671">
              <w:rPr>
                <w:rStyle w:val="InvisibleOnline"/>
                <w:noProof/>
              </w:rPr>
              <w:t>71</w:t>
            </w:r>
            <w:r w:rsidR="001B1707"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14:anchorId="0E60B9B2" wp14:editId="2FC098AA">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9" w:name="_Toc322517858"/>
      <w:bookmarkStart w:id="150" w:name="_Ref327429860"/>
      <w:bookmarkStart w:id="151" w:name="_Ref327429866"/>
      <w:bookmarkStart w:id="152" w:name="_Ref327430203"/>
      <w:bookmarkStart w:id="153" w:name="_Ref327430208"/>
      <w:bookmarkStart w:id="154" w:name="_Ref327430218"/>
      <w:bookmarkStart w:id="155" w:name="_Toc297057930"/>
      <w:bookmarkStart w:id="156" w:name="_Toc366653716"/>
      <w:bookmarkEnd w:id="120"/>
      <w:bookmarkEnd w:id="121"/>
      <w:bookmarkEnd w:id="122"/>
      <w:bookmarkEnd w:id="123"/>
      <w:bookmarkEnd w:id="124"/>
      <w:bookmarkEnd w:id="125"/>
      <w:bookmarkEnd w:id="129"/>
      <w:r>
        <w:t>Data Binning</w:t>
      </w:r>
      <w:bookmarkEnd w:id="149"/>
      <w:bookmarkEnd w:id="150"/>
      <w:bookmarkEnd w:id="151"/>
      <w:bookmarkEnd w:id="152"/>
      <w:bookmarkEnd w:id="153"/>
      <w:bookmarkEnd w:id="154"/>
      <w:bookmarkEnd w:id="156"/>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14:anchorId="7522AAEE" wp14:editId="4E04744E">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7" w:name="_Ref315267195"/>
      <w:bookmarkStart w:id="158" w:name="_Ref315267343"/>
      <w:r>
        <w:t>Data Binning Using Box Plot with ANOVA</w:t>
      </w:r>
      <w:bookmarkEnd w:id="157"/>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14:anchorId="1BEEBA51" wp14:editId="306E7112">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14:anchorId="17F4897F" wp14:editId="1B4B8B54">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14:anchorId="3C2CE637" wp14:editId="21889783">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85460" r="84055" b="-231"/>
                    <a:stretch/>
                  </pic:blipFill>
                  <pic:spPr bwMode="auto">
                    <a:xfrm>
                      <a:off x="0" y="0"/>
                      <a:ext cx="748625" cy="258784"/>
                    </a:xfrm>
                    <a:prstGeom prst="rect">
                      <a:avLst/>
                    </a:prstGeom>
                    <a:noFill/>
                    <a:ln>
                      <a:noFill/>
                    </a:ln>
                    <a:extLst>
                      <a:ext uri="{53640926-AAD7-44D8-BBD7-CCE9431645EC}">
                        <a14:shadowObscured xmlns:a14="http://schemas.microsoft.com/office/drawing/2010/main"/>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firstRow="1" w:lastRow="0" w:firstColumn="1" w:lastColumn="0" w:noHBand="0" w:noVBand="1"/>
      </w:tblPr>
      <w:tblGrid>
        <w:gridCol w:w="1890"/>
        <w:gridCol w:w="2830"/>
        <w:gridCol w:w="4460"/>
      </w:tblGrid>
      <w:tr w:rsidR="00840D7A" w:rsidTr="00840D7A">
        <w:trPr>
          <w:cnfStyle w:val="100000000000" w:firstRow="1" w:lastRow="0" w:firstColumn="0" w:lastColumn="0" w:oddVBand="0" w:evenVBand="0" w:oddHBand="0" w:evenHBand="0" w:firstRowFirstColumn="0" w:firstRowLastColumn="0" w:lastRowFirstColumn="0" w:lastRowLastColumn="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14:anchorId="102933AA" wp14:editId="17AFC7A5">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14:anchorId="4D8AB1F9" wp14:editId="5CDA7DAA">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9" w:name="_Ref328053970"/>
      <w:r>
        <w:t>Data Binning Using Survival Analysis</w:t>
      </w:r>
      <w:bookmarkEnd w:id="158"/>
      <w:bookmarkEnd w:id="159"/>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r w:rsidR="00E87EBA">
        <w:fldChar w:fldCharType="begin"/>
      </w:r>
      <w:r w:rsidR="00E87EBA">
        <w:instrText xml:space="preserve"> REF _Ref320874277 \h  \* MERGEFORMAT </w:instrText>
      </w:r>
      <w:r w:rsidR="00E87EBA">
        <w:fldChar w:fldCharType="separate"/>
      </w:r>
      <w:r w:rsidR="004F1671" w:rsidRPr="004F1671">
        <w:rPr>
          <w:rStyle w:val="xRef"/>
        </w:rPr>
        <w:t>Populating the Study Groups</w:t>
      </w:r>
      <w:r w:rsidR="00E87EBA">
        <w:fldChar w:fldCharType="end"/>
      </w:r>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4F1671">
        <w:rPr>
          <w:rStyle w:val="InvisibleOnline"/>
          <w:noProof/>
        </w:rPr>
        <w:t>35</w:t>
      </w:r>
      <w:r w:rsidR="001B1707"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14:anchorId="4513C54A" wp14:editId="22847C41">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14:anchorId="4F9F9152" wp14:editId="3796CA1C">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firstRow="1" w:lastRow="0" w:firstColumn="1" w:lastColumn="0" w:noHBand="0" w:noVBand="1"/>
      </w:tblPr>
      <w:tblGrid>
        <w:gridCol w:w="1675"/>
        <w:gridCol w:w="1356"/>
        <w:gridCol w:w="3179"/>
        <w:gridCol w:w="226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14:anchorId="2ED46D6A" wp14:editId="26763BCC">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85460" r="84055" b="-231"/>
                    <a:stretch/>
                  </pic:blipFill>
                  <pic:spPr bwMode="auto">
                    <a:xfrm>
                      <a:off x="0" y="0"/>
                      <a:ext cx="1136800" cy="392968"/>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firstRow="1" w:lastRow="0" w:firstColumn="1" w:lastColumn="0" w:noHBand="0" w:noVBand="1"/>
      </w:tblPr>
      <w:tblGrid>
        <w:gridCol w:w="1998"/>
        <w:gridCol w:w="2560"/>
        <w:gridCol w:w="428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14:anchorId="20E0D51B" wp14:editId="6C5C3809">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14:anchorId="28DE9932" wp14:editId="7EA7EA9A">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60" w:name="_Ref320095674"/>
      <w:bookmarkStart w:id="161" w:name="_Ref320095679"/>
      <w:bookmarkStart w:id="162" w:name="_Toc322517859"/>
      <w:bookmarkStart w:id="163" w:name="_Toc313364687"/>
      <w:bookmarkStart w:id="164" w:name="_Ref313444579"/>
      <w:bookmarkStart w:id="165" w:name="_Ref313444590"/>
      <w:bookmarkStart w:id="166" w:name="_Ref313444968"/>
      <w:bookmarkStart w:id="167" w:name="_Ref313444973"/>
      <w:bookmarkStart w:id="168" w:name="_Ref313449392"/>
      <w:bookmarkStart w:id="169" w:name="_Ref313449398"/>
      <w:bookmarkStart w:id="170" w:name="_Ref313449455"/>
      <w:bookmarkStart w:id="171" w:name="_Ref313449457"/>
      <w:bookmarkStart w:id="172" w:name="_Ref313449469"/>
      <w:bookmarkStart w:id="173" w:name="_Ref313449539"/>
      <w:bookmarkStart w:id="174" w:name="_Ref313449545"/>
      <w:bookmarkStart w:id="175" w:name="_Ref313449584"/>
      <w:bookmarkStart w:id="176" w:name="_Ref313449589"/>
      <w:bookmarkStart w:id="177" w:name="_Ref313449618"/>
      <w:bookmarkStart w:id="178" w:name="_Ref313449622"/>
      <w:bookmarkStart w:id="179" w:name="_Ref313450422"/>
      <w:bookmarkStart w:id="180" w:name="_Ref313450485"/>
      <w:bookmarkStart w:id="181" w:name="_Ref313450908"/>
      <w:bookmarkStart w:id="182" w:name="_Ref315430290"/>
      <w:bookmarkStart w:id="183" w:name="_Ref315430295"/>
      <w:bookmarkStart w:id="184" w:name="_Ref315430368"/>
      <w:bookmarkStart w:id="185" w:name="_Ref315430374"/>
      <w:bookmarkStart w:id="186" w:name="_Ref315339797"/>
      <w:bookmarkStart w:id="187" w:name="_Toc366653717"/>
      <w:r>
        <w:lastRenderedPageBreak/>
        <w:t>High Dimensional Data</w:t>
      </w:r>
      <w:bookmarkEnd w:id="160"/>
      <w:bookmarkEnd w:id="161"/>
      <w:bookmarkEnd w:id="162"/>
      <w:bookmarkEnd w:id="187"/>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14:anchorId="0AE0152D" wp14:editId="51992328">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14:anchorId="7AE69E21" wp14:editId="7C4D47B4">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14:anchorId="3BC4BE00" wp14:editId="05B9D85A">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14:anchorId="45AD99B6" wp14:editId="2FEEAA9E">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14:anchorId="72143E85" wp14:editId="0DAF6D54">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8" cstate="print">
                            <a:extLst>
                              <a:ext uri="{28A0092B-C50C-407E-A947-70E740481C1C}">
                                <a14:useLocalDpi xmlns:a14="http://schemas.microsoft.com/office/drawing/2010/main"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firstRow="1" w:lastRow="0" w:firstColumn="1" w:lastColumn="0" w:noHBand="0" w:noVBand="1"/>
      </w:tblPr>
      <w:tblGrid>
        <w:gridCol w:w="2168"/>
        <w:gridCol w:w="632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48"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188" w:name="_Toc322517860"/>
      <w:bookmarkStart w:id="189" w:name="_Toc366653718"/>
      <w:r>
        <w:lastRenderedPageBreak/>
        <w:t>Other Features</w:t>
      </w:r>
      <w:bookmarkEnd w:id="188"/>
      <w:bookmarkEnd w:id="189"/>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14:anchorId="1E01F07B" wp14:editId="4B7364AB">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14:anchorId="24E9C0A0" wp14:editId="368F7F0F">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14:anchorId="3A0A407C" wp14:editId="3658AD5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14:anchorId="02FDAEDB" wp14:editId="5929C466">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326069C7" wp14:editId="37C6D747">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14:anchorId="623D8C6B" wp14:editId="6E40C59A">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14:anchorId="45E991E4" wp14:editId="2C8EB5B7">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14:anchorId="79DDF7CE" wp14:editId="5378A13B">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14:anchorId="55CE36F7" wp14:editId="631F7619">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90" w:name="_Ref316392735"/>
      <w:bookmarkStart w:id="191" w:name="_Toc322517861"/>
      <w:bookmarkStart w:id="192" w:name="_Toc366653719"/>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t>The Jobs Tab</w:t>
      </w:r>
      <w:bookmarkEnd w:id="155"/>
      <w:bookmarkEnd w:id="186"/>
      <w:bookmarkEnd w:id="190"/>
      <w:bookmarkEnd w:id="191"/>
      <w:bookmarkEnd w:id="192"/>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14:anchorId="597EDA16" wp14:editId="728150A3">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14:anchorId="65FF6477" wp14:editId="11BE0E9D">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4343474B" wp14:editId="0712F32C">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3" w:name="_Toc297057931"/>
      <w:bookmarkStart w:id="194" w:name="_Toc322517862"/>
      <w:bookmarkStart w:id="195" w:name="_Toc366653720"/>
      <w:r>
        <w:t>Viewing a Logged Job</w:t>
      </w:r>
      <w:bookmarkEnd w:id="193"/>
      <w:bookmarkEnd w:id="194"/>
      <w:bookmarkEnd w:id="195"/>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14:anchorId="7D079A2D" wp14:editId="27B29D38">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cstate="print"/>
                    <a:srcRect l="33789"/>
                    <a:stretch/>
                  </pic:blipFill>
                  <pic:spPr bwMode="auto">
                    <a:xfrm>
                      <a:off x="0" y="0"/>
                      <a:ext cx="3228571" cy="257143"/>
                    </a:xfrm>
                    <a:prstGeom prst="rect">
                      <a:avLst/>
                    </a:prstGeom>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6"/>
          <w:headerReference w:type="default" r:id="rId157"/>
          <w:footerReference w:type="even" r:id="rId158"/>
          <w:footerReference w:type="default" r:id="rId159"/>
          <w:headerReference w:type="first" r:id="rId160"/>
          <w:footerReference w:type="first" r:id="rId161"/>
          <w:type w:val="oddPage"/>
          <w:pgSz w:w="12240" w:h="15840" w:code="1"/>
          <w:pgMar w:top="1440" w:right="1800" w:bottom="1440" w:left="1800" w:header="708" w:footer="708" w:gutter="0"/>
          <w:cols w:space="708"/>
          <w:titlePg/>
          <w:docGrid w:linePitch="360"/>
        </w:sectPr>
      </w:pPr>
      <w:r>
        <w:rPr>
          <w:noProof/>
        </w:rPr>
        <w:drawing>
          <wp:inline distT="0" distB="0" distL="0" distR="0" wp14:anchorId="26E63410" wp14:editId="6868151D">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6" w:name="_Select_a_Primary"/>
      <w:bookmarkStart w:id="197" w:name="_Refine_the_Search"/>
      <w:bookmarkStart w:id="198" w:name="_Select_and_Remove"/>
      <w:bookmarkStart w:id="199" w:name="_Find_Samples_in"/>
      <w:bookmarkStart w:id="200" w:name="_Locate_the_Source"/>
      <w:bookmarkStart w:id="201" w:name="_Display_Sample_Data"/>
      <w:bookmarkStart w:id="202" w:name="_Manage_the_Search"/>
      <w:bookmarkEnd w:id="196"/>
      <w:bookmarkEnd w:id="197"/>
      <w:bookmarkEnd w:id="198"/>
      <w:bookmarkEnd w:id="199"/>
      <w:bookmarkEnd w:id="200"/>
      <w:bookmarkEnd w:id="201"/>
      <w:bookmarkEnd w:id="202"/>
      <w:r w:rsidRPr="002A5080">
        <w:lastRenderedPageBreak/>
        <w:t>Chapter</w:t>
      </w:r>
      <w:r>
        <w:t> </w:t>
      </w:r>
      <w:r w:rsidR="00B510BF">
        <w:t>4</w:t>
      </w:r>
    </w:p>
    <w:p w:rsidR="00BC6E77" w:rsidRPr="002A5080" w:rsidRDefault="00BC6E77" w:rsidP="00BC6E77">
      <w:pPr>
        <w:pStyle w:val="Heading1"/>
      </w:pPr>
      <w:bookmarkStart w:id="203" w:name="_Toc322517869"/>
      <w:bookmarkStart w:id="204" w:name="_Toc366653721"/>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4F1671">
        <w:rPr>
          <w:rStyle w:val="InvisibleChap-Appx"/>
          <w:noProof/>
        </w:rPr>
        <w:t>4</w:t>
      </w:r>
      <w:r w:rsidR="001B1707" w:rsidRPr="002A5080">
        <w:rPr>
          <w:rStyle w:val="InvisibleChap-Appx"/>
        </w:rPr>
        <w:fldChar w:fldCharType="end"/>
      </w:r>
      <w:r w:rsidRPr="002A5080">
        <w:rPr>
          <w:rStyle w:val="InvisibleChap-Appx"/>
        </w:rPr>
        <w:t xml:space="preserve">:  </w:t>
      </w:r>
      <w:r>
        <w:t>Gene Signatures and Gene Lists</w:t>
      </w:r>
      <w:bookmarkEnd w:id="203"/>
      <w:bookmarkEnd w:id="204"/>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45BA2714" wp14:editId="117A01C9">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5" w:name="_Toc297057941"/>
      <w:bookmarkStart w:id="206" w:name="_Toc322517870"/>
      <w:bookmarkStart w:id="207" w:name="_Toc366653722"/>
      <w:r>
        <w:t>Creating a Gene Signature</w:t>
      </w:r>
      <w:bookmarkEnd w:id="205"/>
      <w:bookmarkEnd w:id="206"/>
      <w:bookmarkEnd w:id="207"/>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8" w:name="_Ref240168517"/>
      <w:bookmarkStart w:id="209" w:name="_Toc297057942"/>
      <w:bookmarkStart w:id="210" w:name="_Toc322517871"/>
      <w:bookmarkStart w:id="211" w:name="_Toc366653723"/>
      <w:proofErr w:type="gramStart"/>
      <w:r>
        <w:t>Step 1.</w:t>
      </w:r>
      <w:proofErr w:type="gramEnd"/>
      <w:r>
        <w:t xml:space="preserve"> Adding the Genes to a Text File</w:t>
      </w:r>
      <w:bookmarkEnd w:id="208"/>
      <w:bookmarkEnd w:id="209"/>
      <w:bookmarkEnd w:id="210"/>
      <w:bookmarkEnd w:id="211"/>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firstRow="1" w:lastRow="0" w:firstColumn="1" w:lastColumn="0" w:noHBand="0" w:noVBand="1"/>
      </w:tblPr>
      <w:tblGrid>
        <w:gridCol w:w="2268"/>
        <w:gridCol w:w="3240"/>
        <w:gridCol w:w="334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14:anchorId="10A3357E" wp14:editId="6047E276">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srcRect l="17756"/>
                    <a:stretch/>
                  </pic:blipFill>
                  <pic:spPr bwMode="auto">
                    <a:xfrm>
                      <a:off x="0" y="0"/>
                      <a:ext cx="4512213" cy="811823"/>
                    </a:xfrm>
                    <a:prstGeom prst="rect">
                      <a:avLst/>
                    </a:prstGeom>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14:anchorId="73F97CAA" wp14:editId="45308A4E">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proofErr w:type="gramStart"/>
      <w:r>
        <w:t>tranSMART</w:t>
      </w:r>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14:anchorId="074D7BE8" wp14:editId="42971A18">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14:anchorId="39D0E801" wp14:editId="1E614DAD">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14:anchorId="15ED9B20" wp14:editId="5764D3B8">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14:anchorId="521B236B" wp14:editId="762A9716">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12" w:name="_Toc297057943"/>
      <w:bookmarkStart w:id="213" w:name="_Toc322517872"/>
      <w:bookmarkStart w:id="214" w:name="_Toc366653724"/>
      <w:proofErr w:type="gramStart"/>
      <w:r>
        <w:lastRenderedPageBreak/>
        <w:t>Step 2.</w:t>
      </w:r>
      <w:proofErr w:type="gramEnd"/>
      <w:r>
        <w:t xml:space="preserve"> Creating the Gene Signature</w:t>
      </w:r>
      <w:bookmarkEnd w:id="212"/>
      <w:bookmarkEnd w:id="213"/>
      <w:bookmarkEnd w:id="214"/>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14:anchorId="5AF31150" wp14:editId="39EC20AD">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32AE54EE" wp14:editId="64FCFE42">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14:anchorId="41B8DF9F" wp14:editId="6C67C0C8">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14:anchorId="371F91EF" wp14:editId="512E551D">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 xml:space="preserve">Gene Sig </w:t>
      </w:r>
      <w:proofErr w:type="spellStart"/>
      <w:r>
        <w:t>Pg</w:t>
      </w:r>
      <w:proofErr w:type="spellEnd"/>
      <w:r>
        <w:t xml:space="preserve">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r w:rsidR="00E87EBA">
        <w:fldChar w:fldCharType="begin"/>
      </w:r>
      <w:r w:rsidR="00E87EBA">
        <w:instrText xml:space="preserve"> REF _Ref240168517 \h  \* MERGEFORMAT </w:instrText>
      </w:r>
      <w:r w:rsidR="00E87EBA">
        <w:fldChar w:fldCharType="separate"/>
      </w:r>
      <w:r w:rsidR="004F1671" w:rsidRPr="004F1671">
        <w:rPr>
          <w:rStyle w:val="xRef"/>
        </w:rPr>
        <w:t>Step 1. Adding the Genes to a Text File</w:t>
      </w:r>
      <w:r w:rsidR="00E87EBA">
        <w:fldChar w:fldCharType="end"/>
      </w:r>
      <w:r w:rsidRPr="005609AD">
        <w:rPr>
          <w:rStyle w:val="InvisibleOnline"/>
        </w:rPr>
        <w:t xml:space="preserve"> on page </w:t>
      </w:r>
      <w:r w:rsidR="001B1707" w:rsidRPr="005609AD">
        <w:rPr>
          <w:rStyle w:val="InvisibleOnline"/>
        </w:rPr>
        <w:fldChar w:fldCharType="begin"/>
      </w:r>
      <w:r w:rsidRPr="005609AD">
        <w:rPr>
          <w:rStyle w:val="InvisibleOnline"/>
        </w:rPr>
        <w:instrText xml:space="preserve"> PAGEREF _Ref240168517 \h </w:instrText>
      </w:r>
      <w:r w:rsidR="001B1707" w:rsidRPr="005609AD">
        <w:rPr>
          <w:rStyle w:val="InvisibleOnline"/>
        </w:rPr>
      </w:r>
      <w:r w:rsidR="001B1707" w:rsidRPr="005609AD">
        <w:rPr>
          <w:rStyle w:val="InvisibleOnline"/>
        </w:rPr>
        <w:fldChar w:fldCharType="separate"/>
      </w:r>
      <w:r w:rsidR="004F1671">
        <w:rPr>
          <w:rStyle w:val="InvisibleOnline"/>
          <w:noProof/>
        </w:rPr>
        <w:t>83</w:t>
      </w:r>
      <w:r w:rsidR="001B1707"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firstRow="1" w:lastRow="0" w:firstColumn="1" w:lastColumn="0" w:noHBand="0" w:noVBand="1"/>
      </w:tblPr>
      <w:tblGrid>
        <w:gridCol w:w="3720"/>
        <w:gridCol w:w="44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14:anchorId="79842AD3" wp14:editId="5E6BD311">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14:anchorId="02C3FD40" wp14:editId="33D72052">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14:anchorId="1DE17C76" wp14:editId="6E7082CC">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6D56B455" wp14:editId="32511432">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5" w:name="_Toc297057944"/>
      <w:bookmarkStart w:id="216" w:name="_Toc322517873"/>
      <w:bookmarkStart w:id="217" w:name="_Toc366653725"/>
      <w:r>
        <w:lastRenderedPageBreak/>
        <w:t>Performing Actions on Your Gene Signatures</w:t>
      </w:r>
      <w:bookmarkEnd w:id="215"/>
      <w:bookmarkEnd w:id="216"/>
      <w:bookmarkEnd w:id="217"/>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14:anchorId="6B808A9E" wp14:editId="3D52C20A">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firstRow="1" w:lastRow="0" w:firstColumn="1" w:lastColumn="0" w:noHBand="0" w:noVBand="1"/>
      </w:tblPr>
      <w:tblGrid>
        <w:gridCol w:w="2760"/>
        <w:gridCol w:w="576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14:anchorId="2AEAD007" wp14:editId="0D3B6095">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14:anchorId="39F4E4E8" wp14:editId="02FE7BA4">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8" w:name="_Toc297057945"/>
      <w:bookmarkStart w:id="219" w:name="_Toc322517874"/>
      <w:bookmarkStart w:id="220" w:name="_Toc366653726"/>
      <w:r>
        <w:t>Performing Actions on Other Users’ Signatures</w:t>
      </w:r>
      <w:bookmarkEnd w:id="218"/>
      <w:bookmarkEnd w:id="219"/>
      <w:bookmarkEnd w:id="220"/>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firstRow="1" w:lastRow="0" w:firstColumn="1" w:lastColumn="0" w:noHBand="0" w:noVBand="1"/>
      </w:tblPr>
      <w:tblGrid>
        <w:gridCol w:w="3457"/>
        <w:gridCol w:w="5423"/>
      </w:tblGrid>
      <w:tr w:rsidR="00BC6E77" w:rsidRPr="001D1363" w:rsidTr="00BC6E77">
        <w:trPr>
          <w:cnfStyle w:val="100000000000" w:firstRow="1" w:lastRow="0" w:firstColumn="0" w:lastColumn="0" w:oddVBand="0" w:evenVBand="0" w:oddHBand="0" w:evenHBand="0" w:firstRowFirstColumn="0" w:firstRowLastColumn="0" w:lastRowFirstColumn="0" w:lastRowLastColumn="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14:anchorId="77D9F082" wp14:editId="7EEC9254">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14:anchorId="54B68EE2" wp14:editId="7A94635E">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21" w:name="_Toc297057946"/>
      <w:bookmarkStart w:id="222" w:name="_Toc322517875"/>
      <w:bookmarkStart w:id="223" w:name="_Toc366653727"/>
      <w:r>
        <w:lastRenderedPageBreak/>
        <w:t>Viewing a Gene Signature Definition</w:t>
      </w:r>
      <w:bookmarkEnd w:id="221"/>
      <w:bookmarkEnd w:id="222"/>
      <w:bookmarkEnd w:id="223"/>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14:anchorId="29B5033D" wp14:editId="2049F8D4">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14:anchorId="50DBA34C" wp14:editId="151482FD">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Del="000C1A63" w:rsidRDefault="00BC6E77" w:rsidP="00BC6E77">
      <w:pPr>
        <w:tabs>
          <w:tab w:val="clear" w:pos="360"/>
          <w:tab w:val="clear" w:pos="720"/>
          <w:tab w:val="clear" w:pos="1080"/>
          <w:tab w:val="clear" w:pos="1440"/>
          <w:tab w:val="clear" w:pos="1800"/>
          <w:tab w:val="clear" w:pos="2160"/>
        </w:tabs>
        <w:spacing w:after="200" w:line="276" w:lineRule="auto"/>
        <w:rPr>
          <w:del w:id="224" w:author="mbradenb" w:date="2013-09-10T18:23:00Z"/>
        </w:rPr>
      </w:pPr>
      <w:del w:id="225" w:author="mbradenb" w:date="2013-09-10T18:23:00Z">
        <w:r w:rsidDel="000C1A63">
          <w:br w:type="page"/>
        </w:r>
      </w:del>
    </w:p>
    <w:p w:rsidR="00BC6E77" w:rsidRDefault="00BC6E77" w:rsidP="00BC6E77">
      <w:pPr>
        <w:sectPr w:rsidR="00BC6E77" w:rsidSect="00BC6E77">
          <w:headerReference w:type="even" r:id="rId180"/>
          <w:headerReference w:type="default" r:id="rId181"/>
          <w:footerReference w:type="even" r:id="rId182"/>
          <w:footerReference w:type="default" r:id="rId183"/>
          <w:headerReference w:type="first" r:id="rId184"/>
          <w:footerReference w:type="first" r:id="rId185"/>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6" w:name="_Toc322517876"/>
      <w:bookmarkStart w:id="227" w:name="_Toc366653728"/>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4F1671">
        <w:rPr>
          <w:rStyle w:val="InvisibleChap-Appx"/>
          <w:noProof/>
        </w:rPr>
        <w:t>5</w:t>
      </w:r>
      <w:r w:rsidR="001B1707" w:rsidRPr="002A5080">
        <w:rPr>
          <w:rStyle w:val="InvisibleChap-Appx"/>
        </w:rPr>
        <w:fldChar w:fldCharType="end"/>
      </w:r>
      <w:r w:rsidRPr="002A5080">
        <w:rPr>
          <w:rStyle w:val="InvisibleChap-Appx"/>
        </w:rPr>
        <w:t xml:space="preserve">:  </w:t>
      </w:r>
      <w:r>
        <w:t>Other Tasks</w:t>
      </w:r>
      <w:bookmarkEnd w:id="226"/>
      <w:bookmarkEnd w:id="227"/>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8" w:name="_Toc366653729"/>
      <w:r w:rsidRPr="00F26571">
        <w:rPr>
          <w:rFonts w:cs="Arial"/>
          <w:b w:val="0"/>
          <w:color w:val="FFFFFF" w:themeColor="background1"/>
          <w:sz w:val="2"/>
        </w:rPr>
        <w:t>Other Tasks</w:t>
      </w:r>
      <w:bookmarkEnd w:id="228"/>
    </w:p>
    <w:p w:rsidR="00BC6E77" w:rsidRDefault="00BC6E77" w:rsidP="00BC6E77">
      <w:r>
        <w:t>In addition to Search, Dataset Explorer, and Gene Signature/List, the tranSMART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Options under this menu include Help (takes you to the online help manual), Contact Us (opens email for questions, problem reports, or any other feedback about the tranSMART application), About (version information for tranSMART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6"/>
          <w:headerReference w:type="default" r:id="rId187"/>
          <w:footerReference w:type="even" r:id="rId188"/>
          <w:footerReference w:type="default" r:id="rId189"/>
          <w:headerReference w:type="first" r:id="rId190"/>
          <w:footerReference w:type="first" r:id="rId191"/>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4F1671">
          <w:rPr>
            <w:noProof/>
          </w:rPr>
          <w:t>A</w:t>
        </w:r>
      </w:fldSimple>
    </w:p>
    <w:p w:rsidR="00BC6E77" w:rsidRPr="003262D5" w:rsidRDefault="00BC6E77" w:rsidP="00BC6E77">
      <w:pPr>
        <w:pStyle w:val="Heading1"/>
      </w:pPr>
      <w:bookmarkStart w:id="229" w:name="_Ref313350049"/>
      <w:bookmarkStart w:id="230" w:name="_Toc322517877"/>
      <w:bookmarkStart w:id="231" w:name="_Toc366653730"/>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4F1671">
        <w:rPr>
          <w:rStyle w:val="InvisibleChap-Appx"/>
          <w:noProof/>
        </w:rPr>
        <w:t>A</w:t>
      </w:r>
      <w:r w:rsidR="001B1707" w:rsidRPr="003262D5">
        <w:rPr>
          <w:rStyle w:val="InvisibleChap-Appx"/>
        </w:rPr>
        <w:fldChar w:fldCharType="end"/>
      </w:r>
      <w:r w:rsidRPr="003262D5">
        <w:rPr>
          <w:rStyle w:val="InvisibleChap-Appx"/>
        </w:rPr>
        <w:t xml:space="preserve">:  </w:t>
      </w:r>
      <w:r>
        <w:t>How TEA Scores Are Calculated</w:t>
      </w:r>
      <w:bookmarkEnd w:id="229"/>
      <w:bookmarkEnd w:id="230"/>
      <w:bookmarkEnd w:id="231"/>
    </w:p>
    <w:p w:rsidR="00BC6E77" w:rsidRDefault="00BC6E77" w:rsidP="00BC6E77">
      <w:r>
        <w:t xml:space="preserve">This appendix summarizes the operations tranSMART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232" w:name="_Toc297057950"/>
      <w:bookmarkStart w:id="233" w:name="_Toc322517878"/>
      <w:bookmarkStart w:id="234" w:name="_Toc366653731"/>
      <w:r w:rsidRPr="00E92793">
        <w:rPr>
          <w:rStyle w:val="Bold"/>
          <w:b/>
        </w:rPr>
        <w:t>Data Inputs to the TEA algorithm</w:t>
      </w:r>
      <w:bookmarkEnd w:id="232"/>
      <w:bookmarkEnd w:id="233"/>
      <w:bookmarkEnd w:id="234"/>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5" w:name="_Toc297057951"/>
      <w:bookmarkStart w:id="236" w:name="_Toc322517879"/>
      <w:bookmarkStart w:id="237" w:name="_Toc366653732"/>
      <w:r w:rsidRPr="00802224">
        <w:t>Operations</w:t>
      </w:r>
      <w:bookmarkEnd w:id="235"/>
      <w:bookmarkEnd w:id="236"/>
      <w:bookmarkEnd w:id="237"/>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spellStart"/>
      <w:proofErr w:type="gramStart"/>
      <w:r w:rsidRPr="007C3CFB">
        <w:rPr>
          <w:rStyle w:val="CodeText"/>
        </w:rPr>
        <w:t>std</w:t>
      </w:r>
      <w:proofErr w:type="spellEnd"/>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8" w:name="_Toc297057952"/>
      <w:bookmarkStart w:id="239" w:name="_Toc322517880"/>
      <w:bookmarkStart w:id="240" w:name="_Toc366653733"/>
      <w:r w:rsidRPr="00802224">
        <w:lastRenderedPageBreak/>
        <w:t>Result</w:t>
      </w:r>
      <w:bookmarkEnd w:id="238"/>
      <w:bookmarkEnd w:id="239"/>
      <w:bookmarkEnd w:id="240"/>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2"/>
          <w:headerReference w:type="default" r:id="rId193"/>
          <w:footerReference w:type="even" r:id="rId194"/>
          <w:footerReference w:type="default" r:id="rId195"/>
          <w:headerReference w:type="first" r:id="rId196"/>
          <w:footerReference w:type="first" r:id="rId197"/>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4F1671">
          <w:rPr>
            <w:noProof/>
          </w:rPr>
          <w:t>B</w:t>
        </w:r>
      </w:fldSimple>
    </w:p>
    <w:p w:rsidR="00BC6E77" w:rsidRDefault="00BC6E77" w:rsidP="00BC6E77">
      <w:pPr>
        <w:pStyle w:val="Heading1"/>
      </w:pPr>
      <w:bookmarkStart w:id="241" w:name="_Toc296428488"/>
      <w:bookmarkStart w:id="242" w:name="_Toc322517881"/>
      <w:bookmarkStart w:id="243" w:name="_Toc366653734"/>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4F1671">
        <w:rPr>
          <w:rStyle w:val="InvisibleChap-Appx"/>
          <w:noProof/>
        </w:rPr>
        <w:t>B</w:t>
      </w:r>
      <w:r w:rsidR="001B1707" w:rsidRPr="003262D5">
        <w:rPr>
          <w:rStyle w:val="InvisibleChap-Appx"/>
        </w:rPr>
        <w:fldChar w:fldCharType="end"/>
      </w:r>
      <w:r w:rsidRPr="003262D5">
        <w:rPr>
          <w:rStyle w:val="InvisibleChap-Appx"/>
        </w:rPr>
        <w:t xml:space="preserve">:  </w:t>
      </w:r>
      <w:bookmarkEnd w:id="241"/>
      <w:r>
        <w:t xml:space="preserve">Rules for Loading </w:t>
      </w:r>
      <w:proofErr w:type="spellStart"/>
      <w:r>
        <w:t>OmicSoft</w:t>
      </w:r>
      <w:proofErr w:type="spellEnd"/>
      <w:r>
        <w:t xml:space="preserve"> Data</w:t>
      </w:r>
      <w:bookmarkEnd w:id="242"/>
      <w:bookmarkEnd w:id="243"/>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44" w:name="_Toc366653735"/>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244"/>
    </w:p>
    <w:p w:rsidR="00BC6E77" w:rsidRDefault="00BC6E77" w:rsidP="00BC6E77">
      <w:pPr>
        <w:ind w:right="-720"/>
      </w:pPr>
      <w:r>
        <w:t xml:space="preserve">The following rules determine whether </w:t>
      </w:r>
      <w:proofErr w:type="spellStart"/>
      <w:r>
        <w:t>OmicSoft</w:t>
      </w:r>
      <w:proofErr w:type="spellEnd"/>
      <w:r>
        <w:t xml:space="preserve">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pPr>
        <w:pStyle w:val="ListBullet2"/>
        <w:numPr>
          <w:ilvl w:val="1"/>
          <w:numId w:val="2"/>
        </w:numPr>
        <w:spacing w:afterLines="40" w:after="96"/>
      </w:pPr>
      <w:proofErr w:type="spellStart"/>
      <w:r>
        <w:t>r_value</w:t>
      </w:r>
      <w:proofErr w:type="spellEnd"/>
    </w:p>
    <w:p w:rsidR="00BC6E77" w:rsidRDefault="00BC6E77">
      <w:pPr>
        <w:pStyle w:val="NormalIndent2"/>
        <w:spacing w:afterLines="40" w:after="96"/>
      </w:pPr>
      <w:proofErr w:type="gramStart"/>
      <w:r>
        <w:t>Pearson product-moment correlation coefficient.</w:t>
      </w:r>
      <w:proofErr w:type="gramEnd"/>
    </w:p>
    <w:p w:rsidR="00BC6E77" w:rsidRDefault="00BC6E77">
      <w:pPr>
        <w:pStyle w:val="ListBullet2"/>
        <w:numPr>
          <w:ilvl w:val="1"/>
          <w:numId w:val="2"/>
        </w:numPr>
        <w:spacing w:afterLines="40" w:after="96"/>
      </w:pPr>
      <w:proofErr w:type="spellStart"/>
      <w:r>
        <w:t>rho_value</w:t>
      </w:r>
      <w:proofErr w:type="spellEnd"/>
    </w:p>
    <w:p w:rsidR="00BC6E77" w:rsidRDefault="00BC6E77">
      <w:pPr>
        <w:pStyle w:val="NormalIndent2"/>
        <w:spacing w:afterLines="40" w:after="96"/>
      </w:pPr>
      <w:r>
        <w:t>Spearman rank correlation coefficient</w:t>
      </w:r>
    </w:p>
    <w:p w:rsidR="00BC6E77" w:rsidRDefault="00BC6E77">
      <w:pPr>
        <w:pStyle w:val="ListBullet2"/>
        <w:numPr>
          <w:ilvl w:val="1"/>
          <w:numId w:val="2"/>
        </w:numPr>
        <w:spacing w:afterLines="40" w:after="96"/>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1B1707" w:rsidRPr="007C18BE">
        <w:rPr>
          <w:rStyle w:val="xRef"/>
        </w:rPr>
        <w:fldChar w:fldCharType="begin"/>
      </w:r>
      <w:r w:rsidRPr="007C18BE">
        <w:rPr>
          <w:rStyle w:val="xRef"/>
        </w:rPr>
        <w:instrText xml:space="preserve"> REF _Ref313350049 \h  \* MERGEFORMAT </w:instrText>
      </w:r>
      <w:r w:rsidR="001B1707" w:rsidRPr="007C18BE">
        <w:rPr>
          <w:rStyle w:val="xRef"/>
        </w:rPr>
      </w:r>
      <w:r w:rsidR="001B1707" w:rsidRPr="007C18BE">
        <w:rPr>
          <w:rStyle w:val="xRef"/>
        </w:rPr>
        <w:fldChar w:fldCharType="separate"/>
      </w:r>
      <w:r w:rsidR="004F1671" w:rsidRPr="004F1671">
        <w:rPr>
          <w:rStyle w:val="xRef"/>
        </w:rPr>
        <w:t>Appendix A:  How TEA Scores Are Calculated</w:t>
      </w:r>
      <w:r w:rsidR="001B1707"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198"/>
          <w:headerReference w:type="default" r:id="rId199"/>
          <w:footerReference w:type="even" r:id="rId200"/>
          <w:footerReference w:type="default" r:id="rId201"/>
          <w:headerReference w:type="first" r:id="rId202"/>
          <w:footerReference w:type="first" r:id="rId203"/>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4F1671">
          <w:rPr>
            <w:noProof/>
          </w:rPr>
          <w:t>C</w:t>
        </w:r>
      </w:fldSimple>
    </w:p>
    <w:p w:rsidR="00474AC4" w:rsidRDefault="00474AC4" w:rsidP="00474AC4">
      <w:pPr>
        <w:pStyle w:val="Heading1"/>
      </w:pPr>
      <w:bookmarkStart w:id="245" w:name="_Toc366653736"/>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4F1671">
        <w:rPr>
          <w:rStyle w:val="InvisibleChap-Appx"/>
          <w:noProof/>
        </w:rPr>
        <w:t>C</w:t>
      </w:r>
      <w:r w:rsidR="001B1707" w:rsidRPr="003262D5">
        <w:rPr>
          <w:rStyle w:val="InvisibleChap-Appx"/>
        </w:rPr>
        <w:fldChar w:fldCharType="end"/>
      </w:r>
      <w:r w:rsidRPr="003262D5">
        <w:rPr>
          <w:rStyle w:val="InvisibleChap-Appx"/>
        </w:rPr>
        <w:t xml:space="preserve">:  </w:t>
      </w:r>
      <w:r>
        <w:t>Glossary of Terms</w:t>
      </w:r>
      <w:bookmarkEnd w:id="245"/>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6" w:name="_Toc366653737"/>
      <w:r w:rsidRPr="00474AC4">
        <w:rPr>
          <w:rFonts w:cs="Arial"/>
          <w:b w:val="0"/>
          <w:color w:val="FFFFFF" w:themeColor="background1"/>
          <w:sz w:val="2"/>
        </w:rPr>
        <w:t>Glossary of Terms</w:t>
      </w:r>
      <w:bookmarkEnd w:id="246"/>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04"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05"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7" w:name="CategoricaVariable"/>
      <w:bookmarkEnd w:id="247"/>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14:anchorId="116AED0E" wp14:editId="4E14DFB7">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14:anchorId="11D76113" wp14:editId="0EB3D778">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14:anchorId="245DC799" wp14:editId="3CBF0A7B">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14:anchorId="0801D89E" wp14:editId="49DFE743">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14:anchorId="2DB7C238" wp14:editId="7DA29FC1">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14:anchorId="62D79EE8" wp14:editId="04F8046D">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firstRow="1" w:lastRow="0" w:firstColumn="1" w:lastColumn="0" w:noHBand="0" w:noVBand="1"/>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14:anchorId="39CE6A6B" wp14:editId="3ED553C7">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14:anchorId="18FBC905" wp14:editId="0E5B827C">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8" w:name="cohort"/>
      <w:bookmarkEnd w:id="248"/>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249" w:name="ContinuousVariable"/>
      <w:bookmarkEnd w:id="249"/>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14"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5"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6"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17"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18"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19"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50" w:name="Microarray"/>
      <w:r>
        <w:t>microarray</w:t>
      </w:r>
    </w:p>
    <w:bookmarkEnd w:id="250"/>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hyperlink r:id="rId220"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r w:rsidR="00626089">
        <w:t>.</w:t>
      </w:r>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1"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proofErr w:type="spellStart"/>
      <w:r>
        <w:t>r-value</w:t>
      </w:r>
      <w:proofErr w:type="spellEnd"/>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51" w:name="SpearmanCorrelation"/>
      <w:bookmarkEnd w:id="251"/>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500A" w:rsidRDefault="00C5500A">
      <w:pPr>
        <w:spacing w:after="0"/>
      </w:pPr>
      <w:r>
        <w:separator/>
      </w:r>
    </w:p>
  </w:endnote>
  <w:endnote w:type="continuationSeparator" w:id="0">
    <w:p w:rsidR="00C5500A" w:rsidRDefault="00C550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8192821"/>
      <w:docPartObj>
        <w:docPartGallery w:val="Page Numbers (Bottom of Page)"/>
        <w:docPartUnique/>
      </w:docPartObj>
    </w:sdtPr>
    <w:sdtEndPr>
      <w:rPr>
        <w:rStyle w:val="CompanyConfidential"/>
        <w:vanish/>
      </w:rPr>
    </w:sdtEndPr>
    <w:sdtContent>
      <w:p w:rsidR="004F1671" w:rsidRPr="00E34F02" w:rsidRDefault="004F1671" w:rsidP="008141E5">
        <w:pPr>
          <w:pStyle w:val="Footer"/>
          <w:pBdr>
            <w:top w:val="single" w:sz="4" w:space="9" w:color="auto"/>
          </w:pBdr>
        </w:pPr>
        <w:r>
          <w:fldChar w:fldCharType="begin"/>
        </w:r>
        <w:r>
          <w:instrText xml:space="preserve"> PAGE   \* MERGEFORMAT </w:instrText>
        </w:r>
        <w:r>
          <w:fldChar w:fldCharType="separate"/>
        </w:r>
        <w:r w:rsidR="00BC5417">
          <w:rPr>
            <w:noProof/>
          </w:rPr>
          <w:t>ii</w:t>
        </w:r>
        <w:r>
          <w:rPr>
            <w:noProof/>
          </w:rPr>
          <w:fldChar w:fldCharType="end"/>
        </w:r>
        <w:r>
          <w:rPr>
            <w:noProof/>
          </w:rPr>
          <w:tab/>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tabs>
        <w:tab w:val="center" w:pos="4680"/>
        <w:tab w:val="left" w:pos="9090"/>
      </w:tabs>
    </w:pPr>
    <w:r>
      <w:fldChar w:fldCharType="begin"/>
    </w:r>
    <w:r>
      <w:instrText xml:space="preserve"> PAGE   \* MERGEFORMAT </w:instrText>
    </w:r>
    <w:r>
      <w:fldChar w:fldCharType="separate"/>
    </w:r>
    <w:r w:rsidR="00BC5417">
      <w:rPr>
        <w:noProof/>
      </w:rPr>
      <w:t>80</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Chapter 3:  Dataset Explorer</w:t>
      </w:r>
    </w:fldSimple>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pPr>
    <w:fldSimple w:instr=" STYLEREF  &quot;Heading 1&quot;  \* MERGEFORMAT ">
      <w:r w:rsidR="00BC5417">
        <w:rPr>
          <w:noProof/>
        </w:rPr>
        <w:t>Chapter 3:  Dataset Explorer</w:t>
      </w:r>
    </w:fldSimple>
    <w:r w:rsidRPr="00662D85">
      <w:ptab w:relativeTo="margin" w:alignment="center" w:leader="none"/>
    </w:r>
    <w:r w:rsidRPr="00662D85">
      <w:ptab w:relativeTo="margin" w:alignment="right" w:leader="none"/>
    </w:r>
    <w:r>
      <w:fldChar w:fldCharType="begin"/>
    </w:r>
    <w:r>
      <w:instrText xml:space="preserve"> PAGE   \* MERGEFORMAT </w:instrText>
    </w:r>
    <w:r>
      <w:fldChar w:fldCharType="separate"/>
    </w:r>
    <w:r w:rsidR="00BC5417">
      <w:rPr>
        <w:noProof/>
      </w:rPr>
      <w:t>81</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BC6E77">
    <w:pPr>
      <w:pStyle w:val="Footer"/>
    </w:pPr>
    <w:r>
      <w:tab/>
    </w:r>
    <w:r>
      <w:fldChar w:fldCharType="begin"/>
    </w:r>
    <w:r>
      <w:instrText xml:space="preserve"> PAGE   \* MERGEFORMAT </w:instrText>
    </w:r>
    <w:r>
      <w:fldChar w:fldCharType="separate"/>
    </w:r>
    <w:r w:rsidR="00BC5417">
      <w:rPr>
        <w:noProof/>
      </w:rPr>
      <w:t>29</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tabs>
        <w:tab w:val="center" w:pos="4680"/>
        <w:tab w:val="left" w:pos="9090"/>
      </w:tabs>
    </w:pPr>
    <w:r>
      <w:fldChar w:fldCharType="begin"/>
    </w:r>
    <w:r>
      <w:instrText xml:space="preserve"> PAGE   \* MERGEFORMAT </w:instrText>
    </w:r>
    <w:r>
      <w:fldChar w:fldCharType="separate"/>
    </w:r>
    <w:r w:rsidR="00BC5417">
      <w:rPr>
        <w:noProof/>
      </w:rPr>
      <w:t>92</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Chapter 4:  Gene Signatures and Gene Lists</w:t>
      </w:r>
    </w:fldSimple>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pPr>
    <w:fldSimple w:instr=" STYLEREF  &quot;Heading 1&quot;  \* MERGEFORMAT ">
      <w:r w:rsidR="00BC5417">
        <w:rPr>
          <w:noProof/>
        </w:rPr>
        <w:t>Chapter 4:  Gene Signatures and Gene Lists</w:t>
      </w:r>
    </w:fldSimple>
    <w:r w:rsidRPr="00662D85">
      <w:ptab w:relativeTo="margin" w:alignment="center" w:leader="none"/>
    </w:r>
    <w:r w:rsidRPr="00662D85">
      <w:ptab w:relativeTo="margin" w:alignment="right" w:leader="none"/>
    </w:r>
    <w:r>
      <w:fldChar w:fldCharType="begin"/>
    </w:r>
    <w:r>
      <w:instrText xml:space="preserve"> PAGE   \* MERGEFORMAT </w:instrText>
    </w:r>
    <w:r>
      <w:fldChar w:fldCharType="separate"/>
    </w:r>
    <w:r w:rsidR="00BC5417">
      <w:rPr>
        <w:noProof/>
      </w:rPr>
      <w:t>93</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BC6E77">
    <w:pPr>
      <w:pStyle w:val="Footer"/>
    </w:pPr>
    <w:r>
      <w:tab/>
    </w:r>
    <w:r>
      <w:fldChar w:fldCharType="begin"/>
    </w:r>
    <w:r>
      <w:instrText xml:space="preserve"> PAGE   \* MERGEFORMAT </w:instrText>
    </w:r>
    <w:r>
      <w:fldChar w:fldCharType="separate"/>
    </w:r>
    <w:r w:rsidR="00BC5417">
      <w:rPr>
        <w:noProof/>
      </w:rPr>
      <w:t>83</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tabs>
        <w:tab w:val="center" w:pos="4680"/>
        <w:tab w:val="left" w:pos="9090"/>
      </w:tabs>
    </w:pPr>
    <w:r>
      <w:fldChar w:fldCharType="begin"/>
    </w:r>
    <w:r>
      <w:instrText xml:space="preserve"> PAGE   \* MERGEFORMAT </w:instrText>
    </w:r>
    <w:r>
      <w:fldChar w:fldCharType="separate"/>
    </w:r>
    <w:r>
      <w:rPr>
        <w:noProof/>
      </w:rPr>
      <w:t>108</w:t>
    </w:r>
    <w:r>
      <w:rPr>
        <w:noProof/>
      </w:rPr>
      <w:fldChar w:fldCharType="end"/>
    </w:r>
    <w:r>
      <w:ptab w:relativeTo="margin" w:alignment="center" w:leader="none"/>
    </w:r>
    <w:r>
      <w:ptab w:relativeTo="margin" w:alignment="right" w:leader="none"/>
    </w:r>
    <w:fldSimple w:instr=" STYLEREF  &quot;Heading 1&quot;  \* MERGEFORMAT ">
      <w:r>
        <w:rPr>
          <w:noProof/>
        </w:rPr>
        <w:t>Chapter 4:  Gene Signatures and Gene Lists</w:t>
      </w:r>
    </w:fldSimple>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pPr>
    <w:fldSimple w:instr=" STYLEREF  &quot;Heading 1&quot;  \* MERGEFORMAT ">
      <w:r>
        <w:rPr>
          <w:noProof/>
        </w:rPr>
        <w:t>Chapter 4:  Gene Signatures and Gene Lists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r>
      <w:fldChar w:fldCharType="begin"/>
    </w:r>
    <w:r>
      <w:instrText xml:space="preserve"> PAGE   \* MERGEFORMAT </w:instrText>
    </w:r>
    <w:r>
      <w:fldChar w:fldCharType="separate"/>
    </w:r>
    <w:r>
      <w:rPr>
        <w:noProof/>
      </w:rPr>
      <w:t>3</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BC6E77">
    <w:pPr>
      <w:pStyle w:val="Footer"/>
    </w:pPr>
    <w:r>
      <w:tab/>
    </w:r>
    <w:r>
      <w:fldChar w:fldCharType="begin"/>
    </w:r>
    <w:r>
      <w:instrText xml:space="preserve"> PAGE   \* MERGEFORMAT </w:instrText>
    </w:r>
    <w:r>
      <w:fldChar w:fldCharType="separate"/>
    </w:r>
    <w:r w:rsidR="00BC5417">
      <w:rPr>
        <w:noProof/>
      </w:rPr>
      <w:t>95</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tabs>
        <w:tab w:val="center" w:pos="4680"/>
        <w:tab w:val="left" w:pos="9090"/>
      </w:tabs>
    </w:pPr>
    <w:r>
      <w:fldChar w:fldCharType="begin"/>
    </w:r>
    <w:r>
      <w:instrText xml:space="preserve"> PAGE   \* MERGEFORMAT </w:instrText>
    </w:r>
    <w:r>
      <w:fldChar w:fldCharType="separate"/>
    </w:r>
    <w:r w:rsidR="00BC5417">
      <w:rPr>
        <w:noProof/>
      </w:rPr>
      <w:t>100</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Appendix A:  How TEA Scores Are Calculated</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0443192"/>
      <w:docPartObj>
        <w:docPartGallery w:val="Page Numbers (Bottom of Page)"/>
        <w:docPartUnique/>
      </w:docPartObj>
    </w:sdtPr>
    <w:sdtEndPr>
      <w:rPr>
        <w:noProof/>
      </w:rPr>
    </w:sdtEndPr>
    <w:sdtContent>
      <w:p w:rsidR="004F1671" w:rsidRPr="00E34F02" w:rsidRDefault="004F1671" w:rsidP="008141E5">
        <w:pPr>
          <w:pStyle w:val="Footer"/>
        </w:pPr>
        <w:r>
          <w:tab/>
        </w:r>
        <w:r>
          <w:fldChar w:fldCharType="begin"/>
        </w:r>
        <w:r>
          <w:instrText xml:space="preserve"> PAGE   \* MERGEFORMAT </w:instrText>
        </w:r>
        <w:r>
          <w:fldChar w:fldCharType="separate"/>
        </w:r>
        <w:r w:rsidR="00BC5417">
          <w:rPr>
            <w:noProof/>
          </w:rPr>
          <w:t>iii</w:t>
        </w:r>
        <w:r>
          <w:rPr>
            <w:noProof/>
          </w:rPr>
          <w:fldChar w:fldCharType="end"/>
        </w: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BC6E77">
    <w:pPr>
      <w:pStyle w:val="Footer"/>
    </w:pPr>
    <w:fldSimple w:instr=" STYLEREF  &quot;Heading 1&quot;  \* MERGEFORMAT ">
      <w:r w:rsidR="00BC5417">
        <w:rPr>
          <w:noProof/>
        </w:rPr>
        <w:t>Appendix A:  How TEA Scores Are Calculated</w:t>
      </w:r>
    </w:fldSimple>
    <w:r w:rsidRPr="00662D85">
      <w:ptab w:relativeTo="margin" w:alignment="center" w:leader="none"/>
    </w:r>
    <w:r w:rsidRPr="00662D85">
      <w:ptab w:relativeTo="margin" w:alignment="right" w:leader="none"/>
    </w:r>
    <w:r>
      <w:t xml:space="preserve"> </w:t>
    </w:r>
    <w:r>
      <w:fldChar w:fldCharType="begin"/>
    </w:r>
    <w:r>
      <w:instrText xml:space="preserve"> PAGE   \* MERGEFORMAT </w:instrText>
    </w:r>
    <w:r>
      <w:fldChar w:fldCharType="separate"/>
    </w:r>
    <w:r w:rsidR="00BC5417">
      <w:rPr>
        <w:noProof/>
      </w:rPr>
      <w:t>99</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BC6E77">
    <w:pPr>
      <w:pStyle w:val="Footer"/>
    </w:pPr>
    <w:r>
      <w:tab/>
    </w:r>
    <w:r>
      <w:fldChar w:fldCharType="begin"/>
    </w:r>
    <w:r>
      <w:instrText xml:space="preserve"> PAGE   \* MERGEFORMAT </w:instrText>
    </w:r>
    <w:r>
      <w:fldChar w:fldCharType="separate"/>
    </w:r>
    <w:r w:rsidR="00BC5417">
      <w:rPr>
        <w:noProof/>
      </w:rPr>
      <w:t>97</w:t>
    </w:r>
    <w:r>
      <w:rPr>
        <w:noProof/>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560D1E">
    <w:pPr>
      <w:pStyle w:val="Footer"/>
      <w:tabs>
        <w:tab w:val="center" w:pos="4680"/>
        <w:tab w:val="left" w:pos="9090"/>
      </w:tabs>
    </w:pPr>
    <w:r>
      <w:fldChar w:fldCharType="begin"/>
    </w:r>
    <w:r>
      <w:instrText xml:space="preserve"> PAGE   \* MERGEFORMAT </w:instrText>
    </w:r>
    <w:r>
      <w:fldChar w:fldCharType="separate"/>
    </w:r>
    <w:r w:rsidR="00BC5417">
      <w:rPr>
        <w:noProof/>
      </w:rPr>
      <w:t>112</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Appendix C:  Glossary of Terms</w:t>
      </w:r>
    </w:fldSimple>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560D1E">
    <w:pPr>
      <w:pStyle w:val="Footer"/>
    </w:pPr>
    <w:fldSimple w:instr=" STYLEREF  &quot;Heading 1&quot;  \* MERGEFORMAT ">
      <w:r w:rsidR="00BC5417">
        <w:rPr>
          <w:noProof/>
        </w:rPr>
        <w:t>Appendix C:  Glossary of Terms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r>
      <w:fldChar w:fldCharType="begin"/>
    </w:r>
    <w:r>
      <w:instrText xml:space="preserve"> PAGE   \* MERGEFORMAT </w:instrText>
    </w:r>
    <w:r>
      <w:fldChar w:fldCharType="separate"/>
    </w:r>
    <w:r w:rsidR="00BC5417">
      <w:rPr>
        <w:noProof/>
      </w:rPr>
      <w:t>113</w:t>
    </w:r>
    <w:r>
      <w:rPr>
        <w:noProof/>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0161D4">
    <w:pPr>
      <w:pStyle w:val="Footer"/>
    </w:pPr>
    <w:r>
      <w:tab/>
    </w:r>
    <w:r>
      <w:fldChar w:fldCharType="begin"/>
    </w:r>
    <w:r>
      <w:instrText xml:space="preserve"> PAGE   \* MERGEFORMAT </w:instrText>
    </w:r>
    <w:r>
      <w:fldChar w:fldCharType="separate"/>
    </w:r>
    <w:r w:rsidR="00BC5417">
      <w:rPr>
        <w:noProof/>
      </w:rPr>
      <w:t>103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362A2A" w:rsidRDefault="004F1671" w:rsidP="00560D1E">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560D1E">
    <w:pPr>
      <w:pStyle w:val="Footer"/>
      <w:tabs>
        <w:tab w:val="center" w:pos="4680"/>
        <w:tab w:val="left" w:pos="9090"/>
      </w:tabs>
    </w:pPr>
    <w:r>
      <w:fldChar w:fldCharType="begin"/>
    </w:r>
    <w:r>
      <w:instrText xml:space="preserve"> PAGE   \* MERGEFORMAT </w:instrText>
    </w:r>
    <w:r>
      <w:fldChar w:fldCharType="separate"/>
    </w:r>
    <w:r w:rsidR="00BC5417">
      <w:rPr>
        <w:noProof/>
      </w:rPr>
      <w:t>4</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Chapter 1:  Getting Started with tranSMART</w:t>
      </w:r>
    </w:fldSimple>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560D1E">
    <w:pPr>
      <w:pStyle w:val="Footer"/>
    </w:pPr>
    <w:fldSimple w:instr=" STYLEREF  &quot;Heading 1&quot;  \* MERGEFORMAT ">
      <w:r w:rsidR="00BC5417">
        <w:rPr>
          <w:noProof/>
        </w:rPr>
        <w:t>Chapter 1:  Getting Started with tranSMART</w:t>
      </w:r>
    </w:fldSimple>
    <w:r w:rsidRPr="00662D85">
      <w:ptab w:relativeTo="margin" w:alignment="center" w:leader="none"/>
    </w:r>
    <w:r w:rsidRPr="00662D85">
      <w:ptab w:relativeTo="margin" w:alignment="right" w:leader="none"/>
    </w:r>
    <w:r>
      <w:t xml:space="preserve"> </w:t>
    </w:r>
    <w:r>
      <w:fldChar w:fldCharType="begin"/>
    </w:r>
    <w:r>
      <w:instrText xml:space="preserve"> PAGE   \* MERGEFORMAT </w:instrText>
    </w:r>
    <w:r>
      <w:fldChar w:fldCharType="separate"/>
    </w:r>
    <w:r w:rsidR="00BC5417">
      <w:rPr>
        <w:noProof/>
      </w:rPr>
      <w:t>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0161D4">
    <w:pPr>
      <w:pStyle w:val="Footer"/>
    </w:pPr>
    <w:r>
      <w:tab/>
    </w:r>
    <w:r>
      <w:fldChar w:fldCharType="begin"/>
    </w:r>
    <w:r>
      <w:instrText xml:space="preserve"> PAGE   \* MERGEFORMAT </w:instrText>
    </w:r>
    <w:r>
      <w:fldChar w:fldCharType="separate"/>
    </w:r>
    <w:r w:rsidR="00BC5417">
      <w:rPr>
        <w:noProof/>
      </w:rPr>
      <w:t>1</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952BE5">
    <w:pPr>
      <w:pStyle w:val="Footer"/>
      <w:tabs>
        <w:tab w:val="center" w:pos="4680"/>
        <w:tab w:val="left" w:pos="9090"/>
      </w:tabs>
    </w:pPr>
    <w:r>
      <w:fldChar w:fldCharType="begin"/>
    </w:r>
    <w:r>
      <w:instrText xml:space="preserve"> PAGE   \* MERGEFORMAT </w:instrText>
    </w:r>
    <w:r>
      <w:fldChar w:fldCharType="separate"/>
    </w:r>
    <w:r w:rsidR="00BC5417">
      <w:rPr>
        <w:noProof/>
      </w:rPr>
      <w:t>26</w:t>
    </w:r>
    <w:r>
      <w:rPr>
        <w:noProof/>
      </w:rPr>
      <w:fldChar w:fldCharType="end"/>
    </w:r>
    <w:r>
      <w:t xml:space="preserve"> </w:t>
    </w:r>
    <w:r>
      <w:ptab w:relativeTo="margin" w:alignment="center" w:leader="none"/>
    </w:r>
    <w:r>
      <w:ptab w:relativeTo="margin" w:alignment="right" w:leader="none"/>
    </w:r>
    <w:fldSimple w:instr=" STYLEREF  &quot;Heading 1&quot;  \* MERGEFORMAT ">
      <w:r w:rsidR="00BC5417">
        <w:rPr>
          <w:noProof/>
        </w:rPr>
        <w:t>Chapter 2:  Search Tool</w:t>
      </w:r>
    </w:fldSimple>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662D85" w:rsidRDefault="004F1671" w:rsidP="00952BE5">
    <w:pPr>
      <w:pStyle w:val="Footer"/>
    </w:pPr>
    <w:fldSimple w:instr=" STYLEREF  &quot;Heading 1&quot;  \* MERGEFORMAT ">
      <w:r w:rsidR="00BC5417">
        <w:rPr>
          <w:noProof/>
        </w:rPr>
        <w:t>Chapter 2:  Search Tool</w:t>
      </w:r>
    </w:fldSimple>
    <w:r w:rsidRPr="00662D85">
      <w:ptab w:relativeTo="margin" w:alignment="center" w:leader="none"/>
    </w:r>
    <w:r w:rsidRPr="00662D85">
      <w:ptab w:relativeTo="margin" w:alignment="right" w:leader="none"/>
    </w:r>
    <w:r>
      <w:t xml:space="preserve"> </w:t>
    </w:r>
    <w:r>
      <w:fldChar w:fldCharType="begin"/>
    </w:r>
    <w:r>
      <w:instrText xml:space="preserve"> PAGE   \* MERGEFORMAT </w:instrText>
    </w:r>
    <w:r>
      <w:fldChar w:fldCharType="separate"/>
    </w:r>
    <w:r w:rsidR="00BC5417">
      <w:rPr>
        <w:noProof/>
      </w:rPr>
      <w:t>27</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rsidP="00952BE5">
    <w:pPr>
      <w:pStyle w:val="Footer"/>
    </w:pPr>
    <w:r>
      <w:tab/>
    </w:r>
    <w:r>
      <w:fldChar w:fldCharType="begin"/>
    </w:r>
    <w:r>
      <w:instrText xml:space="preserve"> PAGE   \* MERGEFORMAT </w:instrText>
    </w:r>
    <w:r>
      <w:fldChar w:fldCharType="separate"/>
    </w:r>
    <w:r w:rsidR="00BC5417">
      <w:rPr>
        <w:noProof/>
      </w:rPr>
      <w:t>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500A" w:rsidRDefault="00C5500A">
      <w:pPr>
        <w:spacing w:after="0"/>
      </w:pPr>
      <w:r>
        <w:separator/>
      </w:r>
    </w:p>
  </w:footnote>
  <w:footnote w:type="continuationSeparator" w:id="0">
    <w:p w:rsidR="00C5500A" w:rsidRDefault="00C5500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560D1E">
    <w:pPr>
      <w:pStyle w:val="Header"/>
    </w:pPr>
    <w:fldSimple w:instr=" STYLEREF  &quot;Heading 2&quot;  \* MERGEFORMAT ">
      <w:r w:rsidR="00BC5417">
        <w:rPr>
          <w:noProof/>
        </w:rPr>
        <w:t>Logging In</w:t>
      </w:r>
    </w:fldSimple>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B63807" w:rsidRDefault="004F1671" w:rsidP="00BC6E77">
    <w:pPr>
      <w:pStyle w:val="Header"/>
    </w:pPr>
    <w:fldSimple w:instr=" STYLEREF  &quot;Heading 2&quot;  \* MERGEFORMAT ">
      <w:r w:rsidR="00BC5417">
        <w:rPr>
          <w:noProof/>
        </w:rPr>
        <w:t>Performing Actions on Other Users’ Signatures</w:t>
      </w:r>
    </w:fldSimple>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B63807" w:rsidRDefault="004F1671" w:rsidP="00BC6E77">
    <w:pPr>
      <w:pStyle w:val="Header"/>
      <w:jc w:val="right"/>
    </w:pPr>
    <w:fldSimple w:instr=" STYLEREF  &quot;Heading 2&quot;  \* MERGEFORMAT ">
      <w:r w:rsidR="00BC5417">
        <w:rPr>
          <w:noProof/>
        </w:rPr>
        <w:t>Viewing a Gene Signature Definition</w:t>
      </w:r>
    </w:fldSimple>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8A0B27" w:rsidRDefault="004F1671" w:rsidP="00BC6E77">
    <w:pPr>
      <w:pStyle w:val="Header"/>
      <w:rPr>
        <w:b/>
      </w:rPr>
    </w:pPr>
    <w:fldSimple w:instr=" STYLEREF  &quot;Heading 2&quot;  \* MERGEFORMAT ">
      <w:r w:rsidRPr="004F1671">
        <w:rPr>
          <w:bCs/>
          <w:noProof/>
        </w:rPr>
        <w:t>Viewing a</w:t>
      </w:r>
      <w:r>
        <w:rPr>
          <w:noProof/>
        </w:rPr>
        <w:t xml:space="preserve"> Gene Signature Definition</w:t>
      </w:r>
    </w:fldSimple>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8A0B27" w:rsidRDefault="004F1671" w:rsidP="00BC6E77">
    <w:pPr>
      <w:pStyle w:val="Header"/>
      <w:jc w:val="right"/>
      <w:rPr>
        <w:b/>
      </w:rPr>
    </w:pPr>
    <w:fldSimple w:instr=" STYLEREF  &quot;Heading 2&quot;  \* MERGEFORMAT ">
      <w:r w:rsidRPr="004F1671">
        <w:rPr>
          <w:bCs/>
          <w:noProof/>
        </w:rPr>
        <w:t>Viewing a Gene Signature Definition</w:t>
      </w:r>
    </w:fldSimple>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8A0B27" w:rsidRDefault="004F1671" w:rsidP="00BC6E77">
    <w:pPr>
      <w:pStyle w:val="Header"/>
      <w:rPr>
        <w:b/>
      </w:rPr>
    </w:pPr>
    <w:fldSimple w:instr=" STYLEREF  &quot;Heading 2&quot;  \* MERGEFORMAT ">
      <w:r w:rsidR="00BC5417" w:rsidRPr="00BC5417">
        <w:rPr>
          <w:bCs/>
          <w:noProof/>
        </w:rPr>
        <w:t>Result</w:t>
      </w:r>
    </w:fldSimple>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8A0B27" w:rsidRDefault="004F1671" w:rsidP="00BC6E77">
    <w:pPr>
      <w:pStyle w:val="Header"/>
      <w:jc w:val="right"/>
      <w:rPr>
        <w:b/>
      </w:rPr>
    </w:pPr>
    <w:fldSimple w:instr=" STYLEREF  &quot;Heading 2&quot;  \* MERGEFORMAT ">
      <w:r w:rsidR="00BC5417" w:rsidRPr="00BC5417">
        <w:rPr>
          <w:bCs/>
          <w:noProof/>
        </w:rPr>
        <w:t>Result</w:t>
      </w:r>
    </w:fldSimple>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560D1E">
    <w:pPr>
      <w:pStyle w:val="Header"/>
    </w:pPr>
    <w:fldSimple w:instr=" STYLEREF  &quot;Heading 2&quot;  \* MERGEFORMAT ">
      <w:r w:rsidR="00BC5417">
        <w:rPr>
          <w:noProof/>
        </w:rPr>
        <w:t>Glossary of Terms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560D1E">
    <w:pPr>
      <w:pStyle w:val="Header"/>
      <w:jc w:val="right"/>
    </w:pPr>
    <w:r>
      <w:fldChar w:fldCharType="begin"/>
    </w:r>
    <w:r>
      <w:instrText xml:space="preserve"> STYLEREF  "Heading 2"  \* MERGEFORMAT </w:instrText>
    </w:r>
    <w:r>
      <w:rPr>
        <w:noProof/>
      </w:rP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560D1E">
    <w:pPr>
      <w:pStyle w:val="Header"/>
      <w:jc w:val="right"/>
    </w:pPr>
    <w:fldSimple w:instr=" STYLEREF  &quot;Heading 2&quot;  \* MERGEFORMAT ">
      <w:r w:rsidR="00BC5417">
        <w:rPr>
          <w:noProof/>
        </w:rPr>
        <w:t>Glossary of Terms</w:t>
      </w:r>
    </w:fldSimple>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952BE5">
    <w:pPr>
      <w:pStyle w:val="Header"/>
    </w:pPr>
    <w:fldSimple w:instr=" STYLEREF  &quot;Heading 2&quot;  \* MERGEFORMAT ">
      <w:r w:rsidR="00BC5417">
        <w:rPr>
          <w:noProof/>
        </w:rPr>
        <w:t>TEA Analyses</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FC7C3C" w:rsidRDefault="004F1671" w:rsidP="00952BE5">
    <w:pPr>
      <w:pStyle w:val="Header"/>
      <w:jc w:val="right"/>
    </w:pPr>
    <w:fldSimple w:instr=" STYLEREF  &quot;Heading 2&quot;  \* MERGEFORMAT ">
      <w:r w:rsidR="00BC5417">
        <w:rPr>
          <w:noProof/>
        </w:rPr>
        <w:t>TEA Analyses</w:t>
      </w:r>
    </w:fldSimple>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B63807" w:rsidRDefault="004F1671" w:rsidP="00BC6E77">
    <w:pPr>
      <w:pStyle w:val="Header"/>
    </w:pPr>
    <w:fldSimple w:instr=" STYLEREF  &quot;Heading 2&quot;  \* MERGEFORMAT ">
      <w:r w:rsidR="00BC5417">
        <w:rPr>
          <w:noProof/>
        </w:rPr>
        <w:t>The Jobs Tab</w:t>
      </w:r>
    </w:fldSimple>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Pr="00B63807" w:rsidRDefault="004F1671" w:rsidP="00BC6E77">
    <w:pPr>
      <w:pStyle w:val="Header"/>
      <w:jc w:val="right"/>
    </w:pPr>
    <w:fldSimple w:instr=" STYLEREF  &quot;Heading 2&quot;  \* MERGEFORMAT ">
      <w:r w:rsidR="00BC5417">
        <w:rPr>
          <w:noProof/>
        </w:rPr>
        <w:t>The Jobs Tab</w:t>
      </w:r>
    </w:fldSimple>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1671" w:rsidRDefault="004F16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D253B"/>
    <w:rsid w:val="000E0288"/>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2A8E"/>
    <w:rsid w:val="002E72CC"/>
    <w:rsid w:val="002F0201"/>
    <w:rsid w:val="002F054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20FF0"/>
    <w:rsid w:val="00624958"/>
    <w:rsid w:val="00626089"/>
    <w:rsid w:val="0063001C"/>
    <w:rsid w:val="00634101"/>
    <w:rsid w:val="006343FF"/>
    <w:rsid w:val="00640615"/>
    <w:rsid w:val="00641625"/>
    <w:rsid w:val="00641FDE"/>
    <w:rsid w:val="00643C25"/>
    <w:rsid w:val="0065350E"/>
    <w:rsid w:val="00660414"/>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79C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4EF"/>
    <w:rsid w:val="00BF381B"/>
    <w:rsid w:val="00BF5C6F"/>
    <w:rsid w:val="00BF6E16"/>
    <w:rsid w:val="00BF7152"/>
    <w:rsid w:val="00C02230"/>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564C6"/>
    <w:rsid w:val="00E64189"/>
    <w:rsid w:val="00E66239"/>
    <w:rsid w:val="00E72F96"/>
    <w:rsid w:val="00E7740C"/>
    <w:rsid w:val="00E83FD2"/>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0"/>
        <o:r id="V:Rule2" type="connector" idref="#Straight Arrow Connector 1"/>
        <o:r id="V:Rule3" type="connector" idref="#Straight Arrow Connector 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transmart.host.com/transmart"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footer" Target="footer11.xml"/><Relationship Id="rId170" Type="http://schemas.openxmlformats.org/officeDocument/2006/relationships/image" Target="media/image128.png"/><Relationship Id="rId191" Type="http://schemas.openxmlformats.org/officeDocument/2006/relationships/footer" Target="footer18.xml"/><Relationship Id="rId205" Type="http://schemas.openxmlformats.org/officeDocument/2006/relationships/hyperlink" Target="http://mathworld.wolfram.com/BinomialDistribution.html" TargetMode="External"/><Relationship Id="rId107" Type="http://schemas.openxmlformats.org/officeDocument/2006/relationships/image" Target="media/image76.png"/><Relationship Id="rId11" Type="http://schemas.openxmlformats.org/officeDocument/2006/relationships/image" Target="media/image3.emf"/><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hyperlink" Target="http://commons.apache.org/proper/commons-math/apidocs/org/apache/commons/math3/stat/inference/TTest.html" TargetMode="External"/><Relationship Id="rId160" Type="http://schemas.openxmlformats.org/officeDocument/2006/relationships/header" Target="header9.xml"/><Relationship Id="rId181" Type="http://schemas.openxmlformats.org/officeDocument/2006/relationships/header" Target="header11.xml"/><Relationship Id="rId216" Type="http://schemas.openxmlformats.org/officeDocument/2006/relationships/hyperlink" Target="http://www.broadinstitute.org/gsea/index.jsp" TargetMode="External"/><Relationship Id="rId211" Type="http://schemas.openxmlformats.org/officeDocument/2006/relationships/image" Target="media/image143.gif"/><Relationship Id="rId22" Type="http://schemas.openxmlformats.org/officeDocument/2006/relationships/hyperlink" Target="https://transmart.host.com/transmart/search" TargetMode="External"/><Relationship Id="rId27" Type="http://schemas.openxmlformats.org/officeDocument/2006/relationships/footer" Target="footer4.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footer" Target="footer8.xml"/><Relationship Id="rId113" Type="http://schemas.openxmlformats.org/officeDocument/2006/relationships/image" Target="media/image80.png"/><Relationship Id="rId118" Type="http://schemas.openxmlformats.org/officeDocument/2006/relationships/hyperlink" Target="http://www.ics.uci.edu/~eppstein/280/cluster.html" TargetMode="Externa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header" Target="header16.xml"/><Relationship Id="rId197" Type="http://schemas.openxmlformats.org/officeDocument/2006/relationships/footer" Target="footer21.xml"/><Relationship Id="rId206" Type="http://schemas.openxmlformats.org/officeDocument/2006/relationships/image" Target="media/image138.gif"/><Relationship Id="rId201" Type="http://schemas.openxmlformats.org/officeDocument/2006/relationships/footer" Target="footer23.xml"/><Relationship Id="rId222" Type="http://schemas.openxmlformats.org/officeDocument/2006/relationships/fontTable" Target="fontTable.xml"/><Relationship Id="rId12" Type="http://schemas.openxmlformats.org/officeDocument/2006/relationships/hyperlink" Target="http://creativecommons.org/licenses/by/3.0/" TargetMode="External"/><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2.png"/><Relationship Id="rId108" Type="http://schemas.openxmlformats.org/officeDocument/2006/relationships/hyperlink" Target="http://www.r-project.org"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header" Target="header6.xm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hyperlink" Target="http://commons.apache.org/proper/commons-math/apidocs/org/apache/commons/math3/stat/inference/ChiSquareTest.html" TargetMode="External"/><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oter" Target="footer12.xml"/><Relationship Id="rId166" Type="http://schemas.openxmlformats.org/officeDocument/2006/relationships/image" Target="media/image124.png"/><Relationship Id="rId182" Type="http://schemas.openxmlformats.org/officeDocument/2006/relationships/footer" Target="footer13.xml"/><Relationship Id="rId187" Type="http://schemas.openxmlformats.org/officeDocument/2006/relationships/header" Target="header14.xml"/><Relationship Id="rId217" Type="http://schemas.openxmlformats.org/officeDocument/2006/relationships/hyperlink" Target="http://www.genenames.org/"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44.gif"/><Relationship Id="rId23" Type="http://schemas.openxmlformats.org/officeDocument/2006/relationships/hyperlink" Target="https://transmart.host.com/transmart/datasetExplorer" TargetMode="External"/><Relationship Id="rId28" Type="http://schemas.openxmlformats.org/officeDocument/2006/relationships/footer" Target="footer5.xml"/><Relationship Id="rId49" Type="http://schemas.openxmlformats.org/officeDocument/2006/relationships/image" Target="media/image26.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header" Target="header7.xml"/><Relationship Id="rId177" Type="http://schemas.openxmlformats.org/officeDocument/2006/relationships/image" Target="media/image135.png"/><Relationship Id="rId198" Type="http://schemas.openxmlformats.org/officeDocument/2006/relationships/header" Target="header19.xml"/><Relationship Id="rId172" Type="http://schemas.openxmlformats.org/officeDocument/2006/relationships/image" Target="media/image130.png"/><Relationship Id="rId193" Type="http://schemas.openxmlformats.org/officeDocument/2006/relationships/header" Target="header17.xml"/><Relationship Id="rId202" Type="http://schemas.openxmlformats.org/officeDocument/2006/relationships/header" Target="header21.xml"/><Relationship Id="rId207" Type="http://schemas.openxmlformats.org/officeDocument/2006/relationships/image" Target="media/image139.gif"/><Relationship Id="rId22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http://www.r-project.org"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5.png"/><Relationship Id="rId188"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footer" Target="footer9.xml"/><Relationship Id="rId92" Type="http://schemas.openxmlformats.org/officeDocument/2006/relationships/image" Target="media/image63.png"/><Relationship Id="rId162" Type="http://schemas.openxmlformats.org/officeDocument/2006/relationships/image" Target="media/image120.png"/><Relationship Id="rId183" Type="http://schemas.openxmlformats.org/officeDocument/2006/relationships/footer" Target="footer14.xml"/><Relationship Id="rId213" Type="http://schemas.openxmlformats.org/officeDocument/2006/relationships/image" Target="media/image145.gif"/><Relationship Id="rId218" Type="http://schemas.openxmlformats.org/officeDocument/2006/relationships/hyperlink" Target="http://www.genecards.org" TargetMode="Externa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s://transmart.host.com/transmart/geneSignature"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4.xml"/><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psb.stanford.edu/psb-online/proceedings/psb00/raychaudhuri.pdf" TargetMode="External"/><Relationship Id="rId136" Type="http://schemas.openxmlformats.org/officeDocument/2006/relationships/image" Target="media/image101.png"/><Relationship Id="rId157" Type="http://schemas.openxmlformats.org/officeDocument/2006/relationships/header" Target="header8.xml"/><Relationship Id="rId178" Type="http://schemas.openxmlformats.org/officeDocument/2006/relationships/image" Target="media/image136.png"/><Relationship Id="rId61" Type="http://schemas.openxmlformats.org/officeDocument/2006/relationships/image" Target="media/image38.png"/><Relationship Id="rId82" Type="http://schemas.openxmlformats.org/officeDocument/2006/relationships/image" Target="media/image53.png"/><Relationship Id="rId152" Type="http://schemas.openxmlformats.org/officeDocument/2006/relationships/image" Target="media/image116.png"/><Relationship Id="rId173" Type="http://schemas.openxmlformats.org/officeDocument/2006/relationships/image" Target="media/image131.png"/><Relationship Id="rId194" Type="http://schemas.openxmlformats.org/officeDocument/2006/relationships/footer" Target="footer19.xml"/><Relationship Id="rId199" Type="http://schemas.openxmlformats.org/officeDocument/2006/relationships/header" Target="header20.xml"/><Relationship Id="rId203" Type="http://schemas.openxmlformats.org/officeDocument/2006/relationships/footer" Target="footer24.xml"/><Relationship Id="rId208" Type="http://schemas.openxmlformats.org/officeDocument/2006/relationships/image" Target="media/image140.gif"/><Relationship Id="rId19" Type="http://schemas.openxmlformats.org/officeDocument/2006/relationships/image" Target="media/image6.png"/><Relationship Id="rId14" Type="http://schemas.openxmlformats.org/officeDocument/2006/relationships/hyperlink" Target="http://creativecommons.org/licenses/by/3.0/" TargetMode="External"/><Relationship Id="rId30" Type="http://schemas.openxmlformats.org/officeDocument/2006/relationships/footer" Target="footer6.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2.png"/><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1.png"/><Relationship Id="rId184" Type="http://schemas.openxmlformats.org/officeDocument/2006/relationships/header" Target="header12.xml"/><Relationship Id="rId189" Type="http://schemas.openxmlformats.org/officeDocument/2006/relationships/footer" Target="footer17.xml"/><Relationship Id="rId219" Type="http://schemas.openxmlformats.org/officeDocument/2006/relationships/hyperlink" Target="http://scholar.google.com" TargetMode="External"/><Relationship Id="rId3" Type="http://schemas.openxmlformats.org/officeDocument/2006/relationships/styles" Target="styles.xml"/><Relationship Id="rId214" Type="http://schemas.openxmlformats.org/officeDocument/2006/relationships/hyperlink" Target="http://www.ncbi.nlm.nih.gov/gene/" TargetMode="Externa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header" Target="header5.xml"/><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footer" Target="footer10.xm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footer" Target="footer20.xml"/><Relationship Id="rId209" Type="http://schemas.openxmlformats.org/officeDocument/2006/relationships/image" Target="media/image141.gif"/><Relationship Id="rId190" Type="http://schemas.openxmlformats.org/officeDocument/2006/relationships/header" Target="header15.xml"/><Relationship Id="rId204" Type="http://schemas.openxmlformats.org/officeDocument/2006/relationships/hyperlink" Target="http://www.ebi.ac.uk/arrayexpress" TargetMode="External"/><Relationship Id="rId220" Type="http://schemas.openxmlformats.org/officeDocument/2006/relationships/hyperlink" Target="http://www.ncbi.nlm.nih.gov/" TargetMode="External"/><Relationship Id="rId15" Type="http://schemas.openxmlformats.org/officeDocument/2006/relationships/footer" Target="foot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hyperlink" Target="http://www.genetics.ucla.edu/labs/horvath/CoexpressionNetwork/" TargetMode="Externa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footer" Target="footer15.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0.xml"/><Relationship Id="rId210" Type="http://schemas.openxmlformats.org/officeDocument/2006/relationships/image" Target="media/image142.gif"/><Relationship Id="rId215" Type="http://schemas.openxmlformats.org/officeDocument/2006/relationships/hyperlink" Target="http://www.ncbi.nlm.nih.gov/geo" TargetMode="External"/><Relationship Id="rId26" Type="http://schemas.openxmlformats.org/officeDocument/2006/relationships/header" Target="header2.xml"/><Relationship Id="rId47" Type="http://schemas.openxmlformats.org/officeDocument/2006/relationships/image" Target="media/image24.png"/><Relationship Id="rId68" Type="http://schemas.openxmlformats.org/officeDocument/2006/relationships/footer" Target="footer7.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header" Target="header18.xml"/><Relationship Id="rId200" Type="http://schemas.openxmlformats.org/officeDocument/2006/relationships/footer" Target="footer22.xml"/><Relationship Id="rId16" Type="http://schemas.openxmlformats.org/officeDocument/2006/relationships/footer" Target="footer2.xml"/><Relationship Id="rId221" Type="http://schemas.openxmlformats.org/officeDocument/2006/relationships/hyperlink" Target="http://www.r-project.org"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61.png"/><Relationship Id="rId165" Type="http://schemas.openxmlformats.org/officeDocument/2006/relationships/image" Target="media/image123.png"/><Relationship Id="rId186" Type="http://schemas.openxmlformats.org/officeDocument/2006/relationships/header" Target="header1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262FD8-D742-4FB5-98C8-403395E44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210</TotalTime>
  <Pages>117</Pages>
  <Words>18916</Words>
  <Characters>107823</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126487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mbradenb</cp:lastModifiedBy>
  <cp:revision>43</cp:revision>
  <cp:lastPrinted>2013-09-11T12:13:00Z</cp:lastPrinted>
  <dcterms:created xsi:type="dcterms:W3CDTF">2013-09-10T17:19:00Z</dcterms:created>
  <dcterms:modified xsi:type="dcterms:W3CDTF">2013-09-11T13:06:00Z</dcterms:modified>
</cp:coreProperties>
</file>