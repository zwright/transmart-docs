
<file path=[Content_Types].xml><?xml version="1.0" encoding="utf-8"?>
<Types xmlns="http://schemas.openxmlformats.org/package/2006/content-types">
  <Override PartName="/word/footnotes.xml" ContentType="application/vnd.openxmlformats-officedocument.wordprocessingml.footnotes+xml"/>
  <Override PartName="/word/header18.xml" ContentType="application/vnd.openxmlformats-officedocument.wordprocessingml.header+xml"/>
  <Override PartName="/customXml/itemProps1.xml" ContentType="application/vnd.openxmlformats-officedocument.customXmlProperties+xml"/>
  <Override PartName="/word/footer9.xml" ContentType="application/vnd.openxmlformats-officedocument.wordprocessingml.footer+xml"/>
  <Override PartName="/word/header16.xml" ContentType="application/vnd.openxmlformats-officedocument.wordprocessingml.header+xml"/>
  <Override PartName="/word/footer7.xml" ContentType="application/vnd.openxmlformats-officedocument.wordprocessingml.footer+xml"/>
  <Override PartName="/word/header14.xml" ContentType="application/vnd.openxmlformats-officedocument.wordprocessingml.header+xml"/>
  <Override PartName="/word/footer19.xml" ContentType="application/vnd.openxmlformats-officedocument.wordprocessingml.footer+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word/footer5.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21.xml" ContentType="application/vnd.openxmlformats-officedocument.wordprocessingml.header+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header20.xml" ContentType="application/vnd.openxmlformats-officedocument.wordprocessingml.header+xml"/>
  <Override PartName="/word/footer23.xml" ContentType="application/vnd.openxmlformats-officedocument.wordprocessingml.footer+xml"/>
  <Override PartName="/word/footer24.xml" ContentType="application/vnd.openxmlformats-officedocument.wordprocessingml.footer+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11.xml" ContentType="application/vnd.openxmlformats-officedocument.wordprocessingml.footer+xml"/>
  <Override PartName="/word/footer12.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Default Extension="gif" ContentType="image/gif"/>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oter10.xml" ContentType="application/vnd.openxmlformats-officedocument.wordprocessingml.footer+xml"/>
  <Override PartName="/word/footer20.xml" ContentType="application/vnd.openxmlformats-officedocument.wordprocessingml.foot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Default Extension="png" ContentType="image/png"/>
  <Override PartName="/word/header19.xml" ContentType="application/vnd.openxmlformats-officedocument.wordprocessingml.header+xml"/>
  <Override PartName="/word/footer8.xml" ContentType="application/vnd.openxmlformats-officedocument.wordprocessingml.footer+xml"/>
  <Override PartName="/word/header17.xml" ContentType="application/vnd.openxmlformats-officedocument.wordprocessingml.header+xml"/>
  <Default Extension="emf" ContentType="image/x-emf"/>
  <Override PartName="/word/footer6.xml" ContentType="application/vnd.openxmlformats-officedocument.wordprocessingml.footer+xml"/>
  <Override PartName="/word/header15.xml" ContentType="application/vnd.openxmlformats-officedocument.wordprocessingml.header+xml"/>
  <Override PartName="/word/footer18.xml" ContentType="application/vnd.openxmlformats-officedocument.wordprocessingml.footer+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AD7A35" w:rsidRDefault="00DB5708" w:rsidP="009B27CA">
      <w:pPr>
        <w:rPr>
          <w:rStyle w:val="Bold"/>
          <w:b w:val="0"/>
        </w:rPr>
      </w:pPr>
      <w:r w:rsidRPr="00DB5708">
        <w:rPr>
          <w:rFonts w:asciiTheme="minorHAnsi" w:hAnsiTheme="minorHAnsi" w:cstheme="minorHAnsi"/>
          <w:noProof/>
          <w:color w:val="365F91" w:themeColor="accent1" w:themeShade="BF"/>
          <w:sz w:val="56"/>
          <w:szCs w:val="56"/>
        </w:rPr>
        <w:pict>
          <v:shapetype id="_x0000_t202" coordsize="21600,21600" o:spt="202" path="m,l,21600r21600,l21600,xe">
            <v:stroke joinstyle="miter"/>
            <v:path gradientshapeok="t" o:connecttype="rect"/>
          </v:shapetype>
          <v:shape id="Text Box 2" o:spid="_x0000_s1026" type="#_x0000_t202" style="position:absolute;margin-left:3pt;margin-top:1.5pt;width:300pt;height:64.5pt;z-index:25169100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" stroked="f">
            <v:textbox>
              <w:txbxContent>
                <w:p w:rsidR="009A67BD" w:rsidRPr="00C65189" w:rsidRDefault="009A67BD" w:rsidP="00031964">
                  <w:pPr>
                    <w:rPr>
                      <w:color w:val="0063F3"/>
                    </w:rPr>
                  </w:pPr>
                  <w:r>
                    <w:rPr>
                      <w:noProof/>
                      <w:color w:val="0063F3"/>
                    </w:rPr>
                    <w:drawing>
                      <wp:inline distT="0" distB="0" distL="0" distR="0">
                        <wp:extent cx="1417320" cy="566928"/>
                        <wp:effectExtent l="0" t="0" r="0"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nSMART orig logo.png"/>
                                <pic:cNvPicPr/>
                              </pic:nvPicPr>
                              <pic:blipFill>
                                <a:blip r:embed="rId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417320" cy="566928"/>
                                </a:xfrm>
                                <a:prstGeom prst="rect">
                                  <a:avLst/>
                                </a:prstGeom>
                              </pic:spPr>
                            </pic:pic>
                          </a:graphicData>
                        </a:graphic>
                      </wp:inline>
                    </w:drawing>
                  </w:r>
                </w:p>
              </w:txbxContent>
            </v:textbox>
          </v:shape>
        </w:pict>
      </w:r>
      <w:r w:rsidR="00D46970">
        <w:rPr>
          <w:b/>
          <w:noProof/>
        </w:rPr>
        <w:drawing>
          <wp:anchor distT="0" distB="0" distL="114300" distR="114300" simplePos="0" relativeHeight="251680768" behindDoc="1" locked="0" layoutInCell="1" allowOverlap="1">
            <wp:simplePos x="0" y="0"/>
            <wp:positionH relativeFrom="page">
              <wp:posOffset>-38735</wp:posOffset>
            </wp:positionH>
            <wp:positionV relativeFrom="page">
              <wp:posOffset>-520700</wp:posOffset>
            </wp:positionV>
            <wp:extent cx="7964170" cy="10734675"/>
            <wp:effectExtent l="0" t="0" r="0" b="9525"/>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ground.png"/>
                    <pic:cNvPicPr/>
                  </pic:nvPicPr>
                  <pic:blipFill>
                    <a:blip r:embed="rId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7964170" cy="10734675"/>
                    </a:xfrm>
                    <a:prstGeom prst="rect">
                      <a:avLst/>
                    </a:prstGeom>
                  </pic:spPr>
                </pic:pic>
              </a:graphicData>
            </a:graphic>
          </wp:anchor>
        </w:drawing>
      </w:r>
      <w:r>
        <w:rPr>
          <w:noProof/>
        </w:rPr>
        <w:pict>
          <v:shape id="Text Box 4" o:spid="_x0000_s1027" type="#_x0000_t202" style="position:absolute;margin-left:-80.25pt;margin-top:384.85pt;width:395.25pt;height:41.15pt;z-index:251682816;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" filled="f" fillcolor="#f2f2f2 [3052]" stroked="f">
            <v:textbox inset="93.6pt,7.2pt,0,0">
              <w:txbxContent>
                <w:p w:rsidR="009A67BD" w:rsidRDefault="009A67BD" w:rsidP="00031964">
                  <w:pPr>
                    <w:pStyle w:val="SoftwareName"/>
                  </w:pPr>
                  <w:proofErr w:type="gramStart"/>
                  <w:r>
                    <w:t>tranSMART</w:t>
                  </w:r>
                  <w:proofErr w:type="gramEnd"/>
                </w:p>
              </w:txbxContent>
            </v:textbox>
          </v:shape>
        </w:pict>
      </w:r>
      <w:r>
        <w:rPr>
          <w:noProof/>
        </w:rPr>
        <w:pict>
          <v:shape id="Text Box 8" o:spid="_x0000_s1028" type="#_x0000_t202" style="position:absolute;margin-left:-80.25pt;margin-top:428.25pt;width:562.5pt;height:59.25pt;z-index:251684864;visibility:visible;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" filled="f" fillcolor="#005b94" stroked="f">
            <v:textbox inset="93.6pt,,0,0">
              <w:txbxContent>
                <w:p w:rsidR="009A67BD" w:rsidRPr="00D917E0" w:rsidRDefault="009A67BD" w:rsidP="00031964">
                  <w:pPr>
                    <w:pStyle w:val="Title"/>
                  </w:pPr>
                  <w:r>
                    <w:t>User’s Guide</w:t>
                  </w:r>
                </w:p>
                <w:p w:rsidR="009A67BD" w:rsidRDefault="009A67BD" w:rsidP="00031964"/>
              </w:txbxContent>
            </v:textbox>
          </v:shape>
        </w:pict>
      </w:r>
      <w:r w:rsidRPr="00DB5708">
        <w:rPr>
          <w:rFonts w:ascii="HelveticaNeueLT Std" w:hAnsi="HelveticaNeueLT Std"/>
          <w:b/>
          <w:noProof/>
          <w:sz w:val="48"/>
          <w:szCs w:val="48"/>
        </w:rPr>
        <w:pict>
          <v:shapetype id="_x0000_t32" coordsize="21600,21600" o:spt="32" o:oned="t" path="m,l21600,21600e" filled="f">
            <v:path arrowok="t" fillok="f" o:connecttype="none"/>
            <o:lock v:ext="edit" shapetype="t"/>
          </v:shapetype>
          <v:shape id="Straight Arrow Connector 10" o:spid="_x0000_s1043" type="#_x0000_t32" style="position:absolute;margin-left:265.65pt;margin-top:8.75pt;width:104.7pt;height:0;z-index:251662336;visibility:visible;mso-wrap-distance-top:-3e-5mm;mso-wrap-distance-bottom:-3e-5mm;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" stroked="f"/>
        </w:pict>
      </w:r>
    </w:p>
    <w:p w:rsidR="00593DB0" w:rsidRDefault="00031964" w:rsidP="00593DB0">
      <w:r>
        <w:rPr>
          <w:noProof/>
        </w:rPr>
        <w:drawing>
          <wp:anchor distT="0" distB="0" distL="114300" distR="114300" simplePos="0" relativeHeight="251688960" behindDoc="0" locked="0" layoutInCell="1" allowOverlap="1">
            <wp:simplePos x="0" y="0"/>
            <wp:positionH relativeFrom="column">
              <wp:posOffset>37465</wp:posOffset>
            </wp:positionH>
            <wp:positionV relativeFrom="paragraph">
              <wp:posOffset>8254365</wp:posOffset>
            </wp:positionV>
            <wp:extent cx="1351915" cy="137795"/>
            <wp:effectExtent l="0" t="0" r="635" b="0"/>
            <wp:wrapNone/>
            <wp:docPr id="6" name="Picture 2" descr="Recombinant_WHITE_vector.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combinant_WHITE_vector.eps"/>
                    <pic:cNvPicPr/>
                  </pic:nvPicPr>
                  <pic:blipFill>
                    <a:blip r:embed="rId10" cstate="print"/>
                    <a:stretch>
                      <a:fillRect/>
                    </a:stretch>
                  </pic:blipFill>
                  <pic:spPr>
                    <a:xfrm>
                      <a:off x="0" y="0"/>
                      <a:ext cx="1351915" cy="137795"/>
                    </a:xfrm>
                    <a:prstGeom prst="rect">
                      <a:avLst/>
                    </a:prstGeom>
                  </pic:spPr>
                </pic:pic>
              </a:graphicData>
            </a:graphic>
          </wp:anchor>
        </w:drawing>
      </w:r>
      <w:r w:rsidR="00DB5708">
        <w:rPr>
          <w:noProof/>
        </w:rPr>
        <w:pict>
          <v:shape id="Text Box 9" o:spid="_x0000_s1029" type="#_x0000_t202" style="position:absolute;margin-left:12.75pt;margin-top:508.25pt;width:183.75pt;height:27.1pt;z-index:251686912;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" filled="f" stroked="f">
            <v:textbox inset="0,0,0,0">
              <w:txbxContent>
                <w:p w:rsidR="009A67BD" w:rsidRPr="003343FC" w:rsidRDefault="009A67BD" w:rsidP="00031964">
                  <w:pPr>
                    <w:rPr>
                      <w:rStyle w:val="Bold"/>
                      <w:rFonts w:ascii="Century Gothic" w:hAnsi="Century Gothic"/>
                      <w:color w:val="000000" w:themeColor="text1"/>
                      <w:spacing w:val="20"/>
                      <w:sz w:val="24"/>
                    </w:rPr>
                  </w:pPr>
                  <w:r>
                    <w:rPr>
                      <w:rStyle w:val="Bold"/>
                      <w:rFonts w:ascii="Century Gothic" w:hAnsi="Century Gothic"/>
                      <w:color w:val="000000" w:themeColor="text1"/>
                      <w:spacing w:val="20"/>
                      <w:sz w:val="24"/>
                    </w:rPr>
                    <w:t>September 16, 2013</w:t>
                  </w:r>
                  <w:r>
                    <w:rPr>
                      <w:rStyle w:val="Bold"/>
                      <w:rFonts w:ascii="Century Gothic" w:hAnsi="Century Gothic"/>
                      <w:color w:val="000000" w:themeColor="text1"/>
                      <w:spacing w:val="20"/>
                      <w:sz w:val="24"/>
                    </w:rPr>
                    <w:br/>
                    <w:t>Version 1.1</w:t>
                  </w:r>
                </w:p>
                <w:p w:rsidR="009A67BD" w:rsidRPr="003343FC" w:rsidRDefault="009A67BD" w:rsidP="00031964">
                  <w:pPr>
                    <w:rPr>
                      <w:rFonts w:ascii="Century Gothic" w:hAnsi="Century Gothic"/>
                    </w:rPr>
                  </w:pPr>
                </w:p>
              </w:txbxContent>
            </v:textbox>
          </v:shape>
        </w:pict>
      </w:r>
      <w:r w:rsidR="00DB5708">
        <w:rPr>
          <w:noProof/>
        </w:rPr>
        <w:pict>
          <v:shape id="Straight Arrow Connector 2" o:spid="_x0000_s1042" type="#_x0000_t32" style="position:absolute;margin-left:-93.15pt;margin-top:73.1pt;width:641.35pt;height:0;z-index:251666432;visibility:visible;mso-wrap-distance-top:-3e-5mm;mso-wrap-distance-bottom:-3e-5mm;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" stroked="f"/>
        </w:pict>
      </w:r>
      <w:r w:rsidR="00DB5708" w:rsidRPr="00DB5708">
        <w:rPr>
          <w:noProof/>
          <w:sz w:val="48"/>
          <w:szCs w:val="48"/>
        </w:rPr>
        <w:pict>
          <v:shape id="Straight Arrow Connector 1" o:spid="_x0000_s1041" type="#_x0000_t32" style="position:absolute;margin-left:-48.55pt;margin-top:108.05pt;width:6in;height:.05pt;z-index:251667456;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" stroked="f"/>
        </w:pict>
      </w:r>
      <w:r w:rsidR="00124C01" w:rsidRPr="003C2DFB">
        <w:rPr>
          <w:sz w:val="48"/>
          <w:szCs w:val="48"/>
        </w:rPr>
        <w:br w:type="page"/>
      </w:r>
      <w:r w:rsidR="00593DB0">
        <w:rPr>
          <w:noProof/>
        </w:rPr>
        <w:lastRenderedPageBreak/>
        <w:drawing>
          <wp:inline distT="0" distB="0" distL="0" distR="0">
            <wp:extent cx="841248" cy="292608"/>
            <wp:effectExtent l="0" t="0" r="0" b="0"/>
            <wp:docPr id="87" name="Picture 87">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cstate="print"/>
                    <a:stretch>
                      <a:fillRect/>
                    </a:stretch>
                  </pic:blipFill>
                  <pic:spPr>
                    <a:xfrm>
                      <a:off x="0" y="0"/>
                      <a:ext cx="841248" cy="292608"/>
                    </a:xfrm>
                    <a:prstGeom prst="rect">
                      <a:avLst/>
                    </a:prstGeom>
                  </pic:spPr>
                </pic:pic>
              </a:graphicData>
            </a:graphic>
          </wp:inline>
        </w:drawing>
      </w:r>
    </w:p>
    <w:p w:rsidR="00593DB0" w:rsidRPr="00B44CF3" w:rsidRDefault="00593DB0" w:rsidP="00593DB0">
      <w:proofErr w:type="gramStart"/>
      <w:r w:rsidRPr="00B44CF3">
        <w:t>tranSMART</w:t>
      </w:r>
      <w:proofErr w:type="gramEnd"/>
      <w:r w:rsidRPr="00B44CF3">
        <w:t xml:space="preserve"> documentation by Johnson &amp; Johnson and Recombinant Data is licensed under a </w:t>
      </w:r>
      <w:hyperlink r:id="rId13" w:history="1">
        <w:r w:rsidRPr="00B44CF3">
          <w:rPr>
            <w:rStyle w:val="xRef"/>
          </w:rPr>
          <w:t xml:space="preserve">Creative Commons Attribution 3.0 </w:t>
        </w:r>
        <w:proofErr w:type="spellStart"/>
        <w:r w:rsidRPr="00B44CF3">
          <w:rPr>
            <w:rStyle w:val="xRef"/>
          </w:rPr>
          <w:t>Unported</w:t>
        </w:r>
        <w:proofErr w:type="spellEnd"/>
        <w:r w:rsidRPr="00B44CF3">
          <w:rPr>
            <w:rStyle w:val="xRef"/>
          </w:rPr>
          <w:t xml:space="preserve"> License</w:t>
        </w:r>
      </w:hyperlink>
      <w:r w:rsidRPr="00B44CF3">
        <w:t>.</w:t>
      </w:r>
    </w:p>
    <w:p w:rsidR="00593DB0" w:rsidRPr="00790E20" w:rsidRDefault="00593DB0" w:rsidP="00593DB0">
      <w:r w:rsidRPr="00790E20">
        <w:t>Recombinant</w:t>
      </w:r>
      <w:r w:rsidRPr="00790E20">
        <w:rPr>
          <w:vertAlign w:val="superscript"/>
        </w:rPr>
        <w:t>®</w:t>
      </w:r>
      <w:r w:rsidRPr="00790E20">
        <w:t xml:space="preserve"> is a registered trademark of Recombinant Data Corp. in the United States and other countries.</w:t>
      </w:r>
    </w:p>
    <w:p w:rsidR="00593DB0" w:rsidRPr="00790E20" w:rsidRDefault="00593DB0" w:rsidP="00593DB0">
      <w:r w:rsidRPr="00790E20">
        <w:t>Other company, product, and service names may be trademarks or service marks of others.</w:t>
      </w:r>
    </w:p>
    <w:p w:rsidR="00774181" w:rsidRDefault="00774181" w:rsidP="00593DB0"/>
    <w:p w:rsidR="00554858" w:rsidRDefault="00554858" w:rsidP="009B27CA">
      <w:pPr>
        <w:rPr>
          <w:b/>
          <w:bCs/>
        </w:rPr>
      </w:pPr>
    </w:p>
    <w:p w:rsidR="00554858" w:rsidRDefault="00554858" w:rsidP="009B27CA">
      <w:pPr>
        <w:rPr>
          <w:b/>
          <w:bCs/>
        </w:rPr>
      </w:pPr>
    </w:p>
    <w:p w:rsidR="009B27CA" w:rsidRDefault="00DB5708" w:rsidP="009B27CA">
      <w:pPr>
        <w:tabs>
          <w:tab w:val="clear" w:pos="360"/>
          <w:tab w:val="clear" w:pos="720"/>
          <w:tab w:val="clear" w:pos="1080"/>
          <w:tab w:val="clear" w:pos="1440"/>
          <w:tab w:val="clear" w:pos="1800"/>
          <w:tab w:val="clear" w:pos="2160"/>
        </w:tabs>
        <w:spacing w:after="0"/>
      </w:pPr>
      <w:bookmarkStart w:id="0" w:name="_GoBack"/>
      <w:bookmarkEnd w:id="0"/>
      <w:r w:rsidRPr="00DB5708">
        <w:rPr>
          <w:b/>
          <w:bCs/>
          <w:noProof/>
        </w:rPr>
        <w:pict>
          <v:shape id="_x0000_s1030" type="#_x0000_t202" style="position:absolute;margin-left:0;margin-top:0;width:288.75pt;height:110.55pt;z-index:251678720;visibility:visible;mso-height-percent:200;mso-position-horizontal:center;mso-position-vertical:center;mso-position-vertical-relative:page;mso-height-percent:2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" stroked="f">
            <v:textbox style="mso-fit-shape-to-text:t">
              <w:txbxContent>
                <w:p w:rsidR="009A67BD" w:rsidRPr="00554858" w:rsidRDefault="009A67BD">
                  <w:pPr>
                    <w:rPr>
                      <w:i/>
                    </w:rPr>
                  </w:pPr>
                  <w:r w:rsidRPr="00554858">
                    <w:rPr>
                      <w:i/>
                    </w:rPr>
                    <w:t>Any blank pages in this document are intentiona</w:t>
                  </w:r>
                  <w:r>
                    <w:rPr>
                      <w:i/>
                    </w:rPr>
                    <w:t>l</w:t>
                  </w:r>
                  <w:r w:rsidRPr="00554858">
                    <w:rPr>
                      <w:i/>
                    </w:rPr>
                    <w:t>l</w:t>
                  </w:r>
                  <w:r>
                    <w:rPr>
                      <w:i/>
                    </w:rPr>
                    <w:t xml:space="preserve">y </w:t>
                  </w:r>
                  <w:r w:rsidRPr="00554858">
                    <w:rPr>
                      <w:i/>
                    </w:rPr>
                    <w:t>inserted to allow correct double-sided printing.</w:t>
                  </w:r>
                </w:p>
              </w:txbxContent>
            </v:textbox>
            <w10:wrap anchory="page"/>
          </v:shape>
        </w:pict>
      </w:r>
      <w:r w:rsidR="009B27CA">
        <w:rPr>
          <w:b/>
          <w:bCs/>
        </w:rPr>
        <w:br w:type="page"/>
      </w:r>
    </w:p>
    <w:sdt>
      <w:sdtPr>
        <w:rPr>
          <w:rFonts w:ascii="Verdana" w:eastAsia="Times New Roman" w:hAnsi="Verdana" w:cs="Times New Roman"/>
          <w:b w:val="0"/>
          <w:bCs w:val="0"/>
          <w:color w:val="auto"/>
          <w:sz w:val="20"/>
          <w:szCs w:val="24"/>
        </w:rPr>
        <w:id w:val="19795094"/>
        <w:docPartObj>
          <w:docPartGallery w:val="Table of Contents"/>
          <w:docPartUnique/>
        </w:docPartObj>
      </w:sdtPr>
      <w:sdtContent>
        <w:p w:rsidR="009B27CA" w:rsidRDefault="009B27CA" w:rsidP="009B27CA">
          <w:pPr>
            <w:pStyle w:val="TOCHeading"/>
          </w:pPr>
          <w:r>
            <w:t>Contents</w:t>
          </w:r>
        </w:p>
        <w:p w:rsidR="00BC5417" w:rsidRDefault="00DB5708">
          <w:pPr>
            <w:pStyle w:val="TOC1"/>
            <w:rPr>
              <w:rFonts w:asciiTheme="minorHAnsi" w:eastAsiaTheme="minorEastAsia" w:hAnsiTheme="minorHAnsi" w:cstheme="minorBidi"/>
              <w:b w:val="0"/>
              <w:color w:val="auto"/>
              <w:sz w:val="22"/>
              <w:szCs w:val="22"/>
            </w:rPr>
          </w:pPr>
          <w:r w:rsidRPr="00DB5708">
            <w:rPr>
              <w:b w:val="0"/>
            </w:rPr>
            <w:fldChar w:fldCharType="begin"/>
          </w:r>
          <w:r w:rsidR="009B27CA">
            <w:rPr>
              <w:b w:val="0"/>
            </w:rPr>
            <w:instrText xml:space="preserve"> TOC \o "2-3" \h \z \t "Heading 1,1" </w:instrText>
          </w:r>
          <w:r w:rsidRPr="00DB5708">
            <w:rPr>
              <w:b w:val="0"/>
            </w:rPr>
            <w:fldChar w:fldCharType="separate"/>
          </w:r>
          <w:hyperlink w:anchor="_Toc366653683" w:history="1">
            <w:r w:rsidR="00BC5417" w:rsidRPr="009660D3">
              <w:rPr>
                <w:rStyle w:val="Hyperlink"/>
              </w:rPr>
              <w:t>Chapter 1:  Getting Started with tranSMART</w:t>
            </w:r>
            <w:r w:rsidR="00BC5417">
              <w:rPr>
                <w:webHidden/>
              </w:rPr>
              <w:tab/>
            </w:r>
            <w:r>
              <w:rPr>
                <w:webHidden/>
              </w:rPr>
              <w:fldChar w:fldCharType="begin"/>
            </w:r>
            <w:r w:rsidR="00BC5417">
              <w:rPr>
                <w:webHidden/>
              </w:rPr>
              <w:instrText xml:space="preserve"> PAGEREF _Toc366653683 \h </w:instrText>
            </w:r>
            <w:r>
              <w:rPr>
                <w:webHidden/>
              </w:rPr>
            </w:r>
            <w:r>
              <w:rPr>
                <w:webHidden/>
              </w:rPr>
              <w:fldChar w:fldCharType="separate"/>
            </w:r>
            <w:r w:rsidR="00BC5417">
              <w:rPr>
                <w:webHidden/>
              </w:rPr>
              <w:t>1</w:t>
            </w:r>
            <w:r>
              <w:rPr>
                <w:webHidden/>
              </w:rPr>
              <w:fldChar w:fldCharType="end"/>
            </w:r>
          </w:hyperlink>
        </w:p>
        <w:p w:rsidR="00BC5417" w:rsidRDefault="00DB5708">
          <w:pPr>
            <w:pStyle w:val="TOC2"/>
            <w:rPr>
              <w:rFonts w:asciiTheme="minorHAnsi" w:eastAsiaTheme="minorEastAsia" w:hAnsiTheme="minorHAnsi" w:cstheme="minorBidi"/>
              <w:noProof/>
              <w:sz w:val="22"/>
              <w:szCs w:val="22"/>
            </w:rPr>
          </w:pPr>
          <w:hyperlink w:anchor="_Toc366653684" w:history="1">
            <w:r w:rsidR="00BC5417" w:rsidRPr="009660D3">
              <w:rPr>
                <w:rStyle w:val="Hyperlink"/>
                <w:noProof/>
              </w:rPr>
              <w:t>Feature Overview</w:t>
            </w:r>
            <w:r w:rsidR="00BC5417">
              <w:rPr>
                <w:noProof/>
                <w:webHidden/>
              </w:rPr>
              <w:tab/>
            </w:r>
            <w:r>
              <w:rPr>
                <w:noProof/>
                <w:webHidden/>
              </w:rPr>
              <w:fldChar w:fldCharType="begin"/>
            </w:r>
            <w:r w:rsidR="00BC5417">
              <w:rPr>
                <w:noProof/>
                <w:webHidden/>
              </w:rPr>
              <w:instrText xml:space="preserve"> PAGEREF _Toc366653684 \h </w:instrText>
            </w:r>
            <w:r>
              <w:rPr>
                <w:noProof/>
                <w:webHidden/>
              </w:rPr>
            </w:r>
            <w:r>
              <w:rPr>
                <w:noProof/>
                <w:webHidden/>
              </w:rPr>
              <w:fldChar w:fldCharType="separate"/>
            </w:r>
            <w:r w:rsidR="00BC5417">
              <w:rPr>
                <w:noProof/>
                <w:webHidden/>
              </w:rPr>
              <w:t>1</w:t>
            </w:r>
            <w:r>
              <w:rPr>
                <w:noProof/>
                <w:webHidden/>
              </w:rPr>
              <w:fldChar w:fldCharType="end"/>
            </w:r>
          </w:hyperlink>
        </w:p>
        <w:p w:rsidR="00BC5417" w:rsidRDefault="00DB5708">
          <w:pPr>
            <w:pStyle w:val="TOC3"/>
            <w:rPr>
              <w:rFonts w:asciiTheme="minorHAnsi" w:eastAsiaTheme="minorEastAsia" w:hAnsiTheme="minorHAnsi" w:cstheme="minorBidi"/>
              <w:sz w:val="22"/>
              <w:szCs w:val="22"/>
            </w:rPr>
          </w:pPr>
          <w:hyperlink w:anchor="_Toc366653685" w:history="1">
            <w:r w:rsidR="00BC5417" w:rsidRPr="009660D3">
              <w:rPr>
                <w:rStyle w:val="Hyperlink"/>
              </w:rPr>
              <w:t>Search Tool</w:t>
            </w:r>
            <w:r w:rsidR="00BC5417">
              <w:rPr>
                <w:webHidden/>
              </w:rPr>
              <w:tab/>
            </w:r>
            <w:r>
              <w:rPr>
                <w:webHidden/>
              </w:rPr>
              <w:fldChar w:fldCharType="begin"/>
            </w:r>
            <w:r w:rsidR="00BC5417">
              <w:rPr>
                <w:webHidden/>
              </w:rPr>
              <w:instrText xml:space="preserve"> PAGEREF _Toc366653685 \h </w:instrText>
            </w:r>
            <w:r>
              <w:rPr>
                <w:webHidden/>
              </w:rPr>
            </w:r>
            <w:r>
              <w:rPr>
                <w:webHidden/>
              </w:rPr>
              <w:fldChar w:fldCharType="separate"/>
            </w:r>
            <w:r w:rsidR="00BC5417">
              <w:rPr>
                <w:webHidden/>
              </w:rPr>
              <w:t>2</w:t>
            </w:r>
            <w:r>
              <w:rPr>
                <w:webHidden/>
              </w:rPr>
              <w:fldChar w:fldCharType="end"/>
            </w:r>
          </w:hyperlink>
        </w:p>
        <w:p w:rsidR="00BC5417" w:rsidRDefault="00DB5708">
          <w:pPr>
            <w:pStyle w:val="TOC3"/>
            <w:rPr>
              <w:rFonts w:asciiTheme="minorHAnsi" w:eastAsiaTheme="minorEastAsia" w:hAnsiTheme="minorHAnsi" w:cstheme="minorBidi"/>
              <w:sz w:val="22"/>
              <w:szCs w:val="22"/>
            </w:rPr>
          </w:pPr>
          <w:hyperlink w:anchor="_Toc366653686" w:history="1">
            <w:r w:rsidR="00BC5417" w:rsidRPr="009660D3">
              <w:rPr>
                <w:rStyle w:val="Hyperlink"/>
              </w:rPr>
              <w:t>Dataset Explorer</w:t>
            </w:r>
            <w:r w:rsidR="00BC5417">
              <w:rPr>
                <w:webHidden/>
              </w:rPr>
              <w:tab/>
            </w:r>
            <w:r>
              <w:rPr>
                <w:webHidden/>
              </w:rPr>
              <w:fldChar w:fldCharType="begin"/>
            </w:r>
            <w:r w:rsidR="00BC5417">
              <w:rPr>
                <w:webHidden/>
              </w:rPr>
              <w:instrText xml:space="preserve"> PAGEREF _Toc366653686 \h </w:instrText>
            </w:r>
            <w:r>
              <w:rPr>
                <w:webHidden/>
              </w:rPr>
            </w:r>
            <w:r>
              <w:rPr>
                <w:webHidden/>
              </w:rPr>
              <w:fldChar w:fldCharType="separate"/>
            </w:r>
            <w:r w:rsidR="00BC5417">
              <w:rPr>
                <w:webHidden/>
              </w:rPr>
              <w:t>2</w:t>
            </w:r>
            <w:r>
              <w:rPr>
                <w:webHidden/>
              </w:rPr>
              <w:fldChar w:fldCharType="end"/>
            </w:r>
          </w:hyperlink>
        </w:p>
        <w:p w:rsidR="00BC5417" w:rsidRDefault="00DB5708">
          <w:pPr>
            <w:pStyle w:val="TOC3"/>
            <w:rPr>
              <w:rFonts w:asciiTheme="minorHAnsi" w:eastAsiaTheme="minorEastAsia" w:hAnsiTheme="minorHAnsi" w:cstheme="minorBidi"/>
              <w:sz w:val="22"/>
              <w:szCs w:val="22"/>
            </w:rPr>
          </w:pPr>
          <w:hyperlink w:anchor="_Toc366653687" w:history="1">
            <w:r w:rsidR="00BC5417" w:rsidRPr="009660D3">
              <w:rPr>
                <w:rStyle w:val="Hyperlink"/>
              </w:rPr>
              <w:t>Gene Signature Wizard</w:t>
            </w:r>
            <w:r w:rsidR="00BC5417">
              <w:rPr>
                <w:webHidden/>
              </w:rPr>
              <w:tab/>
            </w:r>
            <w:r>
              <w:rPr>
                <w:webHidden/>
              </w:rPr>
              <w:fldChar w:fldCharType="begin"/>
            </w:r>
            <w:r w:rsidR="00BC5417">
              <w:rPr>
                <w:webHidden/>
              </w:rPr>
              <w:instrText xml:space="preserve"> PAGEREF _Toc366653687 \h </w:instrText>
            </w:r>
            <w:r>
              <w:rPr>
                <w:webHidden/>
              </w:rPr>
            </w:r>
            <w:r>
              <w:rPr>
                <w:webHidden/>
              </w:rPr>
              <w:fldChar w:fldCharType="separate"/>
            </w:r>
            <w:r w:rsidR="00BC5417">
              <w:rPr>
                <w:webHidden/>
              </w:rPr>
              <w:t>3</w:t>
            </w:r>
            <w:r>
              <w:rPr>
                <w:webHidden/>
              </w:rPr>
              <w:fldChar w:fldCharType="end"/>
            </w:r>
          </w:hyperlink>
        </w:p>
        <w:p w:rsidR="00BC5417" w:rsidRDefault="00DB5708">
          <w:pPr>
            <w:pStyle w:val="TOC2"/>
            <w:rPr>
              <w:rFonts w:asciiTheme="minorHAnsi" w:eastAsiaTheme="minorEastAsia" w:hAnsiTheme="minorHAnsi" w:cstheme="minorBidi"/>
              <w:noProof/>
              <w:sz w:val="22"/>
              <w:szCs w:val="22"/>
            </w:rPr>
          </w:pPr>
          <w:hyperlink w:anchor="_Toc366653688" w:history="1">
            <w:r w:rsidR="00BC5417" w:rsidRPr="009660D3">
              <w:rPr>
                <w:rStyle w:val="Hyperlink"/>
                <w:noProof/>
              </w:rPr>
              <w:t>Logging In</w:t>
            </w:r>
            <w:r w:rsidR="00BC5417">
              <w:rPr>
                <w:noProof/>
                <w:webHidden/>
              </w:rPr>
              <w:tab/>
            </w:r>
            <w:r>
              <w:rPr>
                <w:noProof/>
                <w:webHidden/>
              </w:rPr>
              <w:fldChar w:fldCharType="begin"/>
            </w:r>
            <w:r w:rsidR="00BC5417">
              <w:rPr>
                <w:noProof/>
                <w:webHidden/>
              </w:rPr>
              <w:instrText xml:space="preserve"> PAGEREF _Toc366653688 \h </w:instrText>
            </w:r>
            <w:r>
              <w:rPr>
                <w:noProof/>
                <w:webHidden/>
              </w:rPr>
            </w:r>
            <w:r>
              <w:rPr>
                <w:noProof/>
                <w:webHidden/>
              </w:rPr>
              <w:fldChar w:fldCharType="separate"/>
            </w:r>
            <w:r w:rsidR="00BC5417">
              <w:rPr>
                <w:noProof/>
                <w:webHidden/>
              </w:rPr>
              <w:t>4</w:t>
            </w:r>
            <w:r>
              <w:rPr>
                <w:noProof/>
                <w:webHidden/>
              </w:rPr>
              <w:fldChar w:fldCharType="end"/>
            </w:r>
          </w:hyperlink>
        </w:p>
        <w:p w:rsidR="00BC5417" w:rsidRDefault="00DB5708">
          <w:pPr>
            <w:pStyle w:val="TOC2"/>
            <w:rPr>
              <w:rFonts w:asciiTheme="minorHAnsi" w:eastAsiaTheme="minorEastAsia" w:hAnsiTheme="minorHAnsi" w:cstheme="minorBidi"/>
              <w:noProof/>
              <w:sz w:val="22"/>
              <w:szCs w:val="22"/>
            </w:rPr>
          </w:pPr>
          <w:hyperlink w:anchor="_Toc366653689" w:history="1">
            <w:r w:rsidR="00BC5417" w:rsidRPr="009660D3">
              <w:rPr>
                <w:rStyle w:val="Hyperlink"/>
                <w:noProof/>
              </w:rPr>
              <w:t>Tools</w:t>
            </w:r>
            <w:r w:rsidR="00BC5417">
              <w:rPr>
                <w:noProof/>
                <w:webHidden/>
              </w:rPr>
              <w:tab/>
            </w:r>
            <w:r>
              <w:rPr>
                <w:noProof/>
                <w:webHidden/>
              </w:rPr>
              <w:fldChar w:fldCharType="begin"/>
            </w:r>
            <w:r w:rsidR="00BC5417">
              <w:rPr>
                <w:noProof/>
                <w:webHidden/>
              </w:rPr>
              <w:instrText xml:space="preserve"> PAGEREF _Toc366653689 \h </w:instrText>
            </w:r>
            <w:r>
              <w:rPr>
                <w:noProof/>
                <w:webHidden/>
              </w:rPr>
            </w:r>
            <w:r>
              <w:rPr>
                <w:noProof/>
                <w:webHidden/>
              </w:rPr>
              <w:fldChar w:fldCharType="separate"/>
            </w:r>
            <w:r w:rsidR="00BC5417">
              <w:rPr>
                <w:noProof/>
                <w:webHidden/>
              </w:rPr>
              <w:t>4</w:t>
            </w:r>
            <w:r>
              <w:rPr>
                <w:noProof/>
                <w:webHidden/>
              </w:rPr>
              <w:fldChar w:fldCharType="end"/>
            </w:r>
          </w:hyperlink>
        </w:p>
        <w:p w:rsidR="00BC5417" w:rsidRDefault="00DB5708">
          <w:pPr>
            <w:pStyle w:val="TOC2"/>
            <w:rPr>
              <w:rFonts w:asciiTheme="minorHAnsi" w:eastAsiaTheme="minorEastAsia" w:hAnsiTheme="minorHAnsi" w:cstheme="minorBidi"/>
              <w:noProof/>
              <w:sz w:val="22"/>
              <w:szCs w:val="22"/>
            </w:rPr>
          </w:pPr>
          <w:hyperlink w:anchor="_Toc366653690" w:history="1">
            <w:r w:rsidR="00BC5417" w:rsidRPr="009660D3">
              <w:rPr>
                <w:rStyle w:val="Hyperlink"/>
                <w:noProof/>
              </w:rPr>
              <w:t>Opening a Particular Tool at Login</w:t>
            </w:r>
            <w:r w:rsidR="00BC5417">
              <w:rPr>
                <w:noProof/>
                <w:webHidden/>
              </w:rPr>
              <w:tab/>
            </w:r>
            <w:r>
              <w:rPr>
                <w:noProof/>
                <w:webHidden/>
              </w:rPr>
              <w:fldChar w:fldCharType="begin"/>
            </w:r>
            <w:r w:rsidR="00BC5417">
              <w:rPr>
                <w:noProof/>
                <w:webHidden/>
              </w:rPr>
              <w:instrText xml:space="preserve"> PAGEREF _Toc366653690 \h </w:instrText>
            </w:r>
            <w:r>
              <w:rPr>
                <w:noProof/>
                <w:webHidden/>
              </w:rPr>
            </w:r>
            <w:r>
              <w:rPr>
                <w:noProof/>
                <w:webHidden/>
              </w:rPr>
              <w:fldChar w:fldCharType="separate"/>
            </w:r>
            <w:r w:rsidR="00BC5417">
              <w:rPr>
                <w:noProof/>
                <w:webHidden/>
              </w:rPr>
              <w:t>5</w:t>
            </w:r>
            <w:r>
              <w:rPr>
                <w:noProof/>
                <w:webHidden/>
              </w:rPr>
              <w:fldChar w:fldCharType="end"/>
            </w:r>
          </w:hyperlink>
        </w:p>
        <w:p w:rsidR="00BC5417" w:rsidRDefault="00DB5708">
          <w:pPr>
            <w:pStyle w:val="TOC1"/>
            <w:rPr>
              <w:rFonts w:asciiTheme="minorHAnsi" w:eastAsiaTheme="minorEastAsia" w:hAnsiTheme="minorHAnsi" w:cstheme="minorBidi"/>
              <w:b w:val="0"/>
              <w:color w:val="auto"/>
              <w:sz w:val="22"/>
              <w:szCs w:val="22"/>
            </w:rPr>
          </w:pPr>
          <w:hyperlink w:anchor="_Toc366653691" w:history="1">
            <w:r w:rsidR="00BC5417" w:rsidRPr="009660D3">
              <w:rPr>
                <w:rStyle w:val="Hyperlink"/>
              </w:rPr>
              <w:t>Chapter 2:  Search Tool</w:t>
            </w:r>
            <w:r w:rsidR="00BC5417">
              <w:rPr>
                <w:webHidden/>
              </w:rPr>
              <w:tab/>
            </w:r>
            <w:r>
              <w:rPr>
                <w:webHidden/>
              </w:rPr>
              <w:fldChar w:fldCharType="begin"/>
            </w:r>
            <w:r w:rsidR="00BC5417">
              <w:rPr>
                <w:webHidden/>
              </w:rPr>
              <w:instrText xml:space="preserve"> PAGEREF _Toc366653691 \h </w:instrText>
            </w:r>
            <w:r>
              <w:rPr>
                <w:webHidden/>
              </w:rPr>
            </w:r>
            <w:r>
              <w:rPr>
                <w:webHidden/>
              </w:rPr>
              <w:fldChar w:fldCharType="separate"/>
            </w:r>
            <w:r w:rsidR="00BC5417">
              <w:rPr>
                <w:webHidden/>
              </w:rPr>
              <w:t>7</w:t>
            </w:r>
            <w:r>
              <w:rPr>
                <w:webHidden/>
              </w:rPr>
              <w:fldChar w:fldCharType="end"/>
            </w:r>
          </w:hyperlink>
        </w:p>
        <w:p w:rsidR="00BC5417" w:rsidRDefault="00DB5708">
          <w:pPr>
            <w:pStyle w:val="TOC2"/>
            <w:rPr>
              <w:rFonts w:asciiTheme="minorHAnsi" w:eastAsiaTheme="minorEastAsia" w:hAnsiTheme="minorHAnsi" w:cstheme="minorBidi"/>
              <w:noProof/>
              <w:sz w:val="22"/>
              <w:szCs w:val="22"/>
            </w:rPr>
          </w:pPr>
          <w:hyperlink w:anchor="_Toc366653692" w:history="1">
            <w:r w:rsidR="00BC5417" w:rsidRPr="009660D3">
              <w:rPr>
                <w:rStyle w:val="Hyperlink"/>
                <w:noProof/>
              </w:rPr>
              <w:t>Search Tasks</w:t>
            </w:r>
            <w:r w:rsidR="00BC5417">
              <w:rPr>
                <w:noProof/>
                <w:webHidden/>
              </w:rPr>
              <w:tab/>
            </w:r>
            <w:r>
              <w:rPr>
                <w:noProof/>
                <w:webHidden/>
              </w:rPr>
              <w:fldChar w:fldCharType="begin"/>
            </w:r>
            <w:r w:rsidR="00BC5417">
              <w:rPr>
                <w:noProof/>
                <w:webHidden/>
              </w:rPr>
              <w:instrText xml:space="preserve"> PAGEREF _Toc366653692 \h </w:instrText>
            </w:r>
            <w:r>
              <w:rPr>
                <w:noProof/>
                <w:webHidden/>
              </w:rPr>
            </w:r>
            <w:r>
              <w:rPr>
                <w:noProof/>
                <w:webHidden/>
              </w:rPr>
              <w:fldChar w:fldCharType="separate"/>
            </w:r>
            <w:r w:rsidR="00BC5417">
              <w:rPr>
                <w:noProof/>
                <w:webHidden/>
              </w:rPr>
              <w:t>7</w:t>
            </w:r>
            <w:r>
              <w:rPr>
                <w:noProof/>
                <w:webHidden/>
              </w:rPr>
              <w:fldChar w:fldCharType="end"/>
            </w:r>
          </w:hyperlink>
        </w:p>
        <w:p w:rsidR="00BC5417" w:rsidRDefault="00DB5708">
          <w:pPr>
            <w:pStyle w:val="TOC3"/>
            <w:rPr>
              <w:rFonts w:asciiTheme="minorHAnsi" w:eastAsiaTheme="minorEastAsia" w:hAnsiTheme="minorHAnsi" w:cstheme="minorBidi"/>
              <w:sz w:val="22"/>
              <w:szCs w:val="22"/>
            </w:rPr>
          </w:pPr>
          <w:hyperlink w:anchor="_Toc366653693" w:history="1">
            <w:r w:rsidR="00BC5417" w:rsidRPr="009660D3">
              <w:rPr>
                <w:rStyle w:val="Hyperlink"/>
              </w:rPr>
              <w:t>Defining a Search Filter</w:t>
            </w:r>
            <w:r w:rsidR="00BC5417">
              <w:rPr>
                <w:webHidden/>
              </w:rPr>
              <w:tab/>
            </w:r>
            <w:r>
              <w:rPr>
                <w:webHidden/>
              </w:rPr>
              <w:fldChar w:fldCharType="begin"/>
            </w:r>
            <w:r w:rsidR="00BC5417">
              <w:rPr>
                <w:webHidden/>
              </w:rPr>
              <w:instrText xml:space="preserve"> PAGEREF _Toc366653693 \h </w:instrText>
            </w:r>
            <w:r>
              <w:rPr>
                <w:webHidden/>
              </w:rPr>
            </w:r>
            <w:r>
              <w:rPr>
                <w:webHidden/>
              </w:rPr>
              <w:fldChar w:fldCharType="separate"/>
            </w:r>
            <w:r w:rsidR="00BC5417">
              <w:rPr>
                <w:webHidden/>
              </w:rPr>
              <w:t>7</w:t>
            </w:r>
            <w:r>
              <w:rPr>
                <w:webHidden/>
              </w:rPr>
              <w:fldChar w:fldCharType="end"/>
            </w:r>
          </w:hyperlink>
        </w:p>
        <w:p w:rsidR="00BC5417" w:rsidRDefault="00DB5708">
          <w:pPr>
            <w:pStyle w:val="TOC3"/>
            <w:rPr>
              <w:rFonts w:asciiTheme="minorHAnsi" w:eastAsiaTheme="minorEastAsia" w:hAnsiTheme="minorHAnsi" w:cstheme="minorBidi"/>
              <w:sz w:val="22"/>
              <w:szCs w:val="22"/>
            </w:rPr>
          </w:pPr>
          <w:hyperlink w:anchor="_Toc366653694" w:history="1">
            <w:r w:rsidR="00BC5417" w:rsidRPr="009660D3">
              <w:rPr>
                <w:rStyle w:val="Hyperlink"/>
              </w:rPr>
              <w:t>Building a Search String</w:t>
            </w:r>
            <w:r w:rsidR="00BC5417">
              <w:rPr>
                <w:webHidden/>
              </w:rPr>
              <w:tab/>
            </w:r>
            <w:r>
              <w:rPr>
                <w:webHidden/>
              </w:rPr>
              <w:fldChar w:fldCharType="begin"/>
            </w:r>
            <w:r w:rsidR="00BC5417">
              <w:rPr>
                <w:webHidden/>
              </w:rPr>
              <w:instrText xml:space="preserve"> PAGEREF _Toc366653694 \h </w:instrText>
            </w:r>
            <w:r>
              <w:rPr>
                <w:webHidden/>
              </w:rPr>
            </w:r>
            <w:r>
              <w:rPr>
                <w:webHidden/>
              </w:rPr>
              <w:fldChar w:fldCharType="separate"/>
            </w:r>
            <w:r w:rsidR="00BC5417">
              <w:rPr>
                <w:webHidden/>
              </w:rPr>
              <w:t>11</w:t>
            </w:r>
            <w:r>
              <w:rPr>
                <w:webHidden/>
              </w:rPr>
              <w:fldChar w:fldCharType="end"/>
            </w:r>
          </w:hyperlink>
        </w:p>
        <w:p w:rsidR="00BC5417" w:rsidRDefault="00DB5708">
          <w:pPr>
            <w:pStyle w:val="TOC3"/>
            <w:rPr>
              <w:rFonts w:asciiTheme="minorHAnsi" w:eastAsiaTheme="minorEastAsia" w:hAnsiTheme="minorHAnsi" w:cstheme="minorBidi"/>
              <w:sz w:val="22"/>
              <w:szCs w:val="22"/>
            </w:rPr>
          </w:pPr>
          <w:hyperlink w:anchor="_Toc366653695" w:history="1">
            <w:r w:rsidR="00BC5417" w:rsidRPr="009660D3">
              <w:rPr>
                <w:rStyle w:val="Hyperlink"/>
              </w:rPr>
              <w:t>Saving a Search Filter or Search String</w:t>
            </w:r>
            <w:r w:rsidR="00BC5417">
              <w:rPr>
                <w:webHidden/>
              </w:rPr>
              <w:tab/>
            </w:r>
            <w:r>
              <w:rPr>
                <w:webHidden/>
              </w:rPr>
              <w:fldChar w:fldCharType="begin"/>
            </w:r>
            <w:r w:rsidR="00BC5417">
              <w:rPr>
                <w:webHidden/>
              </w:rPr>
              <w:instrText xml:space="preserve"> PAGEREF _Toc366653695 \h </w:instrText>
            </w:r>
            <w:r>
              <w:rPr>
                <w:webHidden/>
              </w:rPr>
            </w:r>
            <w:r>
              <w:rPr>
                <w:webHidden/>
              </w:rPr>
              <w:fldChar w:fldCharType="separate"/>
            </w:r>
            <w:r w:rsidR="00BC5417">
              <w:rPr>
                <w:webHidden/>
              </w:rPr>
              <w:t>14</w:t>
            </w:r>
            <w:r>
              <w:rPr>
                <w:webHidden/>
              </w:rPr>
              <w:fldChar w:fldCharType="end"/>
            </w:r>
          </w:hyperlink>
        </w:p>
        <w:p w:rsidR="00BC5417" w:rsidRDefault="00DB5708">
          <w:pPr>
            <w:pStyle w:val="TOC3"/>
            <w:rPr>
              <w:rFonts w:asciiTheme="minorHAnsi" w:eastAsiaTheme="minorEastAsia" w:hAnsiTheme="minorHAnsi" w:cstheme="minorBidi"/>
              <w:sz w:val="22"/>
              <w:szCs w:val="22"/>
            </w:rPr>
          </w:pPr>
          <w:hyperlink w:anchor="_Toc366653696" w:history="1">
            <w:r w:rsidR="00BC5417" w:rsidRPr="009660D3">
              <w:rPr>
                <w:rStyle w:val="Hyperlink"/>
              </w:rPr>
              <w:t>Working with Search Results</w:t>
            </w:r>
            <w:r w:rsidR="00BC5417">
              <w:rPr>
                <w:webHidden/>
              </w:rPr>
              <w:tab/>
            </w:r>
            <w:r>
              <w:rPr>
                <w:webHidden/>
              </w:rPr>
              <w:fldChar w:fldCharType="begin"/>
            </w:r>
            <w:r w:rsidR="00BC5417">
              <w:rPr>
                <w:webHidden/>
              </w:rPr>
              <w:instrText xml:space="preserve"> PAGEREF _Toc366653696 \h </w:instrText>
            </w:r>
            <w:r>
              <w:rPr>
                <w:webHidden/>
              </w:rPr>
            </w:r>
            <w:r>
              <w:rPr>
                <w:webHidden/>
              </w:rPr>
              <w:fldChar w:fldCharType="separate"/>
            </w:r>
            <w:r w:rsidR="00BC5417">
              <w:rPr>
                <w:webHidden/>
              </w:rPr>
              <w:t>16</w:t>
            </w:r>
            <w:r>
              <w:rPr>
                <w:webHidden/>
              </w:rPr>
              <w:fldChar w:fldCharType="end"/>
            </w:r>
          </w:hyperlink>
        </w:p>
        <w:p w:rsidR="00BC5417" w:rsidRDefault="00DB5708">
          <w:pPr>
            <w:pStyle w:val="TOC2"/>
            <w:rPr>
              <w:rFonts w:asciiTheme="minorHAnsi" w:eastAsiaTheme="minorEastAsia" w:hAnsiTheme="minorHAnsi" w:cstheme="minorBidi"/>
              <w:noProof/>
              <w:sz w:val="22"/>
              <w:szCs w:val="22"/>
            </w:rPr>
          </w:pPr>
          <w:hyperlink w:anchor="_Toc366653697" w:history="1">
            <w:r w:rsidR="00BC5417" w:rsidRPr="009660D3">
              <w:rPr>
                <w:rStyle w:val="Hyperlink"/>
                <w:noProof/>
              </w:rPr>
              <w:t>TEA Analyses</w:t>
            </w:r>
            <w:r w:rsidR="00BC5417">
              <w:rPr>
                <w:noProof/>
                <w:webHidden/>
              </w:rPr>
              <w:tab/>
            </w:r>
            <w:r>
              <w:rPr>
                <w:noProof/>
                <w:webHidden/>
              </w:rPr>
              <w:fldChar w:fldCharType="begin"/>
            </w:r>
            <w:r w:rsidR="00BC5417">
              <w:rPr>
                <w:noProof/>
                <w:webHidden/>
              </w:rPr>
              <w:instrText xml:space="preserve"> PAGEREF _Toc366653697 \h </w:instrText>
            </w:r>
            <w:r>
              <w:rPr>
                <w:noProof/>
                <w:webHidden/>
              </w:rPr>
            </w:r>
            <w:r>
              <w:rPr>
                <w:noProof/>
                <w:webHidden/>
              </w:rPr>
              <w:fldChar w:fldCharType="separate"/>
            </w:r>
            <w:r w:rsidR="00BC5417">
              <w:rPr>
                <w:noProof/>
                <w:webHidden/>
              </w:rPr>
              <w:t>23</w:t>
            </w:r>
            <w:r>
              <w:rPr>
                <w:noProof/>
                <w:webHidden/>
              </w:rPr>
              <w:fldChar w:fldCharType="end"/>
            </w:r>
          </w:hyperlink>
        </w:p>
        <w:p w:rsidR="00BC5417" w:rsidRDefault="00DB5708">
          <w:pPr>
            <w:pStyle w:val="TOC3"/>
            <w:rPr>
              <w:rFonts w:asciiTheme="minorHAnsi" w:eastAsiaTheme="minorEastAsia" w:hAnsiTheme="minorHAnsi" w:cstheme="minorBidi"/>
              <w:sz w:val="22"/>
              <w:szCs w:val="22"/>
            </w:rPr>
          </w:pPr>
          <w:hyperlink w:anchor="_Toc366653698" w:history="1">
            <w:r w:rsidR="00BC5417" w:rsidRPr="009660D3">
              <w:rPr>
                <w:rStyle w:val="Hyperlink"/>
              </w:rPr>
              <w:t>TEA Indicators Applied to Individual Biomarkers</w:t>
            </w:r>
            <w:r w:rsidR="00BC5417">
              <w:rPr>
                <w:webHidden/>
              </w:rPr>
              <w:tab/>
            </w:r>
            <w:r>
              <w:rPr>
                <w:webHidden/>
              </w:rPr>
              <w:fldChar w:fldCharType="begin"/>
            </w:r>
            <w:r w:rsidR="00BC5417">
              <w:rPr>
                <w:webHidden/>
              </w:rPr>
              <w:instrText xml:space="preserve"> PAGEREF _Toc366653698 \h </w:instrText>
            </w:r>
            <w:r>
              <w:rPr>
                <w:webHidden/>
              </w:rPr>
            </w:r>
            <w:r>
              <w:rPr>
                <w:webHidden/>
              </w:rPr>
              <w:fldChar w:fldCharType="separate"/>
            </w:r>
            <w:r w:rsidR="00BC5417">
              <w:rPr>
                <w:webHidden/>
              </w:rPr>
              <w:t>23</w:t>
            </w:r>
            <w:r>
              <w:rPr>
                <w:webHidden/>
              </w:rPr>
              <w:fldChar w:fldCharType="end"/>
            </w:r>
          </w:hyperlink>
        </w:p>
        <w:p w:rsidR="00BC5417" w:rsidRDefault="00DB5708">
          <w:pPr>
            <w:pStyle w:val="TOC3"/>
            <w:rPr>
              <w:rFonts w:asciiTheme="minorHAnsi" w:eastAsiaTheme="minorEastAsia" w:hAnsiTheme="minorHAnsi" w:cstheme="minorBidi"/>
              <w:sz w:val="22"/>
              <w:szCs w:val="22"/>
            </w:rPr>
          </w:pPr>
          <w:hyperlink w:anchor="_Toc366653699" w:history="1">
            <w:r w:rsidR="00BC5417" w:rsidRPr="009660D3">
              <w:rPr>
                <w:rStyle w:val="Hyperlink"/>
              </w:rPr>
              <w:t>TEA Indicators Applied to an Analysis</w:t>
            </w:r>
            <w:r w:rsidR="00BC5417">
              <w:rPr>
                <w:webHidden/>
              </w:rPr>
              <w:tab/>
            </w:r>
            <w:r>
              <w:rPr>
                <w:webHidden/>
              </w:rPr>
              <w:fldChar w:fldCharType="begin"/>
            </w:r>
            <w:r w:rsidR="00BC5417">
              <w:rPr>
                <w:webHidden/>
              </w:rPr>
              <w:instrText xml:space="preserve"> PAGEREF _Toc366653699 \h </w:instrText>
            </w:r>
            <w:r>
              <w:rPr>
                <w:webHidden/>
              </w:rPr>
            </w:r>
            <w:r>
              <w:rPr>
                <w:webHidden/>
              </w:rPr>
              <w:fldChar w:fldCharType="separate"/>
            </w:r>
            <w:r w:rsidR="00BC5417">
              <w:rPr>
                <w:webHidden/>
              </w:rPr>
              <w:t>24</w:t>
            </w:r>
            <w:r>
              <w:rPr>
                <w:webHidden/>
              </w:rPr>
              <w:fldChar w:fldCharType="end"/>
            </w:r>
          </w:hyperlink>
        </w:p>
        <w:p w:rsidR="00BC5417" w:rsidRDefault="00DB5708">
          <w:pPr>
            <w:pStyle w:val="TOC3"/>
            <w:rPr>
              <w:rFonts w:asciiTheme="minorHAnsi" w:eastAsiaTheme="minorEastAsia" w:hAnsiTheme="minorHAnsi" w:cstheme="minorBidi"/>
              <w:sz w:val="22"/>
              <w:szCs w:val="22"/>
            </w:rPr>
          </w:pPr>
          <w:hyperlink w:anchor="_Toc366653700" w:history="1">
            <w:r w:rsidR="00BC5417" w:rsidRPr="009660D3">
              <w:rPr>
                <w:rStyle w:val="Hyperlink"/>
              </w:rPr>
              <w:t>TEA Indicators Applied to an Individual Gene</w:t>
            </w:r>
            <w:r w:rsidR="00BC5417">
              <w:rPr>
                <w:webHidden/>
              </w:rPr>
              <w:tab/>
            </w:r>
            <w:r>
              <w:rPr>
                <w:webHidden/>
              </w:rPr>
              <w:fldChar w:fldCharType="begin"/>
            </w:r>
            <w:r w:rsidR="00BC5417">
              <w:rPr>
                <w:webHidden/>
              </w:rPr>
              <w:instrText xml:space="preserve"> PAGEREF _Toc366653700 \h </w:instrText>
            </w:r>
            <w:r>
              <w:rPr>
                <w:webHidden/>
              </w:rPr>
            </w:r>
            <w:r>
              <w:rPr>
                <w:webHidden/>
              </w:rPr>
              <w:fldChar w:fldCharType="separate"/>
            </w:r>
            <w:r w:rsidR="00BC5417">
              <w:rPr>
                <w:webHidden/>
              </w:rPr>
              <w:t>26</w:t>
            </w:r>
            <w:r>
              <w:rPr>
                <w:webHidden/>
              </w:rPr>
              <w:fldChar w:fldCharType="end"/>
            </w:r>
          </w:hyperlink>
        </w:p>
        <w:p w:rsidR="00BC5417" w:rsidRDefault="00DB5708">
          <w:pPr>
            <w:pStyle w:val="TOC1"/>
            <w:rPr>
              <w:rFonts w:asciiTheme="minorHAnsi" w:eastAsiaTheme="minorEastAsia" w:hAnsiTheme="minorHAnsi" w:cstheme="minorBidi"/>
              <w:b w:val="0"/>
              <w:color w:val="auto"/>
              <w:sz w:val="22"/>
              <w:szCs w:val="22"/>
            </w:rPr>
          </w:pPr>
          <w:hyperlink w:anchor="_Toc366653701" w:history="1">
            <w:r w:rsidR="00BC5417" w:rsidRPr="009660D3">
              <w:rPr>
                <w:rStyle w:val="Hyperlink"/>
              </w:rPr>
              <w:t>Chapter 3:  Dataset Explorer</w:t>
            </w:r>
            <w:r w:rsidR="00BC5417">
              <w:rPr>
                <w:webHidden/>
              </w:rPr>
              <w:tab/>
            </w:r>
            <w:r>
              <w:rPr>
                <w:webHidden/>
              </w:rPr>
              <w:fldChar w:fldCharType="begin"/>
            </w:r>
            <w:r w:rsidR="00BC5417">
              <w:rPr>
                <w:webHidden/>
              </w:rPr>
              <w:instrText xml:space="preserve"> PAGEREF _Toc366653701 \h </w:instrText>
            </w:r>
            <w:r>
              <w:rPr>
                <w:webHidden/>
              </w:rPr>
            </w:r>
            <w:r>
              <w:rPr>
                <w:webHidden/>
              </w:rPr>
              <w:fldChar w:fldCharType="separate"/>
            </w:r>
            <w:r w:rsidR="00BC5417">
              <w:rPr>
                <w:webHidden/>
              </w:rPr>
              <w:t>29</w:t>
            </w:r>
            <w:r>
              <w:rPr>
                <w:webHidden/>
              </w:rPr>
              <w:fldChar w:fldCharType="end"/>
            </w:r>
          </w:hyperlink>
        </w:p>
        <w:p w:rsidR="00BC5417" w:rsidRDefault="00DB5708">
          <w:pPr>
            <w:pStyle w:val="TOC2"/>
            <w:rPr>
              <w:rFonts w:asciiTheme="minorHAnsi" w:eastAsiaTheme="minorEastAsia" w:hAnsiTheme="minorHAnsi" w:cstheme="minorBidi"/>
              <w:noProof/>
              <w:sz w:val="22"/>
              <w:szCs w:val="22"/>
            </w:rPr>
          </w:pPr>
          <w:hyperlink w:anchor="_Toc366653702" w:history="1">
            <w:r w:rsidR="00BC5417" w:rsidRPr="009660D3">
              <w:rPr>
                <w:rStyle w:val="Hyperlink"/>
                <w:noProof/>
              </w:rPr>
              <w:t>Overview of the UI</w:t>
            </w:r>
            <w:r w:rsidR="00BC5417">
              <w:rPr>
                <w:noProof/>
                <w:webHidden/>
              </w:rPr>
              <w:tab/>
            </w:r>
            <w:r>
              <w:rPr>
                <w:noProof/>
                <w:webHidden/>
              </w:rPr>
              <w:fldChar w:fldCharType="begin"/>
            </w:r>
            <w:r w:rsidR="00BC5417">
              <w:rPr>
                <w:noProof/>
                <w:webHidden/>
              </w:rPr>
              <w:instrText xml:space="preserve"> PAGEREF _Toc366653702 \h </w:instrText>
            </w:r>
            <w:r>
              <w:rPr>
                <w:noProof/>
                <w:webHidden/>
              </w:rPr>
            </w:r>
            <w:r>
              <w:rPr>
                <w:noProof/>
                <w:webHidden/>
              </w:rPr>
              <w:fldChar w:fldCharType="separate"/>
            </w:r>
            <w:r w:rsidR="00BC5417">
              <w:rPr>
                <w:noProof/>
                <w:webHidden/>
              </w:rPr>
              <w:t>29</w:t>
            </w:r>
            <w:r>
              <w:rPr>
                <w:noProof/>
                <w:webHidden/>
              </w:rPr>
              <w:fldChar w:fldCharType="end"/>
            </w:r>
          </w:hyperlink>
        </w:p>
        <w:p w:rsidR="00BC5417" w:rsidRDefault="00DB5708">
          <w:pPr>
            <w:pStyle w:val="TOC2"/>
            <w:rPr>
              <w:rFonts w:asciiTheme="minorHAnsi" w:eastAsiaTheme="minorEastAsia" w:hAnsiTheme="minorHAnsi" w:cstheme="minorBidi"/>
              <w:noProof/>
              <w:sz w:val="22"/>
              <w:szCs w:val="22"/>
            </w:rPr>
          </w:pPr>
          <w:hyperlink w:anchor="_Toc366653703" w:history="1">
            <w:r w:rsidR="00BC5417" w:rsidRPr="009660D3">
              <w:rPr>
                <w:rStyle w:val="Hyperlink"/>
                <w:noProof/>
              </w:rPr>
              <w:t>Using Dataset Explorer</w:t>
            </w:r>
            <w:r w:rsidR="00BC5417">
              <w:rPr>
                <w:noProof/>
                <w:webHidden/>
              </w:rPr>
              <w:tab/>
            </w:r>
            <w:r>
              <w:rPr>
                <w:noProof/>
                <w:webHidden/>
              </w:rPr>
              <w:fldChar w:fldCharType="begin"/>
            </w:r>
            <w:r w:rsidR="00BC5417">
              <w:rPr>
                <w:noProof/>
                <w:webHidden/>
              </w:rPr>
              <w:instrText xml:space="preserve"> PAGEREF _Toc366653703 \h </w:instrText>
            </w:r>
            <w:r>
              <w:rPr>
                <w:noProof/>
                <w:webHidden/>
              </w:rPr>
            </w:r>
            <w:r>
              <w:rPr>
                <w:noProof/>
                <w:webHidden/>
              </w:rPr>
              <w:fldChar w:fldCharType="separate"/>
            </w:r>
            <w:r w:rsidR="00BC5417">
              <w:rPr>
                <w:noProof/>
                <w:webHidden/>
              </w:rPr>
              <w:t>31</w:t>
            </w:r>
            <w:r>
              <w:rPr>
                <w:noProof/>
                <w:webHidden/>
              </w:rPr>
              <w:fldChar w:fldCharType="end"/>
            </w:r>
          </w:hyperlink>
        </w:p>
        <w:p w:rsidR="00BC5417" w:rsidRDefault="00DB5708">
          <w:pPr>
            <w:pStyle w:val="TOC3"/>
            <w:rPr>
              <w:rFonts w:asciiTheme="minorHAnsi" w:eastAsiaTheme="minorEastAsia" w:hAnsiTheme="minorHAnsi" w:cstheme="minorBidi"/>
              <w:sz w:val="22"/>
              <w:szCs w:val="22"/>
            </w:rPr>
          </w:pPr>
          <w:hyperlink w:anchor="_Toc366653704" w:history="1">
            <w:r w:rsidR="00BC5417" w:rsidRPr="009660D3">
              <w:rPr>
                <w:rStyle w:val="Hyperlink"/>
              </w:rPr>
              <w:t>Public and Private Studies</w:t>
            </w:r>
            <w:r w:rsidR="00BC5417">
              <w:rPr>
                <w:webHidden/>
              </w:rPr>
              <w:tab/>
            </w:r>
            <w:r>
              <w:rPr>
                <w:webHidden/>
              </w:rPr>
              <w:fldChar w:fldCharType="begin"/>
            </w:r>
            <w:r w:rsidR="00BC5417">
              <w:rPr>
                <w:webHidden/>
              </w:rPr>
              <w:instrText xml:space="preserve"> PAGEREF _Toc366653704 \h </w:instrText>
            </w:r>
            <w:r>
              <w:rPr>
                <w:webHidden/>
              </w:rPr>
            </w:r>
            <w:r>
              <w:rPr>
                <w:webHidden/>
              </w:rPr>
              <w:fldChar w:fldCharType="separate"/>
            </w:r>
            <w:r w:rsidR="00BC5417">
              <w:rPr>
                <w:webHidden/>
              </w:rPr>
              <w:t>31</w:t>
            </w:r>
            <w:r>
              <w:rPr>
                <w:webHidden/>
              </w:rPr>
              <w:fldChar w:fldCharType="end"/>
            </w:r>
          </w:hyperlink>
        </w:p>
        <w:p w:rsidR="00BC5417" w:rsidRDefault="00DB5708">
          <w:pPr>
            <w:pStyle w:val="TOC3"/>
            <w:rPr>
              <w:rFonts w:asciiTheme="minorHAnsi" w:eastAsiaTheme="minorEastAsia" w:hAnsiTheme="minorHAnsi" w:cstheme="minorBidi"/>
              <w:sz w:val="22"/>
              <w:szCs w:val="22"/>
            </w:rPr>
          </w:pPr>
          <w:hyperlink w:anchor="_Toc366653705" w:history="1">
            <w:r w:rsidR="00BC5417" w:rsidRPr="009660D3">
              <w:rPr>
                <w:rStyle w:val="Hyperlink"/>
              </w:rPr>
              <w:t>Selecting the Study</w:t>
            </w:r>
            <w:r w:rsidR="00BC5417">
              <w:rPr>
                <w:webHidden/>
              </w:rPr>
              <w:tab/>
            </w:r>
            <w:r>
              <w:rPr>
                <w:webHidden/>
              </w:rPr>
              <w:fldChar w:fldCharType="begin"/>
            </w:r>
            <w:r w:rsidR="00BC5417">
              <w:rPr>
                <w:webHidden/>
              </w:rPr>
              <w:instrText xml:space="preserve"> PAGEREF _Toc366653705 \h </w:instrText>
            </w:r>
            <w:r>
              <w:rPr>
                <w:webHidden/>
              </w:rPr>
            </w:r>
            <w:r>
              <w:rPr>
                <w:webHidden/>
              </w:rPr>
              <w:fldChar w:fldCharType="separate"/>
            </w:r>
            <w:r w:rsidR="00BC5417">
              <w:rPr>
                <w:webHidden/>
              </w:rPr>
              <w:t>32</w:t>
            </w:r>
            <w:r>
              <w:rPr>
                <w:webHidden/>
              </w:rPr>
              <w:fldChar w:fldCharType="end"/>
            </w:r>
          </w:hyperlink>
        </w:p>
        <w:p w:rsidR="00BC5417" w:rsidRDefault="00DB5708">
          <w:pPr>
            <w:pStyle w:val="TOC3"/>
            <w:rPr>
              <w:rFonts w:asciiTheme="minorHAnsi" w:eastAsiaTheme="minorEastAsia" w:hAnsiTheme="minorHAnsi" w:cstheme="minorBidi"/>
              <w:sz w:val="22"/>
              <w:szCs w:val="22"/>
            </w:rPr>
          </w:pPr>
          <w:hyperlink w:anchor="_Toc366653706" w:history="1">
            <w:r w:rsidR="00BC5417" w:rsidRPr="009660D3">
              <w:rPr>
                <w:rStyle w:val="Hyperlink"/>
              </w:rPr>
              <w:t>Populating the Study Groups</w:t>
            </w:r>
            <w:r w:rsidR="00BC5417">
              <w:rPr>
                <w:webHidden/>
              </w:rPr>
              <w:tab/>
            </w:r>
            <w:r>
              <w:rPr>
                <w:webHidden/>
              </w:rPr>
              <w:fldChar w:fldCharType="begin"/>
            </w:r>
            <w:r w:rsidR="00BC5417">
              <w:rPr>
                <w:webHidden/>
              </w:rPr>
              <w:instrText xml:space="preserve"> PAGEREF _Toc366653706 \h </w:instrText>
            </w:r>
            <w:r>
              <w:rPr>
                <w:webHidden/>
              </w:rPr>
            </w:r>
            <w:r>
              <w:rPr>
                <w:webHidden/>
              </w:rPr>
              <w:fldChar w:fldCharType="separate"/>
            </w:r>
            <w:r w:rsidR="00BC5417">
              <w:rPr>
                <w:webHidden/>
              </w:rPr>
              <w:t>35</w:t>
            </w:r>
            <w:r>
              <w:rPr>
                <w:webHidden/>
              </w:rPr>
              <w:fldChar w:fldCharType="end"/>
            </w:r>
          </w:hyperlink>
        </w:p>
        <w:p w:rsidR="00BC5417" w:rsidRDefault="00DB5708">
          <w:pPr>
            <w:pStyle w:val="TOC3"/>
            <w:rPr>
              <w:rFonts w:asciiTheme="minorHAnsi" w:eastAsiaTheme="minorEastAsia" w:hAnsiTheme="minorHAnsi" w:cstheme="minorBidi"/>
              <w:sz w:val="22"/>
              <w:szCs w:val="22"/>
            </w:rPr>
          </w:pPr>
          <w:hyperlink w:anchor="_Toc366653707" w:history="1">
            <w:r w:rsidR="00BC5417" w:rsidRPr="009660D3">
              <w:rPr>
                <w:rStyle w:val="Hyperlink"/>
              </w:rPr>
              <w:t>Generating Summary Statistics</w:t>
            </w:r>
            <w:r w:rsidR="00BC5417">
              <w:rPr>
                <w:webHidden/>
              </w:rPr>
              <w:tab/>
            </w:r>
            <w:r>
              <w:rPr>
                <w:webHidden/>
              </w:rPr>
              <w:fldChar w:fldCharType="begin"/>
            </w:r>
            <w:r w:rsidR="00BC5417">
              <w:rPr>
                <w:webHidden/>
              </w:rPr>
              <w:instrText xml:space="preserve"> PAGEREF _Toc366653707 \h </w:instrText>
            </w:r>
            <w:r>
              <w:rPr>
                <w:webHidden/>
              </w:rPr>
            </w:r>
            <w:r>
              <w:rPr>
                <w:webHidden/>
              </w:rPr>
              <w:fldChar w:fldCharType="separate"/>
            </w:r>
            <w:r w:rsidR="00BC5417">
              <w:rPr>
                <w:webHidden/>
              </w:rPr>
              <w:t>41</w:t>
            </w:r>
            <w:r>
              <w:rPr>
                <w:webHidden/>
              </w:rPr>
              <w:fldChar w:fldCharType="end"/>
            </w:r>
          </w:hyperlink>
        </w:p>
        <w:p w:rsidR="00BC5417" w:rsidRDefault="00DB5708">
          <w:pPr>
            <w:pStyle w:val="TOC3"/>
            <w:rPr>
              <w:rFonts w:asciiTheme="minorHAnsi" w:eastAsiaTheme="minorEastAsia" w:hAnsiTheme="minorHAnsi" w:cstheme="minorBidi"/>
              <w:sz w:val="22"/>
              <w:szCs w:val="22"/>
            </w:rPr>
          </w:pPr>
          <w:hyperlink w:anchor="_Toc366653708" w:history="1">
            <w:r w:rsidR="00BC5417" w:rsidRPr="009660D3">
              <w:rPr>
                <w:rStyle w:val="Hyperlink"/>
              </w:rPr>
              <w:t>Defining Points of Comparison</w:t>
            </w:r>
            <w:r w:rsidR="00BC5417">
              <w:rPr>
                <w:webHidden/>
              </w:rPr>
              <w:tab/>
            </w:r>
            <w:r>
              <w:rPr>
                <w:webHidden/>
              </w:rPr>
              <w:fldChar w:fldCharType="begin"/>
            </w:r>
            <w:r w:rsidR="00BC5417">
              <w:rPr>
                <w:webHidden/>
              </w:rPr>
              <w:instrText xml:space="preserve"> PAGEREF _Toc366653708 \h </w:instrText>
            </w:r>
            <w:r>
              <w:rPr>
                <w:webHidden/>
              </w:rPr>
            </w:r>
            <w:r>
              <w:rPr>
                <w:webHidden/>
              </w:rPr>
              <w:fldChar w:fldCharType="separate"/>
            </w:r>
            <w:r w:rsidR="00BC5417">
              <w:rPr>
                <w:webHidden/>
              </w:rPr>
              <w:t>43</w:t>
            </w:r>
            <w:r>
              <w:rPr>
                <w:webHidden/>
              </w:rPr>
              <w:fldChar w:fldCharType="end"/>
            </w:r>
          </w:hyperlink>
        </w:p>
        <w:p w:rsidR="00BC5417" w:rsidRDefault="00DB5708">
          <w:pPr>
            <w:pStyle w:val="TOC3"/>
            <w:rPr>
              <w:rFonts w:asciiTheme="minorHAnsi" w:eastAsiaTheme="minorEastAsia" w:hAnsiTheme="minorHAnsi" w:cstheme="minorBidi"/>
              <w:sz w:val="22"/>
              <w:szCs w:val="22"/>
            </w:rPr>
          </w:pPr>
          <w:hyperlink w:anchor="_Toc366653709" w:history="1">
            <w:r w:rsidR="00BC5417" w:rsidRPr="009660D3">
              <w:rPr>
                <w:rStyle w:val="Hyperlink"/>
              </w:rPr>
              <w:t>Printing or Saving the Contents of the Results/Analysis View</w:t>
            </w:r>
            <w:r w:rsidR="00BC5417">
              <w:rPr>
                <w:webHidden/>
              </w:rPr>
              <w:tab/>
            </w:r>
            <w:r>
              <w:rPr>
                <w:webHidden/>
              </w:rPr>
              <w:fldChar w:fldCharType="begin"/>
            </w:r>
            <w:r w:rsidR="00BC5417">
              <w:rPr>
                <w:webHidden/>
              </w:rPr>
              <w:instrText xml:space="preserve"> PAGEREF _Toc366653709 \h </w:instrText>
            </w:r>
            <w:r>
              <w:rPr>
                <w:webHidden/>
              </w:rPr>
            </w:r>
            <w:r>
              <w:rPr>
                <w:webHidden/>
              </w:rPr>
              <w:fldChar w:fldCharType="separate"/>
            </w:r>
            <w:r w:rsidR="00BC5417">
              <w:rPr>
                <w:webHidden/>
              </w:rPr>
              <w:t>44</w:t>
            </w:r>
            <w:r>
              <w:rPr>
                <w:webHidden/>
              </w:rPr>
              <w:fldChar w:fldCharType="end"/>
            </w:r>
          </w:hyperlink>
        </w:p>
        <w:p w:rsidR="00BC5417" w:rsidRDefault="00DB5708">
          <w:pPr>
            <w:pStyle w:val="TOC3"/>
            <w:rPr>
              <w:rFonts w:asciiTheme="minorHAnsi" w:eastAsiaTheme="minorEastAsia" w:hAnsiTheme="minorHAnsi" w:cstheme="minorBidi"/>
              <w:sz w:val="22"/>
              <w:szCs w:val="22"/>
            </w:rPr>
          </w:pPr>
          <w:hyperlink w:anchor="_Toc366653710" w:history="1">
            <w:r w:rsidR="00BC5417" w:rsidRPr="009660D3">
              <w:rPr>
                <w:rStyle w:val="Hyperlink"/>
              </w:rPr>
              <w:t>Copying Individual Charts in the Results/Analysis View</w:t>
            </w:r>
            <w:r w:rsidR="00BC5417">
              <w:rPr>
                <w:webHidden/>
              </w:rPr>
              <w:tab/>
            </w:r>
            <w:r>
              <w:rPr>
                <w:webHidden/>
              </w:rPr>
              <w:fldChar w:fldCharType="begin"/>
            </w:r>
            <w:r w:rsidR="00BC5417">
              <w:rPr>
                <w:webHidden/>
              </w:rPr>
              <w:instrText xml:space="preserve"> PAGEREF _Toc366653710 \h </w:instrText>
            </w:r>
            <w:r>
              <w:rPr>
                <w:webHidden/>
              </w:rPr>
            </w:r>
            <w:r>
              <w:rPr>
                <w:webHidden/>
              </w:rPr>
              <w:fldChar w:fldCharType="separate"/>
            </w:r>
            <w:r w:rsidR="00BC5417">
              <w:rPr>
                <w:webHidden/>
              </w:rPr>
              <w:t>45</w:t>
            </w:r>
            <w:r>
              <w:rPr>
                <w:webHidden/>
              </w:rPr>
              <w:fldChar w:fldCharType="end"/>
            </w:r>
          </w:hyperlink>
        </w:p>
        <w:p w:rsidR="00BC5417" w:rsidRDefault="00DB5708">
          <w:pPr>
            <w:pStyle w:val="TOC2"/>
            <w:rPr>
              <w:rFonts w:asciiTheme="minorHAnsi" w:eastAsiaTheme="minorEastAsia" w:hAnsiTheme="minorHAnsi" w:cstheme="minorBidi"/>
              <w:noProof/>
              <w:sz w:val="22"/>
              <w:szCs w:val="22"/>
            </w:rPr>
          </w:pPr>
          <w:hyperlink w:anchor="_Toc366653711" w:history="1">
            <w:r w:rsidR="00BC5417" w:rsidRPr="009660D3">
              <w:rPr>
                <w:rStyle w:val="Hyperlink"/>
                <w:noProof/>
              </w:rPr>
              <w:t>Viewing a Study</w:t>
            </w:r>
            <w:r w:rsidR="00BC5417">
              <w:rPr>
                <w:noProof/>
                <w:webHidden/>
              </w:rPr>
              <w:tab/>
            </w:r>
            <w:r>
              <w:rPr>
                <w:noProof/>
                <w:webHidden/>
              </w:rPr>
              <w:fldChar w:fldCharType="begin"/>
            </w:r>
            <w:r w:rsidR="00BC5417">
              <w:rPr>
                <w:noProof/>
                <w:webHidden/>
              </w:rPr>
              <w:instrText xml:space="preserve"> PAGEREF _Toc366653711 \h </w:instrText>
            </w:r>
            <w:r>
              <w:rPr>
                <w:noProof/>
                <w:webHidden/>
              </w:rPr>
            </w:r>
            <w:r>
              <w:rPr>
                <w:noProof/>
                <w:webHidden/>
              </w:rPr>
              <w:fldChar w:fldCharType="separate"/>
            </w:r>
            <w:r w:rsidR="00BC5417">
              <w:rPr>
                <w:noProof/>
                <w:webHidden/>
              </w:rPr>
              <w:t>45</w:t>
            </w:r>
            <w:r>
              <w:rPr>
                <w:noProof/>
                <w:webHidden/>
              </w:rPr>
              <w:fldChar w:fldCharType="end"/>
            </w:r>
          </w:hyperlink>
        </w:p>
        <w:p w:rsidR="00BC5417" w:rsidRDefault="00DB5708">
          <w:pPr>
            <w:pStyle w:val="TOC2"/>
            <w:rPr>
              <w:rFonts w:asciiTheme="minorHAnsi" w:eastAsiaTheme="minorEastAsia" w:hAnsiTheme="minorHAnsi" w:cstheme="minorBidi"/>
              <w:noProof/>
              <w:sz w:val="22"/>
              <w:szCs w:val="22"/>
            </w:rPr>
          </w:pPr>
          <w:hyperlink w:anchor="_Toc366653712" w:history="1">
            <w:r w:rsidR="00BC5417" w:rsidRPr="009660D3">
              <w:rPr>
                <w:rStyle w:val="Hyperlink"/>
                <w:noProof/>
              </w:rPr>
              <w:t>Exporting Dataset Explorer Findings</w:t>
            </w:r>
            <w:r w:rsidR="00BC5417">
              <w:rPr>
                <w:noProof/>
                <w:webHidden/>
              </w:rPr>
              <w:tab/>
            </w:r>
            <w:r>
              <w:rPr>
                <w:noProof/>
                <w:webHidden/>
              </w:rPr>
              <w:fldChar w:fldCharType="begin"/>
            </w:r>
            <w:r w:rsidR="00BC5417">
              <w:rPr>
                <w:noProof/>
                <w:webHidden/>
              </w:rPr>
              <w:instrText xml:space="preserve"> PAGEREF _Toc366653712 \h </w:instrText>
            </w:r>
            <w:r>
              <w:rPr>
                <w:noProof/>
                <w:webHidden/>
              </w:rPr>
            </w:r>
            <w:r>
              <w:rPr>
                <w:noProof/>
                <w:webHidden/>
              </w:rPr>
              <w:fldChar w:fldCharType="separate"/>
            </w:r>
            <w:r w:rsidR="00BC5417">
              <w:rPr>
                <w:noProof/>
                <w:webHidden/>
              </w:rPr>
              <w:t>46</w:t>
            </w:r>
            <w:r>
              <w:rPr>
                <w:noProof/>
                <w:webHidden/>
              </w:rPr>
              <w:fldChar w:fldCharType="end"/>
            </w:r>
          </w:hyperlink>
        </w:p>
        <w:p w:rsidR="00BC5417" w:rsidRDefault="00DB5708">
          <w:pPr>
            <w:pStyle w:val="TOC2"/>
            <w:rPr>
              <w:rFonts w:asciiTheme="minorHAnsi" w:eastAsiaTheme="minorEastAsia" w:hAnsiTheme="minorHAnsi" w:cstheme="minorBidi"/>
              <w:noProof/>
              <w:sz w:val="22"/>
              <w:szCs w:val="22"/>
            </w:rPr>
          </w:pPr>
          <w:hyperlink w:anchor="_Toc366653713" w:history="1">
            <w:r w:rsidR="00BC5417" w:rsidRPr="009660D3">
              <w:rPr>
                <w:rStyle w:val="Hyperlink"/>
                <w:noProof/>
              </w:rPr>
              <w:t>Generating Advanced Analyses and Visualizations</w:t>
            </w:r>
            <w:r w:rsidR="00BC5417">
              <w:rPr>
                <w:noProof/>
                <w:webHidden/>
              </w:rPr>
              <w:tab/>
            </w:r>
            <w:r>
              <w:rPr>
                <w:noProof/>
                <w:webHidden/>
              </w:rPr>
              <w:fldChar w:fldCharType="begin"/>
            </w:r>
            <w:r w:rsidR="00BC5417">
              <w:rPr>
                <w:noProof/>
                <w:webHidden/>
              </w:rPr>
              <w:instrText xml:space="preserve"> PAGEREF _Toc366653713 \h </w:instrText>
            </w:r>
            <w:r>
              <w:rPr>
                <w:noProof/>
                <w:webHidden/>
              </w:rPr>
            </w:r>
            <w:r>
              <w:rPr>
                <w:noProof/>
                <w:webHidden/>
              </w:rPr>
              <w:fldChar w:fldCharType="separate"/>
            </w:r>
            <w:r w:rsidR="00BC5417">
              <w:rPr>
                <w:noProof/>
                <w:webHidden/>
              </w:rPr>
              <w:t>48</w:t>
            </w:r>
            <w:r>
              <w:rPr>
                <w:noProof/>
                <w:webHidden/>
              </w:rPr>
              <w:fldChar w:fldCharType="end"/>
            </w:r>
          </w:hyperlink>
        </w:p>
        <w:p w:rsidR="00BC5417" w:rsidRDefault="00DB5708">
          <w:pPr>
            <w:pStyle w:val="TOC3"/>
            <w:rPr>
              <w:rFonts w:asciiTheme="minorHAnsi" w:eastAsiaTheme="minorEastAsia" w:hAnsiTheme="minorHAnsi" w:cstheme="minorBidi"/>
              <w:sz w:val="22"/>
              <w:szCs w:val="22"/>
            </w:rPr>
          </w:pPr>
          <w:hyperlink w:anchor="_Toc366653714" w:history="1">
            <w:r w:rsidR="00BC5417" w:rsidRPr="009660D3">
              <w:rPr>
                <w:rStyle w:val="Hyperlink"/>
              </w:rPr>
              <w:t>Generating Heatmaps</w:t>
            </w:r>
            <w:r w:rsidR="00BC5417">
              <w:rPr>
                <w:webHidden/>
              </w:rPr>
              <w:tab/>
            </w:r>
            <w:r>
              <w:rPr>
                <w:webHidden/>
              </w:rPr>
              <w:fldChar w:fldCharType="begin"/>
            </w:r>
            <w:r w:rsidR="00BC5417">
              <w:rPr>
                <w:webHidden/>
              </w:rPr>
              <w:instrText xml:space="preserve"> PAGEREF _Toc366653714 \h </w:instrText>
            </w:r>
            <w:r>
              <w:rPr>
                <w:webHidden/>
              </w:rPr>
            </w:r>
            <w:r>
              <w:rPr>
                <w:webHidden/>
              </w:rPr>
              <w:fldChar w:fldCharType="separate"/>
            </w:r>
            <w:r w:rsidR="00BC5417">
              <w:rPr>
                <w:webHidden/>
              </w:rPr>
              <w:t>49</w:t>
            </w:r>
            <w:r>
              <w:rPr>
                <w:webHidden/>
              </w:rPr>
              <w:fldChar w:fldCharType="end"/>
            </w:r>
          </w:hyperlink>
        </w:p>
        <w:p w:rsidR="00BC5417" w:rsidRDefault="00DB5708">
          <w:pPr>
            <w:pStyle w:val="TOC3"/>
            <w:rPr>
              <w:rFonts w:asciiTheme="minorHAnsi" w:eastAsiaTheme="minorEastAsia" w:hAnsiTheme="minorHAnsi" w:cstheme="minorBidi"/>
              <w:sz w:val="22"/>
              <w:szCs w:val="22"/>
            </w:rPr>
          </w:pPr>
          <w:hyperlink w:anchor="_Toc366653715" w:history="1">
            <w:r w:rsidR="00BC5417" w:rsidRPr="009660D3">
              <w:rPr>
                <w:rStyle w:val="Hyperlink"/>
              </w:rPr>
              <w:t>Generating Advanced Analyses</w:t>
            </w:r>
            <w:r w:rsidR="00BC5417">
              <w:rPr>
                <w:webHidden/>
              </w:rPr>
              <w:tab/>
            </w:r>
            <w:r>
              <w:rPr>
                <w:webHidden/>
              </w:rPr>
              <w:fldChar w:fldCharType="begin"/>
            </w:r>
            <w:r w:rsidR="00BC5417">
              <w:rPr>
                <w:webHidden/>
              </w:rPr>
              <w:instrText xml:space="preserve"> PAGEREF _Toc366653715 \h </w:instrText>
            </w:r>
            <w:r>
              <w:rPr>
                <w:webHidden/>
              </w:rPr>
            </w:r>
            <w:r>
              <w:rPr>
                <w:webHidden/>
              </w:rPr>
              <w:fldChar w:fldCharType="separate"/>
            </w:r>
            <w:r w:rsidR="00BC5417">
              <w:rPr>
                <w:webHidden/>
              </w:rPr>
              <w:t>59</w:t>
            </w:r>
            <w:r>
              <w:rPr>
                <w:webHidden/>
              </w:rPr>
              <w:fldChar w:fldCharType="end"/>
            </w:r>
          </w:hyperlink>
        </w:p>
        <w:p w:rsidR="00BC5417" w:rsidRDefault="00DB5708">
          <w:pPr>
            <w:pStyle w:val="TOC3"/>
            <w:rPr>
              <w:rFonts w:asciiTheme="minorHAnsi" w:eastAsiaTheme="minorEastAsia" w:hAnsiTheme="minorHAnsi" w:cstheme="minorBidi"/>
              <w:sz w:val="22"/>
              <w:szCs w:val="22"/>
            </w:rPr>
          </w:pPr>
          <w:hyperlink w:anchor="_Toc366653716" w:history="1">
            <w:r w:rsidR="00BC5417" w:rsidRPr="009660D3">
              <w:rPr>
                <w:rStyle w:val="Hyperlink"/>
              </w:rPr>
              <w:t>Data Binning</w:t>
            </w:r>
            <w:r w:rsidR="00BC5417">
              <w:rPr>
                <w:webHidden/>
              </w:rPr>
              <w:tab/>
            </w:r>
            <w:r>
              <w:rPr>
                <w:webHidden/>
              </w:rPr>
              <w:fldChar w:fldCharType="begin"/>
            </w:r>
            <w:r w:rsidR="00BC5417">
              <w:rPr>
                <w:webHidden/>
              </w:rPr>
              <w:instrText xml:space="preserve"> PAGEREF _Toc366653716 \h </w:instrText>
            </w:r>
            <w:r>
              <w:rPr>
                <w:webHidden/>
              </w:rPr>
            </w:r>
            <w:r>
              <w:rPr>
                <w:webHidden/>
              </w:rPr>
              <w:fldChar w:fldCharType="separate"/>
            </w:r>
            <w:r w:rsidR="00BC5417">
              <w:rPr>
                <w:webHidden/>
              </w:rPr>
              <w:t>71</w:t>
            </w:r>
            <w:r>
              <w:rPr>
                <w:webHidden/>
              </w:rPr>
              <w:fldChar w:fldCharType="end"/>
            </w:r>
          </w:hyperlink>
        </w:p>
        <w:p w:rsidR="00BC5417" w:rsidRDefault="00DB5708">
          <w:pPr>
            <w:pStyle w:val="TOC3"/>
            <w:rPr>
              <w:rFonts w:asciiTheme="minorHAnsi" w:eastAsiaTheme="minorEastAsia" w:hAnsiTheme="minorHAnsi" w:cstheme="minorBidi"/>
              <w:sz w:val="22"/>
              <w:szCs w:val="22"/>
            </w:rPr>
          </w:pPr>
          <w:hyperlink w:anchor="_Toc366653717" w:history="1">
            <w:r w:rsidR="00BC5417" w:rsidRPr="009660D3">
              <w:rPr>
                <w:rStyle w:val="Hyperlink"/>
              </w:rPr>
              <w:t>High Dimensional Data</w:t>
            </w:r>
            <w:r w:rsidR="00BC5417">
              <w:rPr>
                <w:webHidden/>
              </w:rPr>
              <w:tab/>
            </w:r>
            <w:r>
              <w:rPr>
                <w:webHidden/>
              </w:rPr>
              <w:fldChar w:fldCharType="begin"/>
            </w:r>
            <w:r w:rsidR="00BC5417">
              <w:rPr>
                <w:webHidden/>
              </w:rPr>
              <w:instrText xml:space="preserve"> PAGEREF _Toc366653717 \h </w:instrText>
            </w:r>
            <w:r>
              <w:rPr>
                <w:webHidden/>
              </w:rPr>
            </w:r>
            <w:r>
              <w:rPr>
                <w:webHidden/>
              </w:rPr>
              <w:fldChar w:fldCharType="separate"/>
            </w:r>
            <w:r w:rsidR="00BC5417">
              <w:rPr>
                <w:webHidden/>
              </w:rPr>
              <w:t>76</w:t>
            </w:r>
            <w:r>
              <w:rPr>
                <w:webHidden/>
              </w:rPr>
              <w:fldChar w:fldCharType="end"/>
            </w:r>
          </w:hyperlink>
        </w:p>
        <w:p w:rsidR="00BC5417" w:rsidRDefault="00DB5708">
          <w:pPr>
            <w:pStyle w:val="TOC3"/>
            <w:rPr>
              <w:rFonts w:asciiTheme="minorHAnsi" w:eastAsiaTheme="minorEastAsia" w:hAnsiTheme="minorHAnsi" w:cstheme="minorBidi"/>
              <w:sz w:val="22"/>
              <w:szCs w:val="22"/>
            </w:rPr>
          </w:pPr>
          <w:hyperlink w:anchor="_Toc366653718" w:history="1">
            <w:r w:rsidR="00BC5417" w:rsidRPr="009660D3">
              <w:rPr>
                <w:rStyle w:val="Hyperlink"/>
              </w:rPr>
              <w:t>Other Features</w:t>
            </w:r>
            <w:r w:rsidR="00BC5417">
              <w:rPr>
                <w:webHidden/>
              </w:rPr>
              <w:tab/>
            </w:r>
            <w:r>
              <w:rPr>
                <w:webHidden/>
              </w:rPr>
              <w:fldChar w:fldCharType="begin"/>
            </w:r>
            <w:r w:rsidR="00BC5417">
              <w:rPr>
                <w:webHidden/>
              </w:rPr>
              <w:instrText xml:space="preserve"> PAGEREF _Toc366653718 \h </w:instrText>
            </w:r>
            <w:r>
              <w:rPr>
                <w:webHidden/>
              </w:rPr>
            </w:r>
            <w:r>
              <w:rPr>
                <w:webHidden/>
              </w:rPr>
              <w:fldChar w:fldCharType="separate"/>
            </w:r>
            <w:r w:rsidR="00BC5417">
              <w:rPr>
                <w:webHidden/>
              </w:rPr>
              <w:t>78</w:t>
            </w:r>
            <w:r>
              <w:rPr>
                <w:webHidden/>
              </w:rPr>
              <w:fldChar w:fldCharType="end"/>
            </w:r>
          </w:hyperlink>
        </w:p>
        <w:p w:rsidR="00BC5417" w:rsidRDefault="00DB5708">
          <w:pPr>
            <w:pStyle w:val="TOC2"/>
            <w:rPr>
              <w:rFonts w:asciiTheme="minorHAnsi" w:eastAsiaTheme="minorEastAsia" w:hAnsiTheme="minorHAnsi" w:cstheme="minorBidi"/>
              <w:noProof/>
              <w:sz w:val="22"/>
              <w:szCs w:val="22"/>
            </w:rPr>
          </w:pPr>
          <w:hyperlink w:anchor="_Toc366653719" w:history="1">
            <w:r w:rsidR="00BC5417" w:rsidRPr="009660D3">
              <w:rPr>
                <w:rStyle w:val="Hyperlink"/>
                <w:noProof/>
              </w:rPr>
              <w:t>The Jobs Tab</w:t>
            </w:r>
            <w:r w:rsidR="00BC5417">
              <w:rPr>
                <w:noProof/>
                <w:webHidden/>
              </w:rPr>
              <w:tab/>
            </w:r>
            <w:r>
              <w:rPr>
                <w:noProof/>
                <w:webHidden/>
              </w:rPr>
              <w:fldChar w:fldCharType="begin"/>
            </w:r>
            <w:r w:rsidR="00BC5417">
              <w:rPr>
                <w:noProof/>
                <w:webHidden/>
              </w:rPr>
              <w:instrText xml:space="preserve"> PAGEREF _Toc366653719 \h </w:instrText>
            </w:r>
            <w:r>
              <w:rPr>
                <w:noProof/>
                <w:webHidden/>
              </w:rPr>
            </w:r>
            <w:r>
              <w:rPr>
                <w:noProof/>
                <w:webHidden/>
              </w:rPr>
              <w:fldChar w:fldCharType="separate"/>
            </w:r>
            <w:r w:rsidR="00BC5417">
              <w:rPr>
                <w:noProof/>
                <w:webHidden/>
              </w:rPr>
              <w:t>80</w:t>
            </w:r>
            <w:r>
              <w:rPr>
                <w:noProof/>
                <w:webHidden/>
              </w:rPr>
              <w:fldChar w:fldCharType="end"/>
            </w:r>
          </w:hyperlink>
        </w:p>
        <w:p w:rsidR="00BC5417" w:rsidRDefault="00DB5708">
          <w:pPr>
            <w:pStyle w:val="TOC3"/>
            <w:rPr>
              <w:rFonts w:asciiTheme="minorHAnsi" w:eastAsiaTheme="minorEastAsia" w:hAnsiTheme="minorHAnsi" w:cstheme="minorBidi"/>
              <w:sz w:val="22"/>
              <w:szCs w:val="22"/>
            </w:rPr>
          </w:pPr>
          <w:hyperlink w:anchor="_Toc366653720" w:history="1">
            <w:r w:rsidR="00BC5417" w:rsidRPr="009660D3">
              <w:rPr>
                <w:rStyle w:val="Hyperlink"/>
              </w:rPr>
              <w:t>Viewing a Logged Job</w:t>
            </w:r>
            <w:r w:rsidR="00BC5417">
              <w:rPr>
                <w:webHidden/>
              </w:rPr>
              <w:tab/>
            </w:r>
            <w:r>
              <w:rPr>
                <w:webHidden/>
              </w:rPr>
              <w:fldChar w:fldCharType="begin"/>
            </w:r>
            <w:r w:rsidR="00BC5417">
              <w:rPr>
                <w:webHidden/>
              </w:rPr>
              <w:instrText xml:space="preserve"> PAGEREF _Toc366653720 \h </w:instrText>
            </w:r>
            <w:r>
              <w:rPr>
                <w:webHidden/>
              </w:rPr>
            </w:r>
            <w:r>
              <w:rPr>
                <w:webHidden/>
              </w:rPr>
              <w:fldChar w:fldCharType="separate"/>
            </w:r>
            <w:r w:rsidR="00BC5417">
              <w:rPr>
                <w:webHidden/>
              </w:rPr>
              <w:t>81</w:t>
            </w:r>
            <w:r>
              <w:rPr>
                <w:webHidden/>
              </w:rPr>
              <w:fldChar w:fldCharType="end"/>
            </w:r>
          </w:hyperlink>
        </w:p>
        <w:p w:rsidR="00BC5417" w:rsidRDefault="00DB5708">
          <w:pPr>
            <w:pStyle w:val="TOC1"/>
            <w:rPr>
              <w:rFonts w:asciiTheme="minorHAnsi" w:eastAsiaTheme="minorEastAsia" w:hAnsiTheme="minorHAnsi" w:cstheme="minorBidi"/>
              <w:b w:val="0"/>
              <w:color w:val="auto"/>
              <w:sz w:val="22"/>
              <w:szCs w:val="22"/>
            </w:rPr>
          </w:pPr>
          <w:hyperlink w:anchor="_Toc366653721" w:history="1">
            <w:r w:rsidR="00BC5417" w:rsidRPr="009660D3">
              <w:rPr>
                <w:rStyle w:val="Hyperlink"/>
              </w:rPr>
              <w:t>Chapter 4:  Gene Signatures and Gene Lists</w:t>
            </w:r>
            <w:r w:rsidR="00BC5417">
              <w:rPr>
                <w:webHidden/>
              </w:rPr>
              <w:tab/>
            </w:r>
            <w:r>
              <w:rPr>
                <w:webHidden/>
              </w:rPr>
              <w:fldChar w:fldCharType="begin"/>
            </w:r>
            <w:r w:rsidR="00BC5417">
              <w:rPr>
                <w:webHidden/>
              </w:rPr>
              <w:instrText xml:space="preserve"> PAGEREF _Toc366653721 \h </w:instrText>
            </w:r>
            <w:r>
              <w:rPr>
                <w:webHidden/>
              </w:rPr>
            </w:r>
            <w:r>
              <w:rPr>
                <w:webHidden/>
              </w:rPr>
              <w:fldChar w:fldCharType="separate"/>
            </w:r>
            <w:r w:rsidR="00BC5417">
              <w:rPr>
                <w:webHidden/>
              </w:rPr>
              <w:t>83</w:t>
            </w:r>
            <w:r>
              <w:rPr>
                <w:webHidden/>
              </w:rPr>
              <w:fldChar w:fldCharType="end"/>
            </w:r>
          </w:hyperlink>
        </w:p>
        <w:p w:rsidR="00BC5417" w:rsidRDefault="00DB5708">
          <w:pPr>
            <w:pStyle w:val="TOC2"/>
            <w:rPr>
              <w:rFonts w:asciiTheme="minorHAnsi" w:eastAsiaTheme="minorEastAsia" w:hAnsiTheme="minorHAnsi" w:cstheme="minorBidi"/>
              <w:noProof/>
              <w:sz w:val="22"/>
              <w:szCs w:val="22"/>
            </w:rPr>
          </w:pPr>
          <w:hyperlink w:anchor="_Toc366653722" w:history="1">
            <w:r w:rsidR="00BC5417" w:rsidRPr="009660D3">
              <w:rPr>
                <w:rStyle w:val="Hyperlink"/>
                <w:noProof/>
              </w:rPr>
              <w:t>Creating a Gene Signature</w:t>
            </w:r>
            <w:r w:rsidR="00BC5417">
              <w:rPr>
                <w:noProof/>
                <w:webHidden/>
              </w:rPr>
              <w:tab/>
            </w:r>
            <w:r>
              <w:rPr>
                <w:noProof/>
                <w:webHidden/>
              </w:rPr>
              <w:fldChar w:fldCharType="begin"/>
            </w:r>
            <w:r w:rsidR="00BC5417">
              <w:rPr>
                <w:noProof/>
                <w:webHidden/>
              </w:rPr>
              <w:instrText xml:space="preserve"> PAGEREF _Toc366653722 \h </w:instrText>
            </w:r>
            <w:r>
              <w:rPr>
                <w:noProof/>
                <w:webHidden/>
              </w:rPr>
            </w:r>
            <w:r>
              <w:rPr>
                <w:noProof/>
                <w:webHidden/>
              </w:rPr>
              <w:fldChar w:fldCharType="separate"/>
            </w:r>
            <w:r w:rsidR="00BC5417">
              <w:rPr>
                <w:noProof/>
                <w:webHidden/>
              </w:rPr>
              <w:t>83</w:t>
            </w:r>
            <w:r>
              <w:rPr>
                <w:noProof/>
                <w:webHidden/>
              </w:rPr>
              <w:fldChar w:fldCharType="end"/>
            </w:r>
          </w:hyperlink>
        </w:p>
        <w:p w:rsidR="00BC5417" w:rsidRDefault="00DB5708">
          <w:pPr>
            <w:pStyle w:val="TOC3"/>
            <w:rPr>
              <w:rFonts w:asciiTheme="minorHAnsi" w:eastAsiaTheme="minorEastAsia" w:hAnsiTheme="minorHAnsi" w:cstheme="minorBidi"/>
              <w:sz w:val="22"/>
              <w:szCs w:val="22"/>
            </w:rPr>
          </w:pPr>
          <w:hyperlink w:anchor="_Toc366653723" w:history="1">
            <w:r w:rsidR="00BC5417" w:rsidRPr="009660D3">
              <w:rPr>
                <w:rStyle w:val="Hyperlink"/>
              </w:rPr>
              <w:t>Step 1. Adding the Genes to a Text File</w:t>
            </w:r>
            <w:r w:rsidR="00BC5417">
              <w:rPr>
                <w:webHidden/>
              </w:rPr>
              <w:tab/>
            </w:r>
            <w:r>
              <w:rPr>
                <w:webHidden/>
              </w:rPr>
              <w:fldChar w:fldCharType="begin"/>
            </w:r>
            <w:r w:rsidR="00BC5417">
              <w:rPr>
                <w:webHidden/>
              </w:rPr>
              <w:instrText xml:space="preserve"> PAGEREF _Toc366653723 \h </w:instrText>
            </w:r>
            <w:r>
              <w:rPr>
                <w:webHidden/>
              </w:rPr>
            </w:r>
            <w:r>
              <w:rPr>
                <w:webHidden/>
              </w:rPr>
              <w:fldChar w:fldCharType="separate"/>
            </w:r>
            <w:r w:rsidR="00BC5417">
              <w:rPr>
                <w:webHidden/>
              </w:rPr>
              <w:t>83</w:t>
            </w:r>
            <w:r>
              <w:rPr>
                <w:webHidden/>
              </w:rPr>
              <w:fldChar w:fldCharType="end"/>
            </w:r>
          </w:hyperlink>
        </w:p>
        <w:p w:rsidR="00BC5417" w:rsidRDefault="00DB5708">
          <w:pPr>
            <w:pStyle w:val="TOC3"/>
            <w:rPr>
              <w:rFonts w:asciiTheme="minorHAnsi" w:eastAsiaTheme="minorEastAsia" w:hAnsiTheme="minorHAnsi" w:cstheme="minorBidi"/>
              <w:sz w:val="22"/>
              <w:szCs w:val="22"/>
            </w:rPr>
          </w:pPr>
          <w:hyperlink w:anchor="_Toc366653724" w:history="1">
            <w:r w:rsidR="00BC5417" w:rsidRPr="009660D3">
              <w:rPr>
                <w:rStyle w:val="Hyperlink"/>
              </w:rPr>
              <w:t>Step 2. Creating the Gene Signature</w:t>
            </w:r>
            <w:r w:rsidR="00BC5417">
              <w:rPr>
                <w:webHidden/>
              </w:rPr>
              <w:tab/>
            </w:r>
            <w:r>
              <w:rPr>
                <w:webHidden/>
              </w:rPr>
              <w:fldChar w:fldCharType="begin"/>
            </w:r>
            <w:r w:rsidR="00BC5417">
              <w:rPr>
                <w:webHidden/>
              </w:rPr>
              <w:instrText xml:space="preserve"> PAGEREF _Toc366653724 \h </w:instrText>
            </w:r>
            <w:r>
              <w:rPr>
                <w:webHidden/>
              </w:rPr>
            </w:r>
            <w:r>
              <w:rPr>
                <w:webHidden/>
              </w:rPr>
              <w:fldChar w:fldCharType="separate"/>
            </w:r>
            <w:r w:rsidR="00BC5417">
              <w:rPr>
                <w:webHidden/>
              </w:rPr>
              <w:t>87</w:t>
            </w:r>
            <w:r>
              <w:rPr>
                <w:webHidden/>
              </w:rPr>
              <w:fldChar w:fldCharType="end"/>
            </w:r>
          </w:hyperlink>
        </w:p>
        <w:p w:rsidR="00BC5417" w:rsidRDefault="00DB5708">
          <w:pPr>
            <w:pStyle w:val="TOC2"/>
            <w:rPr>
              <w:rFonts w:asciiTheme="minorHAnsi" w:eastAsiaTheme="minorEastAsia" w:hAnsiTheme="minorHAnsi" w:cstheme="minorBidi"/>
              <w:noProof/>
              <w:sz w:val="22"/>
              <w:szCs w:val="22"/>
            </w:rPr>
          </w:pPr>
          <w:hyperlink w:anchor="_Toc366653725" w:history="1">
            <w:r w:rsidR="00BC5417" w:rsidRPr="009660D3">
              <w:rPr>
                <w:rStyle w:val="Hyperlink"/>
                <w:noProof/>
              </w:rPr>
              <w:t>Performing Actions on Your Gene Signatures</w:t>
            </w:r>
            <w:r w:rsidR="00BC5417">
              <w:rPr>
                <w:noProof/>
                <w:webHidden/>
              </w:rPr>
              <w:tab/>
            </w:r>
            <w:r>
              <w:rPr>
                <w:noProof/>
                <w:webHidden/>
              </w:rPr>
              <w:fldChar w:fldCharType="begin"/>
            </w:r>
            <w:r w:rsidR="00BC5417">
              <w:rPr>
                <w:noProof/>
                <w:webHidden/>
              </w:rPr>
              <w:instrText xml:space="preserve"> PAGEREF _Toc366653725 \h </w:instrText>
            </w:r>
            <w:r>
              <w:rPr>
                <w:noProof/>
                <w:webHidden/>
              </w:rPr>
            </w:r>
            <w:r>
              <w:rPr>
                <w:noProof/>
                <w:webHidden/>
              </w:rPr>
              <w:fldChar w:fldCharType="separate"/>
            </w:r>
            <w:r w:rsidR="00BC5417">
              <w:rPr>
                <w:noProof/>
                <w:webHidden/>
              </w:rPr>
              <w:t>91</w:t>
            </w:r>
            <w:r>
              <w:rPr>
                <w:noProof/>
                <w:webHidden/>
              </w:rPr>
              <w:fldChar w:fldCharType="end"/>
            </w:r>
          </w:hyperlink>
        </w:p>
        <w:p w:rsidR="00BC5417" w:rsidRDefault="00DB5708">
          <w:pPr>
            <w:pStyle w:val="TOC2"/>
            <w:rPr>
              <w:rFonts w:asciiTheme="minorHAnsi" w:eastAsiaTheme="minorEastAsia" w:hAnsiTheme="minorHAnsi" w:cstheme="minorBidi"/>
              <w:noProof/>
              <w:sz w:val="22"/>
              <w:szCs w:val="22"/>
            </w:rPr>
          </w:pPr>
          <w:hyperlink w:anchor="_Toc366653726" w:history="1">
            <w:r w:rsidR="00BC5417" w:rsidRPr="009660D3">
              <w:rPr>
                <w:rStyle w:val="Hyperlink"/>
                <w:noProof/>
              </w:rPr>
              <w:t>Performing Actions on Other Users’ Signatures</w:t>
            </w:r>
            <w:r w:rsidR="00BC5417">
              <w:rPr>
                <w:noProof/>
                <w:webHidden/>
              </w:rPr>
              <w:tab/>
            </w:r>
            <w:r>
              <w:rPr>
                <w:noProof/>
                <w:webHidden/>
              </w:rPr>
              <w:fldChar w:fldCharType="begin"/>
            </w:r>
            <w:r w:rsidR="00BC5417">
              <w:rPr>
                <w:noProof/>
                <w:webHidden/>
              </w:rPr>
              <w:instrText xml:space="preserve"> PAGEREF _Toc366653726 \h </w:instrText>
            </w:r>
            <w:r>
              <w:rPr>
                <w:noProof/>
                <w:webHidden/>
              </w:rPr>
            </w:r>
            <w:r>
              <w:rPr>
                <w:noProof/>
                <w:webHidden/>
              </w:rPr>
              <w:fldChar w:fldCharType="separate"/>
            </w:r>
            <w:r w:rsidR="00BC5417">
              <w:rPr>
                <w:noProof/>
                <w:webHidden/>
              </w:rPr>
              <w:t>92</w:t>
            </w:r>
            <w:r>
              <w:rPr>
                <w:noProof/>
                <w:webHidden/>
              </w:rPr>
              <w:fldChar w:fldCharType="end"/>
            </w:r>
          </w:hyperlink>
        </w:p>
        <w:p w:rsidR="00BC5417" w:rsidRDefault="00DB5708">
          <w:pPr>
            <w:pStyle w:val="TOC2"/>
            <w:rPr>
              <w:rFonts w:asciiTheme="minorHAnsi" w:eastAsiaTheme="minorEastAsia" w:hAnsiTheme="minorHAnsi" w:cstheme="minorBidi"/>
              <w:noProof/>
              <w:sz w:val="22"/>
              <w:szCs w:val="22"/>
            </w:rPr>
          </w:pPr>
          <w:hyperlink w:anchor="_Toc366653727" w:history="1">
            <w:r w:rsidR="00BC5417" w:rsidRPr="009660D3">
              <w:rPr>
                <w:rStyle w:val="Hyperlink"/>
                <w:noProof/>
              </w:rPr>
              <w:t>Viewing a Gene Signature Definition</w:t>
            </w:r>
            <w:r w:rsidR="00BC5417">
              <w:rPr>
                <w:noProof/>
                <w:webHidden/>
              </w:rPr>
              <w:tab/>
            </w:r>
            <w:r>
              <w:rPr>
                <w:noProof/>
                <w:webHidden/>
              </w:rPr>
              <w:fldChar w:fldCharType="begin"/>
            </w:r>
            <w:r w:rsidR="00BC5417">
              <w:rPr>
                <w:noProof/>
                <w:webHidden/>
              </w:rPr>
              <w:instrText xml:space="preserve"> PAGEREF _Toc366653727 \h </w:instrText>
            </w:r>
            <w:r>
              <w:rPr>
                <w:noProof/>
                <w:webHidden/>
              </w:rPr>
            </w:r>
            <w:r>
              <w:rPr>
                <w:noProof/>
                <w:webHidden/>
              </w:rPr>
              <w:fldChar w:fldCharType="separate"/>
            </w:r>
            <w:r w:rsidR="00BC5417">
              <w:rPr>
                <w:noProof/>
                <w:webHidden/>
              </w:rPr>
              <w:t>93</w:t>
            </w:r>
            <w:r>
              <w:rPr>
                <w:noProof/>
                <w:webHidden/>
              </w:rPr>
              <w:fldChar w:fldCharType="end"/>
            </w:r>
          </w:hyperlink>
        </w:p>
        <w:p w:rsidR="00BC5417" w:rsidRDefault="00DB5708">
          <w:pPr>
            <w:pStyle w:val="TOC1"/>
            <w:rPr>
              <w:rFonts w:asciiTheme="minorHAnsi" w:eastAsiaTheme="minorEastAsia" w:hAnsiTheme="minorHAnsi" w:cstheme="minorBidi"/>
              <w:b w:val="0"/>
              <w:color w:val="auto"/>
              <w:sz w:val="22"/>
              <w:szCs w:val="22"/>
            </w:rPr>
          </w:pPr>
          <w:hyperlink w:anchor="_Toc366653728" w:history="1">
            <w:r w:rsidR="00BC5417" w:rsidRPr="009660D3">
              <w:rPr>
                <w:rStyle w:val="Hyperlink"/>
              </w:rPr>
              <w:t>Chapter 5:  Other Tasks</w:t>
            </w:r>
            <w:r w:rsidR="00BC5417">
              <w:rPr>
                <w:webHidden/>
              </w:rPr>
              <w:tab/>
            </w:r>
            <w:r>
              <w:rPr>
                <w:webHidden/>
              </w:rPr>
              <w:fldChar w:fldCharType="begin"/>
            </w:r>
            <w:r w:rsidR="00BC5417">
              <w:rPr>
                <w:webHidden/>
              </w:rPr>
              <w:instrText xml:space="preserve"> PAGEREF _Toc366653728 \h </w:instrText>
            </w:r>
            <w:r>
              <w:rPr>
                <w:webHidden/>
              </w:rPr>
            </w:r>
            <w:r>
              <w:rPr>
                <w:webHidden/>
              </w:rPr>
              <w:fldChar w:fldCharType="separate"/>
            </w:r>
            <w:r w:rsidR="00BC5417">
              <w:rPr>
                <w:webHidden/>
              </w:rPr>
              <w:t>95</w:t>
            </w:r>
            <w:r>
              <w:rPr>
                <w:webHidden/>
              </w:rPr>
              <w:fldChar w:fldCharType="end"/>
            </w:r>
          </w:hyperlink>
        </w:p>
        <w:p w:rsidR="00BC5417" w:rsidRDefault="00DB5708">
          <w:pPr>
            <w:pStyle w:val="TOC2"/>
            <w:rPr>
              <w:rFonts w:asciiTheme="minorHAnsi" w:eastAsiaTheme="minorEastAsia" w:hAnsiTheme="minorHAnsi" w:cstheme="minorBidi"/>
              <w:noProof/>
              <w:sz w:val="22"/>
              <w:szCs w:val="22"/>
            </w:rPr>
          </w:pPr>
          <w:hyperlink w:anchor="_Toc366653729" w:history="1">
            <w:r w:rsidR="00BC5417" w:rsidRPr="009660D3">
              <w:rPr>
                <w:rStyle w:val="Hyperlink"/>
                <w:rFonts w:cs="Arial"/>
                <w:noProof/>
              </w:rPr>
              <w:t>Other Tasks</w:t>
            </w:r>
            <w:r w:rsidR="00BC5417">
              <w:rPr>
                <w:noProof/>
                <w:webHidden/>
              </w:rPr>
              <w:tab/>
            </w:r>
            <w:r>
              <w:rPr>
                <w:noProof/>
                <w:webHidden/>
              </w:rPr>
              <w:fldChar w:fldCharType="begin"/>
            </w:r>
            <w:r w:rsidR="00BC5417">
              <w:rPr>
                <w:noProof/>
                <w:webHidden/>
              </w:rPr>
              <w:instrText xml:space="preserve"> PAGEREF _Toc366653729 \h </w:instrText>
            </w:r>
            <w:r>
              <w:rPr>
                <w:noProof/>
                <w:webHidden/>
              </w:rPr>
            </w:r>
            <w:r>
              <w:rPr>
                <w:noProof/>
                <w:webHidden/>
              </w:rPr>
              <w:fldChar w:fldCharType="separate"/>
            </w:r>
            <w:r w:rsidR="00BC5417">
              <w:rPr>
                <w:noProof/>
                <w:webHidden/>
              </w:rPr>
              <w:t>95</w:t>
            </w:r>
            <w:r>
              <w:rPr>
                <w:noProof/>
                <w:webHidden/>
              </w:rPr>
              <w:fldChar w:fldCharType="end"/>
            </w:r>
          </w:hyperlink>
        </w:p>
        <w:p w:rsidR="00BC5417" w:rsidRDefault="00DB5708">
          <w:pPr>
            <w:pStyle w:val="TOC1"/>
            <w:rPr>
              <w:rFonts w:asciiTheme="minorHAnsi" w:eastAsiaTheme="minorEastAsia" w:hAnsiTheme="minorHAnsi" w:cstheme="minorBidi"/>
              <w:b w:val="0"/>
              <w:color w:val="auto"/>
              <w:sz w:val="22"/>
              <w:szCs w:val="22"/>
            </w:rPr>
          </w:pPr>
          <w:hyperlink w:anchor="_Toc366653730" w:history="1">
            <w:r w:rsidR="00BC5417" w:rsidRPr="009660D3">
              <w:rPr>
                <w:rStyle w:val="Hyperlink"/>
              </w:rPr>
              <w:t>Appendix A:  How TEA Scores Are Calculated</w:t>
            </w:r>
            <w:r w:rsidR="00BC5417">
              <w:rPr>
                <w:webHidden/>
              </w:rPr>
              <w:tab/>
            </w:r>
            <w:r>
              <w:rPr>
                <w:webHidden/>
              </w:rPr>
              <w:fldChar w:fldCharType="begin"/>
            </w:r>
            <w:r w:rsidR="00BC5417">
              <w:rPr>
                <w:webHidden/>
              </w:rPr>
              <w:instrText xml:space="preserve"> PAGEREF _Toc366653730 \h </w:instrText>
            </w:r>
            <w:r>
              <w:rPr>
                <w:webHidden/>
              </w:rPr>
            </w:r>
            <w:r>
              <w:rPr>
                <w:webHidden/>
              </w:rPr>
              <w:fldChar w:fldCharType="separate"/>
            </w:r>
            <w:r w:rsidR="00BC5417">
              <w:rPr>
                <w:webHidden/>
              </w:rPr>
              <w:t>97</w:t>
            </w:r>
            <w:r>
              <w:rPr>
                <w:webHidden/>
              </w:rPr>
              <w:fldChar w:fldCharType="end"/>
            </w:r>
          </w:hyperlink>
        </w:p>
        <w:p w:rsidR="00BC5417" w:rsidRDefault="00DB5708">
          <w:pPr>
            <w:pStyle w:val="TOC2"/>
            <w:rPr>
              <w:rFonts w:asciiTheme="minorHAnsi" w:eastAsiaTheme="minorEastAsia" w:hAnsiTheme="minorHAnsi" w:cstheme="minorBidi"/>
              <w:noProof/>
              <w:sz w:val="22"/>
              <w:szCs w:val="22"/>
            </w:rPr>
          </w:pPr>
          <w:hyperlink w:anchor="_Toc366653731" w:history="1">
            <w:r w:rsidR="00BC5417" w:rsidRPr="009660D3">
              <w:rPr>
                <w:rStyle w:val="Hyperlink"/>
                <w:noProof/>
              </w:rPr>
              <w:t>Data Inputs to the TEA algorithm</w:t>
            </w:r>
            <w:r w:rsidR="00BC5417">
              <w:rPr>
                <w:noProof/>
                <w:webHidden/>
              </w:rPr>
              <w:tab/>
            </w:r>
            <w:r>
              <w:rPr>
                <w:noProof/>
                <w:webHidden/>
              </w:rPr>
              <w:fldChar w:fldCharType="begin"/>
            </w:r>
            <w:r w:rsidR="00BC5417">
              <w:rPr>
                <w:noProof/>
                <w:webHidden/>
              </w:rPr>
              <w:instrText xml:space="preserve"> PAGEREF _Toc366653731 \h </w:instrText>
            </w:r>
            <w:r>
              <w:rPr>
                <w:noProof/>
                <w:webHidden/>
              </w:rPr>
            </w:r>
            <w:r>
              <w:rPr>
                <w:noProof/>
                <w:webHidden/>
              </w:rPr>
              <w:fldChar w:fldCharType="separate"/>
            </w:r>
            <w:r w:rsidR="00BC5417">
              <w:rPr>
                <w:noProof/>
                <w:webHidden/>
              </w:rPr>
              <w:t>97</w:t>
            </w:r>
            <w:r>
              <w:rPr>
                <w:noProof/>
                <w:webHidden/>
              </w:rPr>
              <w:fldChar w:fldCharType="end"/>
            </w:r>
          </w:hyperlink>
        </w:p>
        <w:p w:rsidR="00BC5417" w:rsidRDefault="00DB5708">
          <w:pPr>
            <w:pStyle w:val="TOC2"/>
            <w:rPr>
              <w:rFonts w:asciiTheme="minorHAnsi" w:eastAsiaTheme="minorEastAsia" w:hAnsiTheme="minorHAnsi" w:cstheme="minorBidi"/>
              <w:noProof/>
              <w:sz w:val="22"/>
              <w:szCs w:val="22"/>
            </w:rPr>
          </w:pPr>
          <w:hyperlink w:anchor="_Toc366653732" w:history="1">
            <w:r w:rsidR="00BC5417" w:rsidRPr="009660D3">
              <w:rPr>
                <w:rStyle w:val="Hyperlink"/>
                <w:noProof/>
              </w:rPr>
              <w:t>Operations</w:t>
            </w:r>
            <w:r w:rsidR="00BC5417">
              <w:rPr>
                <w:noProof/>
                <w:webHidden/>
              </w:rPr>
              <w:tab/>
            </w:r>
            <w:r>
              <w:rPr>
                <w:noProof/>
                <w:webHidden/>
              </w:rPr>
              <w:fldChar w:fldCharType="begin"/>
            </w:r>
            <w:r w:rsidR="00BC5417">
              <w:rPr>
                <w:noProof/>
                <w:webHidden/>
              </w:rPr>
              <w:instrText xml:space="preserve"> PAGEREF _Toc366653732 \h </w:instrText>
            </w:r>
            <w:r>
              <w:rPr>
                <w:noProof/>
                <w:webHidden/>
              </w:rPr>
            </w:r>
            <w:r>
              <w:rPr>
                <w:noProof/>
                <w:webHidden/>
              </w:rPr>
              <w:fldChar w:fldCharType="separate"/>
            </w:r>
            <w:r w:rsidR="00BC5417">
              <w:rPr>
                <w:noProof/>
                <w:webHidden/>
              </w:rPr>
              <w:t>97</w:t>
            </w:r>
            <w:r>
              <w:rPr>
                <w:noProof/>
                <w:webHidden/>
              </w:rPr>
              <w:fldChar w:fldCharType="end"/>
            </w:r>
          </w:hyperlink>
        </w:p>
        <w:p w:rsidR="00BC5417" w:rsidRDefault="00DB5708">
          <w:pPr>
            <w:pStyle w:val="TOC2"/>
            <w:rPr>
              <w:rFonts w:asciiTheme="minorHAnsi" w:eastAsiaTheme="minorEastAsia" w:hAnsiTheme="minorHAnsi" w:cstheme="minorBidi"/>
              <w:noProof/>
              <w:sz w:val="22"/>
              <w:szCs w:val="22"/>
            </w:rPr>
          </w:pPr>
          <w:hyperlink w:anchor="_Toc366653733" w:history="1">
            <w:r w:rsidR="00BC5417" w:rsidRPr="009660D3">
              <w:rPr>
                <w:rStyle w:val="Hyperlink"/>
                <w:noProof/>
              </w:rPr>
              <w:t>Result</w:t>
            </w:r>
            <w:r w:rsidR="00BC5417">
              <w:rPr>
                <w:noProof/>
                <w:webHidden/>
              </w:rPr>
              <w:tab/>
            </w:r>
            <w:r>
              <w:rPr>
                <w:noProof/>
                <w:webHidden/>
              </w:rPr>
              <w:fldChar w:fldCharType="begin"/>
            </w:r>
            <w:r w:rsidR="00BC5417">
              <w:rPr>
                <w:noProof/>
                <w:webHidden/>
              </w:rPr>
              <w:instrText xml:space="preserve"> PAGEREF _Toc366653733 \h </w:instrText>
            </w:r>
            <w:r>
              <w:rPr>
                <w:noProof/>
                <w:webHidden/>
              </w:rPr>
            </w:r>
            <w:r>
              <w:rPr>
                <w:noProof/>
                <w:webHidden/>
              </w:rPr>
              <w:fldChar w:fldCharType="separate"/>
            </w:r>
            <w:r w:rsidR="00BC5417">
              <w:rPr>
                <w:noProof/>
                <w:webHidden/>
              </w:rPr>
              <w:t>99</w:t>
            </w:r>
            <w:r>
              <w:rPr>
                <w:noProof/>
                <w:webHidden/>
              </w:rPr>
              <w:fldChar w:fldCharType="end"/>
            </w:r>
          </w:hyperlink>
        </w:p>
        <w:p w:rsidR="00BC5417" w:rsidRDefault="00DB5708">
          <w:pPr>
            <w:pStyle w:val="TOC1"/>
            <w:rPr>
              <w:rFonts w:asciiTheme="minorHAnsi" w:eastAsiaTheme="minorEastAsia" w:hAnsiTheme="minorHAnsi" w:cstheme="minorBidi"/>
              <w:b w:val="0"/>
              <w:color w:val="auto"/>
              <w:sz w:val="22"/>
              <w:szCs w:val="22"/>
            </w:rPr>
          </w:pPr>
          <w:hyperlink w:anchor="_Toc366653734" w:history="1">
            <w:r w:rsidR="00BC5417" w:rsidRPr="009660D3">
              <w:rPr>
                <w:rStyle w:val="Hyperlink"/>
              </w:rPr>
              <w:t>Appendix B:  Rules for Loading OmicSoft Data</w:t>
            </w:r>
            <w:r w:rsidR="00BC5417">
              <w:rPr>
                <w:webHidden/>
              </w:rPr>
              <w:tab/>
            </w:r>
            <w:r>
              <w:rPr>
                <w:webHidden/>
              </w:rPr>
              <w:fldChar w:fldCharType="begin"/>
            </w:r>
            <w:r w:rsidR="00BC5417">
              <w:rPr>
                <w:webHidden/>
              </w:rPr>
              <w:instrText xml:space="preserve"> PAGEREF _Toc366653734 \h </w:instrText>
            </w:r>
            <w:r>
              <w:rPr>
                <w:webHidden/>
              </w:rPr>
            </w:r>
            <w:r>
              <w:rPr>
                <w:webHidden/>
              </w:rPr>
              <w:fldChar w:fldCharType="separate"/>
            </w:r>
            <w:r w:rsidR="00BC5417">
              <w:rPr>
                <w:webHidden/>
              </w:rPr>
              <w:t>101</w:t>
            </w:r>
            <w:r>
              <w:rPr>
                <w:webHidden/>
              </w:rPr>
              <w:fldChar w:fldCharType="end"/>
            </w:r>
          </w:hyperlink>
        </w:p>
        <w:p w:rsidR="00BC5417" w:rsidRDefault="00DB5708">
          <w:pPr>
            <w:pStyle w:val="TOC2"/>
            <w:rPr>
              <w:rFonts w:asciiTheme="minorHAnsi" w:eastAsiaTheme="minorEastAsia" w:hAnsiTheme="minorHAnsi" w:cstheme="minorBidi"/>
              <w:noProof/>
              <w:sz w:val="22"/>
              <w:szCs w:val="22"/>
            </w:rPr>
          </w:pPr>
          <w:hyperlink w:anchor="_Toc366653735" w:history="1">
            <w:r w:rsidR="00BC5417" w:rsidRPr="009660D3">
              <w:rPr>
                <w:rStyle w:val="Hyperlink"/>
                <w:rFonts w:cs="Arial"/>
                <w:noProof/>
              </w:rPr>
              <w:t>Rules for Loading OmicSoft Data</w:t>
            </w:r>
            <w:r w:rsidR="00BC5417">
              <w:rPr>
                <w:noProof/>
                <w:webHidden/>
              </w:rPr>
              <w:tab/>
            </w:r>
            <w:r>
              <w:rPr>
                <w:noProof/>
                <w:webHidden/>
              </w:rPr>
              <w:fldChar w:fldCharType="begin"/>
            </w:r>
            <w:r w:rsidR="00BC5417">
              <w:rPr>
                <w:noProof/>
                <w:webHidden/>
              </w:rPr>
              <w:instrText xml:space="preserve"> PAGEREF _Toc366653735 \h </w:instrText>
            </w:r>
            <w:r>
              <w:rPr>
                <w:noProof/>
                <w:webHidden/>
              </w:rPr>
            </w:r>
            <w:r>
              <w:rPr>
                <w:noProof/>
                <w:webHidden/>
              </w:rPr>
              <w:fldChar w:fldCharType="separate"/>
            </w:r>
            <w:r w:rsidR="00BC5417">
              <w:rPr>
                <w:noProof/>
                <w:webHidden/>
              </w:rPr>
              <w:t>101</w:t>
            </w:r>
            <w:r>
              <w:rPr>
                <w:noProof/>
                <w:webHidden/>
              </w:rPr>
              <w:fldChar w:fldCharType="end"/>
            </w:r>
          </w:hyperlink>
        </w:p>
        <w:p w:rsidR="00BC5417" w:rsidRDefault="00DB5708">
          <w:pPr>
            <w:pStyle w:val="TOC1"/>
            <w:rPr>
              <w:rFonts w:asciiTheme="minorHAnsi" w:eastAsiaTheme="minorEastAsia" w:hAnsiTheme="minorHAnsi" w:cstheme="minorBidi"/>
              <w:b w:val="0"/>
              <w:color w:val="auto"/>
              <w:sz w:val="22"/>
              <w:szCs w:val="22"/>
            </w:rPr>
          </w:pPr>
          <w:hyperlink w:anchor="_Toc366653736" w:history="1">
            <w:r w:rsidR="00BC5417" w:rsidRPr="009660D3">
              <w:rPr>
                <w:rStyle w:val="Hyperlink"/>
              </w:rPr>
              <w:t>Appendix C:  Glossary of Terms</w:t>
            </w:r>
            <w:r w:rsidR="00BC5417">
              <w:rPr>
                <w:webHidden/>
              </w:rPr>
              <w:tab/>
            </w:r>
            <w:r>
              <w:rPr>
                <w:webHidden/>
              </w:rPr>
              <w:fldChar w:fldCharType="begin"/>
            </w:r>
            <w:r w:rsidR="00BC5417">
              <w:rPr>
                <w:webHidden/>
              </w:rPr>
              <w:instrText xml:space="preserve"> PAGEREF _Toc366653736 \h </w:instrText>
            </w:r>
            <w:r>
              <w:rPr>
                <w:webHidden/>
              </w:rPr>
            </w:r>
            <w:r>
              <w:rPr>
                <w:webHidden/>
              </w:rPr>
              <w:fldChar w:fldCharType="separate"/>
            </w:r>
            <w:r w:rsidR="00BC5417">
              <w:rPr>
                <w:webHidden/>
              </w:rPr>
              <w:t>103</w:t>
            </w:r>
            <w:r>
              <w:rPr>
                <w:webHidden/>
              </w:rPr>
              <w:fldChar w:fldCharType="end"/>
            </w:r>
          </w:hyperlink>
        </w:p>
        <w:p w:rsidR="00BC5417" w:rsidRDefault="00DB5708">
          <w:pPr>
            <w:pStyle w:val="TOC2"/>
            <w:rPr>
              <w:rFonts w:asciiTheme="minorHAnsi" w:eastAsiaTheme="minorEastAsia" w:hAnsiTheme="minorHAnsi" w:cstheme="minorBidi"/>
              <w:noProof/>
              <w:sz w:val="22"/>
              <w:szCs w:val="22"/>
            </w:rPr>
          </w:pPr>
          <w:hyperlink w:anchor="_Toc366653737" w:history="1">
            <w:r w:rsidR="00BC5417" w:rsidRPr="009660D3">
              <w:rPr>
                <w:rStyle w:val="Hyperlink"/>
                <w:rFonts w:cs="Arial"/>
                <w:noProof/>
              </w:rPr>
              <w:t>Glossary of Terms</w:t>
            </w:r>
            <w:r w:rsidR="00BC5417">
              <w:rPr>
                <w:noProof/>
                <w:webHidden/>
              </w:rPr>
              <w:tab/>
            </w:r>
            <w:r>
              <w:rPr>
                <w:noProof/>
                <w:webHidden/>
              </w:rPr>
              <w:fldChar w:fldCharType="begin"/>
            </w:r>
            <w:r w:rsidR="00BC5417">
              <w:rPr>
                <w:noProof/>
                <w:webHidden/>
              </w:rPr>
              <w:instrText xml:space="preserve"> PAGEREF _Toc366653737 \h </w:instrText>
            </w:r>
            <w:r>
              <w:rPr>
                <w:noProof/>
                <w:webHidden/>
              </w:rPr>
            </w:r>
            <w:r>
              <w:rPr>
                <w:noProof/>
                <w:webHidden/>
              </w:rPr>
              <w:fldChar w:fldCharType="separate"/>
            </w:r>
            <w:r w:rsidR="00BC5417">
              <w:rPr>
                <w:noProof/>
                <w:webHidden/>
              </w:rPr>
              <w:t>103</w:t>
            </w:r>
            <w:r>
              <w:rPr>
                <w:noProof/>
                <w:webHidden/>
              </w:rPr>
              <w:fldChar w:fldCharType="end"/>
            </w:r>
          </w:hyperlink>
        </w:p>
        <w:p w:rsidR="009B27CA" w:rsidRDefault="00DB5708" w:rsidP="009B27CA">
          <w:r>
            <w:rPr>
              <w:b/>
              <w:noProof/>
              <w:color w:val="1F497D" w:themeColor="text2"/>
            </w:rPr>
            <w:fldChar w:fldCharType="end"/>
          </w:r>
        </w:p>
      </w:sdtContent>
    </w:sdt>
    <w:p w:rsidR="00774181" w:rsidRPr="002D4866" w:rsidRDefault="00774181" w:rsidP="009B27CA"/>
    <w:p w:rsidR="009B27CA" w:rsidRDefault="009B27CA" w:rsidP="009B27CA"/>
    <w:p w:rsidR="009B27CA" w:rsidRPr="003E2599" w:rsidRDefault="009B27CA" w:rsidP="009B27CA">
      <w:pPr>
        <w:sectPr w:rsidR="009B27CA" w:rsidRPr="003E2599" w:rsidSect="00A14921">
          <w:footerReference w:type="even" r:id="rId14"/>
          <w:footerReference w:type="default" r:id="rId15"/>
          <w:footerReference w:type="first" r:id="rId16"/>
          <w:pgSz w:w="12240" w:h="15840" w:code="1"/>
          <w:pgMar w:top="1440" w:right="1800" w:bottom="1440" w:left="1800" w:header="708" w:footer="708" w:gutter="0"/>
          <w:pgNumType w:fmt="lowerRoman" w:start="1"/>
          <w:cols w:space="708"/>
          <w:titlePg/>
          <w:docGrid w:linePitch="360"/>
        </w:sectPr>
      </w:pPr>
    </w:p>
    <w:p w:rsidR="009B27CA" w:rsidRPr="002A5080" w:rsidRDefault="009B27CA" w:rsidP="009B27CA">
      <w:pPr>
        <w:pStyle w:val="ChapterNumber"/>
      </w:pPr>
      <w:r w:rsidRPr="002A5080">
        <w:lastRenderedPageBreak/>
        <w:t>Chapter</w:t>
      </w:r>
      <w:r>
        <w:t> </w:t>
      </w:r>
      <w:fldSimple w:instr=" SEQ  &quot;Chapter Number&quot; \* MERGEFORMAT">
        <w:r w:rsidR="004F1671">
          <w:rPr>
            <w:noProof/>
          </w:rPr>
          <w:t>1</w:t>
        </w:r>
      </w:fldSimple>
    </w:p>
    <w:p w:rsidR="009B27CA" w:rsidRDefault="009B27CA" w:rsidP="009B27CA">
      <w:pPr>
        <w:pStyle w:val="Heading1"/>
      </w:pPr>
      <w:bookmarkStart w:id="1" w:name="_Toc366653683"/>
      <w:r w:rsidRPr="002A5080">
        <w:rPr>
          <w:rStyle w:val="InvisibleChap-Appx"/>
        </w:rPr>
        <w:t xml:space="preserve">Chapter </w:t>
      </w:r>
      <w:r w:rsidR="00DB5708" w:rsidRPr="002A5080">
        <w:rPr>
          <w:rStyle w:val="InvisibleChap-Appx"/>
        </w:rPr>
        <w:fldChar w:fldCharType="begin"/>
      </w:r>
      <w:r w:rsidRPr="002A5080">
        <w:rPr>
          <w:rStyle w:val="InvisibleChap-Appx"/>
        </w:rPr>
        <w:instrText xml:space="preserve"> SEQ  "Hidden Chapter Number" \* CHARFORMAT</w:instrText>
      </w:r>
      <w:r w:rsidR="00DB5708" w:rsidRPr="002A5080">
        <w:rPr>
          <w:rStyle w:val="InvisibleChap-Appx"/>
        </w:rPr>
        <w:fldChar w:fldCharType="separate"/>
      </w:r>
      <w:r w:rsidR="004F1671">
        <w:rPr>
          <w:rStyle w:val="InvisibleChap-Appx"/>
          <w:noProof/>
        </w:rPr>
        <w:t>1</w:t>
      </w:r>
      <w:r w:rsidR="00DB5708" w:rsidRPr="002A5080">
        <w:rPr>
          <w:rStyle w:val="InvisibleChap-Appx"/>
        </w:rPr>
        <w:fldChar w:fldCharType="end"/>
      </w:r>
      <w:r w:rsidRPr="002A5080">
        <w:rPr>
          <w:rStyle w:val="InvisibleChap-Appx"/>
        </w:rPr>
        <w:t xml:space="preserve">:  </w:t>
      </w:r>
      <w:r w:rsidR="00BC6E77">
        <w:t xml:space="preserve">Getting </w:t>
      </w:r>
      <w:proofErr w:type="gramStart"/>
      <w:r w:rsidR="00BC6E77">
        <w:t>Started</w:t>
      </w:r>
      <w:proofErr w:type="gramEnd"/>
      <w:r w:rsidR="00BC6E77">
        <w:t xml:space="preserve"> with tranSMART</w:t>
      </w:r>
      <w:bookmarkEnd w:id="1"/>
    </w:p>
    <w:p w:rsidR="00BC6E77" w:rsidRDefault="00BC6E77" w:rsidP="00BC6E77">
      <w:r>
        <w:t>The tranSMART application reflects the efforts of various informatics groups to integrate data from internal and external data sources within a single data warehouse, and to provide scientific end users the tools to search for, view, and analyze the data in the warehouse.</w:t>
      </w:r>
    </w:p>
    <w:p w:rsidR="00BC6E77" w:rsidRDefault="00BC6E77" w:rsidP="00BC6E77">
      <w:r>
        <w:t>The core internal data is a historical base of biomarker data from gene expression, RBM, and SNP experiments, including both raw and analyzed data.</w:t>
      </w:r>
    </w:p>
    <w:p w:rsidR="00BC6E77" w:rsidRDefault="00BC6E77" w:rsidP="00BC6E77">
      <w:r>
        <w:t xml:space="preserve">External data sources include publicly available resources such as the </w:t>
      </w:r>
      <w:r w:rsidRPr="00597934">
        <w:t xml:space="preserve">Gene Expression Omnibus repository and </w:t>
      </w:r>
      <w:proofErr w:type="spellStart"/>
      <w:r w:rsidRPr="00597934">
        <w:t>MeSH</w:t>
      </w:r>
      <w:proofErr w:type="spellEnd"/>
      <w:r w:rsidRPr="00597934">
        <w:t xml:space="preserve"> Ontology.</w:t>
      </w:r>
    </w:p>
    <w:p w:rsidR="00BC6E77" w:rsidRDefault="00BC6E77" w:rsidP="00BC6E77">
      <w:r>
        <w:t xml:space="preserve">The tranSMART application presents scientists with a search tool to query this vast ocean of disparate data through a Google-like user interface. </w:t>
      </w:r>
    </w:p>
    <w:p w:rsidR="00BC6E77" w:rsidRDefault="00BC6E77" w:rsidP="00BC6E77">
      <w:r>
        <w:t>As users become more sophisticated in developing patterns of search terms, they can save and share their efforts with fellow researchers. A second tool, called the Dataset Explorer, allows the properly authorized user to create and study cohorts of patients that have been involved in completed clinical research efforts. Dataset Explorer also provides the user with tools to compare an individual (or group) in one study against a person or cohort in another study.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098"/>
        <w:gridCol w:w="7758"/>
      </w:tblGrid>
      <w:tr w:rsidR="00BC6E77" w:rsidTr="00BC6E77">
        <w:tc>
          <w:tcPr>
            <w:tcW w:w="1098" w:type="dxa"/>
          </w:tcPr>
          <w:p w:rsidR="00BC6E77" w:rsidRDefault="00BC6E77" w:rsidP="00BC6E77">
            <w:pPr>
              <w:jc w:val="center"/>
            </w:pPr>
            <w:r>
              <w:rPr>
                <w:noProof/>
              </w:rPr>
              <w:drawing>
                <wp:inline distT="0" distB="0" distL="0" distR="0">
                  <wp:extent cx="338328" cy="274320"/>
                  <wp:effectExtent l="0" t="0" r="5080" b="0"/>
                  <wp:docPr id="7" name="Picture 7" descr="C:\Users\bkingsbury\Dropbox\Stuff\Recombinant\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kingsbury\Dropbox\Stuff\Recombinant\note.png"/>
                          <pic:cNvPicPr>
                            <a:picLocks noChangeAspect="1" noChangeArrowheads="1"/>
                          </pic:cNvPicPr>
                        </pic:nvPicPr>
                        <pic:blipFill rotWithShape="1">
                          <a:blip r:embed="rId1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8989" b="10674"/>
                          <a:stretch/>
                        </pic:blipFill>
                        <pic:spPr bwMode="auto">
                          <a:xfrm>
                            <a:off x="0" y="0"/>
                            <a:ext cx="338328" cy="27432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tc>
        <w:tc>
          <w:tcPr>
            <w:tcW w:w="7758" w:type="dxa"/>
          </w:tcPr>
          <w:p w:rsidR="00BC6E77" w:rsidRPr="001C3301" w:rsidRDefault="00BC6E77" w:rsidP="00BC6E77">
            <w:pPr>
              <w:rPr>
                <w:szCs w:val="20"/>
              </w:rPr>
            </w:pPr>
            <w:r>
              <w:rPr>
                <w:szCs w:val="20"/>
              </w:rPr>
              <w:t>There may be some minor differences between the UI objects illustrated in this guide and the ones you see on your screen.</w:t>
            </w:r>
          </w:p>
        </w:tc>
      </w:tr>
    </w:tbl>
    <w:p w:rsidR="00BC6E77" w:rsidRPr="008270BB" w:rsidRDefault="00BC6E77" w:rsidP="00BC6E77">
      <w:pPr>
        <w:pStyle w:val="Heading2"/>
      </w:pPr>
      <w:bookmarkStart w:id="2" w:name="_Toc322517825"/>
      <w:bookmarkStart w:id="3" w:name="_Toc366653684"/>
      <w:r>
        <w:t>Feature Overview</w:t>
      </w:r>
      <w:bookmarkEnd w:id="2"/>
      <w:bookmarkEnd w:id="3"/>
    </w:p>
    <w:p w:rsidR="00BC6E77" w:rsidRDefault="00BC6E77" w:rsidP="00BC6E77">
      <w:proofErr w:type="gramStart"/>
      <w:r>
        <w:t>tranSMART</w:t>
      </w:r>
      <w:proofErr w:type="gramEnd"/>
      <w:r>
        <w:t xml:space="preserve"> contains the following major features:</w:t>
      </w:r>
    </w:p>
    <w:p w:rsidR="00BC6E77" w:rsidRDefault="00BC6E77" w:rsidP="00BC6E77">
      <w:pPr>
        <w:pStyle w:val="ListBullet"/>
        <w:numPr>
          <w:ilvl w:val="0"/>
          <w:numId w:val="2"/>
        </w:numPr>
      </w:pPr>
      <w:r>
        <w:t>Search tool</w:t>
      </w:r>
    </w:p>
    <w:p w:rsidR="00BC6E77" w:rsidRDefault="00BC6E77" w:rsidP="00BC6E77">
      <w:pPr>
        <w:pStyle w:val="ListBullet"/>
        <w:numPr>
          <w:ilvl w:val="0"/>
          <w:numId w:val="2"/>
        </w:numPr>
      </w:pPr>
      <w:r>
        <w:t>Dataset Explorer</w:t>
      </w:r>
    </w:p>
    <w:p w:rsidR="00BC6E77" w:rsidRDefault="00BC6E77" w:rsidP="00BC6E77">
      <w:pPr>
        <w:pStyle w:val="ListBullet"/>
        <w:numPr>
          <w:ilvl w:val="0"/>
          <w:numId w:val="2"/>
        </w:numPr>
      </w:pPr>
      <w:r>
        <w:t>Gene Signature Wizard</w:t>
      </w:r>
    </w:p>
    <w:p w:rsidR="00BC6E77" w:rsidRDefault="00BC6E77" w:rsidP="002B245B">
      <w:pPr>
        <w:pStyle w:val="Heading3"/>
        <w:pageBreakBefore/>
      </w:pPr>
      <w:bookmarkStart w:id="4" w:name="_Toc297057880"/>
      <w:bookmarkStart w:id="5" w:name="_Toc322517826"/>
      <w:bookmarkStart w:id="6" w:name="_Toc366653685"/>
      <w:r>
        <w:lastRenderedPageBreak/>
        <w:t>Search Tool</w:t>
      </w:r>
      <w:bookmarkEnd w:id="4"/>
      <w:bookmarkEnd w:id="5"/>
      <w:bookmarkEnd w:id="6"/>
    </w:p>
    <w:p w:rsidR="00BC6E77" w:rsidRDefault="00BC6E77" w:rsidP="00BC6E77">
      <w:proofErr w:type="gramStart"/>
      <w:r>
        <w:t>tranSMART</w:t>
      </w:r>
      <w:proofErr w:type="gramEnd"/>
      <w:r>
        <w:t xml:space="preserve"> provides a Google-like search tool that lets you search across multiple data sources for information related to items of interest, such as biomarkers, diseases, genes, and gene signatures.</w:t>
      </w:r>
    </w:p>
    <w:p w:rsidR="00BC6E77" w:rsidRDefault="00BC6E77" w:rsidP="00BC6E77">
      <w:r w:rsidRPr="00DE6CFA">
        <w:t xml:space="preserve">The scope of a search </w:t>
      </w:r>
      <w:r>
        <w:t xml:space="preserve">can </w:t>
      </w:r>
      <w:r w:rsidRPr="00DE6CFA">
        <w:t xml:space="preserve">include clinical studies, externally conducted experiments, and in vivo/in vitro studies. </w:t>
      </w:r>
    </w:p>
    <w:p w:rsidR="00BC6E77" w:rsidRDefault="00BC6E77" w:rsidP="00BC6E77">
      <w:pPr>
        <w:keepNext/>
      </w:pPr>
      <w:r>
        <w:t>Search tool functionality includes:</w:t>
      </w:r>
    </w:p>
    <w:p w:rsidR="00BC6E77" w:rsidRDefault="00BC6E77" w:rsidP="00BC6E77">
      <w:pPr>
        <w:pStyle w:val="ListBullet"/>
        <w:numPr>
          <w:ilvl w:val="0"/>
          <w:numId w:val="2"/>
        </w:numPr>
      </w:pPr>
      <w:r>
        <w:t>Searching within a particular category, such as diseases, genes, or pathways, or searching across all categories.</w:t>
      </w:r>
    </w:p>
    <w:p w:rsidR="00BC6E77" w:rsidRDefault="00BC6E77" w:rsidP="00BC6E77">
      <w:pPr>
        <w:pStyle w:val="ListBullet"/>
        <w:numPr>
          <w:ilvl w:val="0"/>
          <w:numId w:val="2"/>
        </w:numPr>
      </w:pPr>
      <w:r>
        <w:t>Building complex search criteria that let you precisely define what to search for.</w:t>
      </w:r>
    </w:p>
    <w:p w:rsidR="00BC6E77" w:rsidRDefault="00BC6E77" w:rsidP="00BC6E77">
      <w:pPr>
        <w:pStyle w:val="ListBullet"/>
        <w:numPr>
          <w:ilvl w:val="0"/>
          <w:numId w:val="2"/>
        </w:numPr>
      </w:pPr>
      <w:r>
        <w:t>Saving search criteria for easy recall and re-execution.</w:t>
      </w:r>
    </w:p>
    <w:p w:rsidR="00BC6E77" w:rsidRDefault="00BC6E77" w:rsidP="00BC6E77">
      <w:pPr>
        <w:pStyle w:val="ListBullet"/>
        <w:numPr>
          <w:ilvl w:val="0"/>
          <w:numId w:val="2"/>
        </w:numPr>
      </w:pPr>
      <w:r>
        <w:t>Emailing search criteria to colleagues.</w:t>
      </w:r>
    </w:p>
    <w:p w:rsidR="00BC6E77" w:rsidRDefault="00BC6E77" w:rsidP="00BC6E77">
      <w:pPr>
        <w:pStyle w:val="Heading4"/>
        <w:spacing w:before="400"/>
      </w:pPr>
      <w:r>
        <w:t>Search Results</w:t>
      </w:r>
    </w:p>
    <w:p w:rsidR="00BC6E77" w:rsidRDefault="00BC6E77" w:rsidP="00BC6E77">
      <w:r>
        <w:t>In searches of experiments, tranSMART displays complete listings of all analyses related to the experiments that are found.</w:t>
      </w:r>
    </w:p>
    <w:p w:rsidR="00BC6E77" w:rsidRDefault="00BC6E77" w:rsidP="00BC6E77">
      <w:proofErr w:type="gramStart"/>
      <w:r>
        <w:t>tranSMART</w:t>
      </w:r>
      <w:proofErr w:type="gramEnd"/>
      <w:r>
        <w:t xml:space="preserve"> flags “meaningful” results in the analysis lists. Meaningful analyses are those where the signature genes are differentially modulated in a statistically significant way, indicating that the associated target is probably affected by the treatment, disease or other topic examined in the experiment.</w:t>
      </w:r>
    </w:p>
    <w:p w:rsidR="00BC6E77" w:rsidRDefault="00BC6E77" w:rsidP="00BC6E77">
      <w:r w:rsidRPr="00DE6CFA">
        <w:t>Search result functionality includes:</w:t>
      </w:r>
    </w:p>
    <w:p w:rsidR="00BC6E77" w:rsidRDefault="00BC6E77" w:rsidP="00BC6E77">
      <w:pPr>
        <w:pStyle w:val="ListBullet"/>
        <w:numPr>
          <w:ilvl w:val="0"/>
          <w:numId w:val="2"/>
        </w:numPr>
      </w:pPr>
      <w:r>
        <w:t>Displaying details of a particular experiment by clicking the name of the trial or experiment in the results list.</w:t>
      </w:r>
    </w:p>
    <w:p w:rsidR="00BC6E77" w:rsidRDefault="00BC6E77" w:rsidP="00BC6E77">
      <w:pPr>
        <w:pStyle w:val="ListBullet"/>
        <w:numPr>
          <w:ilvl w:val="0"/>
          <w:numId w:val="2"/>
        </w:numPr>
      </w:pPr>
      <w:r>
        <w:t xml:space="preserve">Accessing a number of gene-related sites </w:t>
      </w:r>
      <w:r w:rsidRPr="00DF6EE5">
        <w:t xml:space="preserve">– </w:t>
      </w:r>
      <w:proofErr w:type="spellStart"/>
      <w:r w:rsidRPr="00DF6EE5">
        <w:t>Entrez</w:t>
      </w:r>
      <w:proofErr w:type="spellEnd"/>
      <w:r w:rsidRPr="00DF6EE5">
        <w:t xml:space="preserve"> Gene, </w:t>
      </w:r>
      <w:proofErr w:type="spellStart"/>
      <w:r w:rsidRPr="00DF6EE5">
        <w:t>Entrez</w:t>
      </w:r>
      <w:proofErr w:type="spellEnd"/>
      <w:r w:rsidRPr="00DF6EE5">
        <w:t xml:space="preserve"> Global, </w:t>
      </w:r>
      <w:proofErr w:type="spellStart"/>
      <w:r w:rsidRPr="00DF6EE5">
        <w:t>GeneCards</w:t>
      </w:r>
      <w:proofErr w:type="spellEnd"/>
      <w:r w:rsidRPr="00DF6EE5">
        <w:t>, and Google Scholar</w:t>
      </w:r>
      <w:r>
        <w:t xml:space="preserve"> – by clicking the name of a gene in the results list.</w:t>
      </w:r>
    </w:p>
    <w:p w:rsidR="00BC6E77" w:rsidRDefault="00BC6E77" w:rsidP="00BC6E77">
      <w:pPr>
        <w:pStyle w:val="ListBullet"/>
        <w:numPr>
          <w:ilvl w:val="0"/>
          <w:numId w:val="2"/>
        </w:numPr>
      </w:pPr>
      <w:r>
        <w:t>Viewing the technical report or protocol used for an analysis.</w:t>
      </w:r>
    </w:p>
    <w:p w:rsidR="00BC6E77" w:rsidRDefault="00BC6E77" w:rsidP="00BC6E77">
      <w:pPr>
        <w:pStyle w:val="ListBullet"/>
        <w:numPr>
          <w:ilvl w:val="0"/>
          <w:numId w:val="2"/>
        </w:numPr>
      </w:pPr>
      <w:r>
        <w:t>Exporting the complete results list to a Microsoft Excel file.</w:t>
      </w:r>
    </w:p>
    <w:p w:rsidR="00BC6E77" w:rsidRDefault="00BC6E77" w:rsidP="00BC6E77">
      <w:pPr>
        <w:pStyle w:val="ListBullet"/>
        <w:numPr>
          <w:ilvl w:val="0"/>
          <w:numId w:val="2"/>
        </w:numPr>
      </w:pPr>
      <w:r>
        <w:t>Exporting details of a particular study, experiment, or other result to a Microsoft Excel file.</w:t>
      </w:r>
    </w:p>
    <w:p w:rsidR="00BC6E77" w:rsidRDefault="00BC6E77" w:rsidP="00BC6E77">
      <w:pPr>
        <w:pStyle w:val="Heading3"/>
      </w:pPr>
      <w:bookmarkStart w:id="7" w:name="_Toc297057881"/>
      <w:bookmarkStart w:id="8" w:name="_Toc322517827"/>
      <w:bookmarkStart w:id="9" w:name="_Toc366653686"/>
      <w:r>
        <w:t>Dataset Explorer</w:t>
      </w:r>
      <w:bookmarkEnd w:id="7"/>
      <w:bookmarkEnd w:id="8"/>
      <w:bookmarkEnd w:id="9"/>
    </w:p>
    <w:p w:rsidR="00BC6E77" w:rsidRDefault="007A132E" w:rsidP="00BC6E77">
      <w:pPr>
        <w:keepNext/>
      </w:pPr>
      <w:r>
        <w:t xml:space="preserve">The </w:t>
      </w:r>
      <w:r w:rsidR="00BC6E77">
        <w:t xml:space="preserve">Dataset </w:t>
      </w:r>
      <w:proofErr w:type="gramStart"/>
      <w:r w:rsidR="00BC6E77">
        <w:t>Explorer</w:t>
      </w:r>
      <w:r>
        <w:t>,</w:t>
      </w:r>
      <w:proofErr w:type="gramEnd"/>
      <w:r>
        <w:t xml:space="preserve"> originally based on an </w:t>
      </w:r>
      <w:r w:rsidR="00BC6E77">
        <w:t>i2b2</w:t>
      </w:r>
      <w:r>
        <w:t xml:space="preserve"> design,</w:t>
      </w:r>
      <w:r w:rsidR="00BC6E77">
        <w:t xml:space="preserve"> lets you compare two sets of study groups based on one or more points of comparison. You define both the </w:t>
      </w:r>
      <w:r w:rsidR="00BC6E77">
        <w:lastRenderedPageBreak/>
        <w:t>criteria that populate the study groups and the points of comparison between the study groups.</w:t>
      </w:r>
    </w:p>
    <w:p w:rsidR="00BC6E77" w:rsidRDefault="00BC6E77" w:rsidP="00BC6E77">
      <w:r>
        <w:t>Dataset Explorer</w:t>
      </w:r>
      <w:r w:rsidR="007A132E">
        <w:t xml:space="preserve"> uses a standard </w:t>
      </w:r>
      <w:r>
        <w:t>navigation tree interface</w:t>
      </w:r>
      <w:r w:rsidR="007A132E">
        <w:t xml:space="preserve"> </w:t>
      </w:r>
      <w:r>
        <w:t xml:space="preserve">to display data from clinical trials, and also </w:t>
      </w:r>
      <w:r w:rsidR="007A132E">
        <w:t xml:space="preserve">employs an </w:t>
      </w:r>
      <w:r>
        <w:t>intuitive drag-and-drop functionality to help you build the criteria for populating the study groups and to add the points of comparison.</w:t>
      </w:r>
    </w:p>
    <w:p w:rsidR="00BC6E77" w:rsidRDefault="00BC6E77" w:rsidP="00BC6E77">
      <w:r w:rsidRPr="00464FBE">
        <w:t>Dataset Explorer functionality includes:</w:t>
      </w:r>
    </w:p>
    <w:p w:rsidR="00BC6E77" w:rsidRDefault="00BC6E77" w:rsidP="00BC6E77">
      <w:pPr>
        <w:pStyle w:val="ListBullet"/>
        <w:numPr>
          <w:ilvl w:val="0"/>
          <w:numId w:val="2"/>
        </w:numPr>
      </w:pPr>
      <w:r>
        <w:t>Saving the criteria used to populate the study groups.</w:t>
      </w:r>
    </w:p>
    <w:p w:rsidR="00BC6E77" w:rsidRDefault="00BC6E77" w:rsidP="00BC6E77">
      <w:pPr>
        <w:pStyle w:val="ListBullet"/>
        <w:numPr>
          <w:ilvl w:val="0"/>
          <w:numId w:val="2"/>
        </w:numPr>
      </w:pPr>
      <w:r>
        <w:t>Emailing the study group criteria to colleagues.</w:t>
      </w:r>
    </w:p>
    <w:p w:rsidR="00BC6E77" w:rsidRDefault="00BC6E77" w:rsidP="00BC6E77">
      <w:pPr>
        <w:pStyle w:val="ListBullet"/>
        <w:numPr>
          <w:ilvl w:val="0"/>
          <w:numId w:val="2"/>
        </w:numPr>
      </w:pPr>
      <w:r>
        <w:t xml:space="preserve">Using a </w:t>
      </w:r>
      <w:proofErr w:type="spellStart"/>
      <w:r>
        <w:t>heatmap</w:t>
      </w:r>
      <w:proofErr w:type="spellEnd"/>
      <w:r>
        <w:t xml:space="preserve"> to visualize the change in the expression of a specific protein from one sample to another.</w:t>
      </w:r>
    </w:p>
    <w:p w:rsidR="00BC6E77" w:rsidRDefault="00BC6E77" w:rsidP="00BC6E77">
      <w:pPr>
        <w:pStyle w:val="ListBullet"/>
        <w:numPr>
          <w:ilvl w:val="0"/>
          <w:numId w:val="2"/>
        </w:numPr>
      </w:pPr>
      <w:r>
        <w:t>Using principal component analysis (PCA) to reduce the dimensionality of the dataset and to identify new, meaningful variables in the dataset.</w:t>
      </w:r>
    </w:p>
    <w:p w:rsidR="00BC6E77" w:rsidRDefault="00BC6E77" w:rsidP="00BC6E77">
      <w:pPr>
        <w:pStyle w:val="ListBullet"/>
        <w:numPr>
          <w:ilvl w:val="0"/>
          <w:numId w:val="2"/>
        </w:numPr>
      </w:pPr>
      <w:r>
        <w:t xml:space="preserve">Performing advanced analyses and displaying results in various formats (scatter plot with linear regression, </w:t>
      </w:r>
      <w:r w:rsidR="00FA0E15">
        <w:t xml:space="preserve">box plot with analysis of variance, </w:t>
      </w:r>
      <w:r>
        <w:t xml:space="preserve">etc.) </w:t>
      </w:r>
    </w:p>
    <w:p w:rsidR="00BC6E77" w:rsidRDefault="00BC6E77" w:rsidP="00BC6E77">
      <w:pPr>
        <w:pStyle w:val="ListBullet"/>
        <w:numPr>
          <w:ilvl w:val="0"/>
          <w:numId w:val="2"/>
        </w:numPr>
      </w:pPr>
      <w:r>
        <w:t>Exporting a study or subset of a study to analyze in an external tool.</w:t>
      </w:r>
    </w:p>
    <w:p w:rsidR="00BC6E77" w:rsidRDefault="00BC6E77" w:rsidP="00BC6E77">
      <w:pPr>
        <w:pStyle w:val="Heading3"/>
      </w:pPr>
      <w:bookmarkStart w:id="10" w:name="_Toc297057883"/>
      <w:bookmarkStart w:id="11" w:name="_Toc322517829"/>
      <w:bookmarkStart w:id="12" w:name="_Toc366653687"/>
      <w:r>
        <w:t>Gene Signature Wizard</w:t>
      </w:r>
      <w:bookmarkEnd w:id="10"/>
      <w:bookmarkEnd w:id="11"/>
      <w:bookmarkEnd w:id="12"/>
    </w:p>
    <w:p w:rsidR="00BC6E77" w:rsidRDefault="00BC6E77" w:rsidP="00BC6E77">
      <w:pPr>
        <w:keepNext/>
      </w:pPr>
      <w:proofErr w:type="gramStart"/>
      <w:r>
        <w:t>tranSMART</w:t>
      </w:r>
      <w:proofErr w:type="gramEnd"/>
      <w:r>
        <w:t xml:space="preserve"> provides a wizard to help you create and define gene signatures and gene lists. </w:t>
      </w:r>
    </w:p>
    <w:p w:rsidR="00BC6E77" w:rsidRDefault="00BC6E77" w:rsidP="00BC6E77">
      <w:r>
        <w:t>You can use your gene signature or gene list in tranSMART searches to find studies where the differentially regulated genes match those in your gene signature or list.  This can help you develop hypotheses about diseases or treatments that may have similar genes deregulated.</w:t>
      </w:r>
    </w:p>
    <w:p w:rsidR="00BC6E77" w:rsidRDefault="00BC6E77" w:rsidP="00BC6E77">
      <w:r>
        <w:t>Stored gene signatures can also be used in the analyses functionality of Dataset Explorer.</w:t>
      </w:r>
    </w:p>
    <w:p w:rsidR="00BC6E77" w:rsidRDefault="00BC6E77" w:rsidP="00BC6E77">
      <w:pPr>
        <w:pStyle w:val="ListBullet"/>
        <w:keepNext/>
        <w:numPr>
          <w:ilvl w:val="0"/>
          <w:numId w:val="0"/>
        </w:numPr>
        <w:ind w:left="360" w:hanging="360"/>
      </w:pPr>
      <w:r>
        <w:t>Gene signature functionality includes:</w:t>
      </w:r>
    </w:p>
    <w:p w:rsidR="00BC6E77" w:rsidRDefault="00BC6E77" w:rsidP="00BC6E77">
      <w:pPr>
        <w:pStyle w:val="ListBullet"/>
        <w:numPr>
          <w:ilvl w:val="0"/>
          <w:numId w:val="2"/>
        </w:numPr>
      </w:pPr>
      <w:r>
        <w:t>Keeping the gene signature or list private so that only you can access it and use it in searches, or making it publicly available to all tranSMART users.</w:t>
      </w:r>
    </w:p>
    <w:p w:rsidR="00BC6E77" w:rsidRDefault="00BC6E77" w:rsidP="00BC6E77">
      <w:pPr>
        <w:pStyle w:val="ListBullet"/>
        <w:numPr>
          <w:ilvl w:val="0"/>
          <w:numId w:val="2"/>
        </w:numPr>
      </w:pPr>
      <w:r>
        <w:t>Cloning an existing gene signature or list – either yours or a public one – as the starting point for creating and defining a new gene signature or list.</w:t>
      </w:r>
    </w:p>
    <w:p w:rsidR="00BC6E77" w:rsidRDefault="00BC6E77" w:rsidP="00BC6E77">
      <w:pPr>
        <w:pStyle w:val="ListBullet"/>
        <w:numPr>
          <w:ilvl w:val="0"/>
          <w:numId w:val="2"/>
        </w:numPr>
      </w:pPr>
      <w:r>
        <w:t>Exporting all details of a gene signature or list to a Microsoft Excel file.</w:t>
      </w:r>
    </w:p>
    <w:p w:rsidR="00BC6E77" w:rsidRDefault="00BC6E77" w:rsidP="00BC6E77">
      <w:pPr>
        <w:pStyle w:val="Heading2"/>
      </w:pPr>
      <w:bookmarkStart w:id="13" w:name="_Toc297057884"/>
      <w:bookmarkStart w:id="14" w:name="_Toc322517830"/>
      <w:bookmarkStart w:id="15" w:name="_Toc366653688"/>
      <w:r>
        <w:lastRenderedPageBreak/>
        <w:t>Logging In</w:t>
      </w:r>
      <w:bookmarkEnd w:id="13"/>
      <w:bookmarkEnd w:id="14"/>
      <w:bookmarkEnd w:id="15"/>
    </w:p>
    <w:p w:rsidR="00BC6E77" w:rsidRPr="009372D4" w:rsidRDefault="00BC6E77" w:rsidP="00BC6E77">
      <w:pPr>
        <w:pStyle w:val="ListNumStart"/>
        <w:numPr>
          <w:ilvl w:val="0"/>
          <w:numId w:val="9"/>
        </w:numPr>
      </w:pPr>
      <w:r>
        <w:t>To log into tranSMART:</w:t>
      </w:r>
    </w:p>
    <w:p w:rsidR="00BC6E77" w:rsidRPr="004E3CFC" w:rsidRDefault="00BC6E77" w:rsidP="00BC6E77">
      <w:pPr>
        <w:pStyle w:val="ListNumber"/>
        <w:keepNext/>
        <w:numPr>
          <w:ilvl w:val="1"/>
          <w:numId w:val="9"/>
        </w:numPr>
      </w:pPr>
      <w:r w:rsidRPr="004E3CFC">
        <w:t xml:space="preserve">Type the address of the </w:t>
      </w:r>
      <w:r>
        <w:t>tranSMART</w:t>
      </w:r>
      <w:r w:rsidRPr="004E3CFC">
        <w:t xml:space="preserve"> software into your browser</w:t>
      </w:r>
      <w:r>
        <w:t>’</w:t>
      </w:r>
      <w:r w:rsidRPr="004E3CFC">
        <w:t>s URL field:</w:t>
      </w:r>
    </w:p>
    <w:p w:rsidR="00BC6E77" w:rsidRPr="00C554BF" w:rsidRDefault="00BC6E77" w:rsidP="00BC6E77">
      <w:pPr>
        <w:pStyle w:val="NormalIndent"/>
        <w:keepNext/>
        <w:rPr>
          <w:rStyle w:val="xRef"/>
        </w:rPr>
      </w:pPr>
      <w:r w:rsidRPr="00C554BF">
        <w:rPr>
          <w:rStyle w:val="xRef"/>
        </w:rPr>
        <w:t>http://transmart.host.com/transmart</w:t>
      </w:r>
    </w:p>
    <w:p w:rsidR="00BC6E77" w:rsidRDefault="00BC6E77" w:rsidP="00BC6E77">
      <w:pPr>
        <w:pStyle w:val="NormalIndent"/>
        <w:keepNext/>
      </w:pPr>
      <w:r>
        <w:t>The login screen appears:</w:t>
      </w:r>
    </w:p>
    <w:p w:rsidR="00BC6E77" w:rsidRDefault="00BC6E77" w:rsidP="00BC6E77">
      <w:pPr>
        <w:pStyle w:val="NormalIndent"/>
      </w:pPr>
      <w:r>
        <w:rPr>
          <w:noProof/>
        </w:rPr>
        <w:drawing>
          <wp:inline distT="0" distB="0" distL="0" distR="0">
            <wp:extent cx="2833474" cy="1033154"/>
            <wp:effectExtent l="0" t="0" r="508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cstate="print"/>
                    <a:srcRect t="28689"/>
                    <a:stretch/>
                  </pic:blipFill>
                  <pic:spPr bwMode="auto">
                    <a:xfrm>
                      <a:off x="0" y="0"/>
                      <a:ext cx="2838095" cy="1034839"/>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C554BF" w:rsidRPr="00C554BF" w:rsidRDefault="00C554BF" w:rsidP="00BC6E77">
      <w:pPr>
        <w:pStyle w:val="NormalIndent"/>
        <w:rPr>
          <w:sz w:val="2"/>
        </w:rPr>
      </w:pPr>
    </w:p>
    <w:p w:rsidR="007A132E" w:rsidRDefault="00BC6E77" w:rsidP="007A132E">
      <w:pPr>
        <w:pStyle w:val="ListNumber"/>
        <w:numPr>
          <w:ilvl w:val="1"/>
          <w:numId w:val="9"/>
        </w:numPr>
      </w:pPr>
      <w:r w:rsidRPr="004E3CFC">
        <w:t xml:space="preserve">Type your </w:t>
      </w:r>
      <w:r>
        <w:t>tranSMART</w:t>
      </w:r>
      <w:r w:rsidRPr="004E3CFC">
        <w:t xml:space="preserve"> login credentials, </w:t>
      </w:r>
      <w:proofErr w:type="gramStart"/>
      <w:r w:rsidRPr="004E3CFC">
        <w:t>then</w:t>
      </w:r>
      <w:proofErr w:type="gramEnd"/>
      <w:r w:rsidRPr="004E3CFC">
        <w:t xml:space="preserve"> click </w:t>
      </w:r>
      <w:r w:rsidRPr="00954D5C">
        <w:rPr>
          <w:rStyle w:val="Bold"/>
        </w:rPr>
        <w:t>Login</w:t>
      </w:r>
      <w:r w:rsidRPr="004E3CFC">
        <w:t>.</w:t>
      </w:r>
    </w:p>
    <w:p w:rsidR="007A132E" w:rsidRPr="004E3CFC" w:rsidRDefault="007A132E" w:rsidP="00873B10">
      <w:pPr>
        <w:pStyle w:val="ListNumStart"/>
      </w:pPr>
      <w:r w:rsidRPr="0087616C">
        <w:rPr>
          <w:noProof/>
        </w:rPr>
        <w:drawing>
          <wp:anchor distT="0" distB="0" distL="114300" distR="114300" simplePos="0" relativeHeight="251696128" behindDoc="1" locked="0" layoutInCell="1" allowOverlap="1">
            <wp:simplePos x="0" y="0"/>
            <wp:positionH relativeFrom="column">
              <wp:posOffset>125627</wp:posOffset>
            </wp:positionH>
            <wp:positionV relativeFrom="paragraph">
              <wp:posOffset>33981</wp:posOffset>
            </wp:positionV>
            <wp:extent cx="340909" cy="304800"/>
            <wp:effectExtent l="19050" t="0" r="1991" b="0"/>
            <wp:wrapTight wrapText="bothSides">
              <wp:wrapPolygon edited="0">
                <wp:start x="-1207" y="0"/>
                <wp:lineTo x="-1207" y="20250"/>
                <wp:lineTo x="21726" y="20250"/>
                <wp:lineTo x="21726" y="0"/>
                <wp:lineTo x="-1207" y="0"/>
              </wp:wrapPolygon>
            </wp:wrapTight>
            <wp:docPr id="2" name="Picture 17" descr="C:\Users\bkingsbury\Dropbox\Stuff\Recombinant\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kingsbury\Dropbox\Stuff\Recombinant\note.png"/>
                    <pic:cNvPicPr>
                      <a:picLocks noChangeAspect="1" noChangeArrowheads="1"/>
                    </pic:cNvPicPr>
                  </pic:nvPicPr>
                  <pic:blipFill rotWithShape="1">
                    <a:blip r:embed="rId1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8989" b="10674"/>
                    <a:stretch/>
                  </pic:blipFill>
                  <pic:spPr bwMode="auto">
                    <a:xfrm>
                      <a:off x="0" y="0"/>
                      <a:ext cx="340909" cy="30480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r>
        <w:t xml:space="preserve">Your tranSMART software may also be configured to login automatically as a guest user. </w:t>
      </w:r>
    </w:p>
    <w:p w:rsidR="00BC6E77" w:rsidRDefault="00BC6E77" w:rsidP="00BC6E77">
      <w:pPr>
        <w:pStyle w:val="Heading2"/>
      </w:pPr>
      <w:bookmarkStart w:id="16" w:name="_Toc297057885"/>
      <w:bookmarkStart w:id="17" w:name="_Toc322517831"/>
      <w:bookmarkStart w:id="18" w:name="_Toc366653689"/>
      <w:r>
        <w:t>Tools</w:t>
      </w:r>
      <w:bookmarkEnd w:id="16"/>
      <w:bookmarkEnd w:id="17"/>
      <w:bookmarkEnd w:id="18"/>
    </w:p>
    <w:p w:rsidR="00BC6E77" w:rsidRPr="00CD49EB" w:rsidRDefault="00BC6E77" w:rsidP="00BC6E77">
      <w:pPr>
        <w:keepNext/>
      </w:pPr>
      <w:proofErr w:type="gramStart"/>
      <w:r>
        <w:t>tranSMART</w:t>
      </w:r>
      <w:proofErr w:type="gramEnd"/>
      <w:r>
        <w:t xml:space="preserve"> provides the following tools:</w:t>
      </w:r>
    </w:p>
    <w:p w:rsidR="00BC6E77" w:rsidRPr="009372D4" w:rsidRDefault="00BC6E77" w:rsidP="00BC6E77">
      <w:pPr>
        <w:pStyle w:val="ListBullet"/>
        <w:keepNext/>
        <w:numPr>
          <w:ilvl w:val="0"/>
          <w:numId w:val="2"/>
        </w:numPr>
        <w:tabs>
          <w:tab w:val="clear" w:pos="720"/>
          <w:tab w:val="clear" w:pos="1080"/>
        </w:tabs>
      </w:pPr>
      <w:r w:rsidRPr="00CD49EB">
        <w:rPr>
          <w:rStyle w:val="Bold"/>
        </w:rPr>
        <w:t>Search</w:t>
      </w:r>
      <w:r>
        <w:t xml:space="preserve"> – Search across internal and external data sources for research data and literature related to search terms that you provide.</w:t>
      </w:r>
    </w:p>
    <w:p w:rsidR="00BC6E77" w:rsidRPr="00CD49EB" w:rsidRDefault="00BC6E77" w:rsidP="00BC6E77">
      <w:pPr>
        <w:pStyle w:val="ListBullet"/>
        <w:keepNext/>
        <w:numPr>
          <w:ilvl w:val="0"/>
          <w:numId w:val="2"/>
        </w:numPr>
        <w:tabs>
          <w:tab w:val="clear" w:pos="720"/>
          <w:tab w:val="clear" w:pos="1080"/>
        </w:tabs>
        <w:rPr>
          <w:b/>
        </w:rPr>
      </w:pPr>
      <w:r w:rsidRPr="00CD49EB">
        <w:rPr>
          <w:rStyle w:val="Bold"/>
        </w:rPr>
        <w:t>Dataset</w:t>
      </w:r>
      <w:r>
        <w:t xml:space="preserve"> </w:t>
      </w:r>
      <w:r w:rsidRPr="00CD49EB">
        <w:rPr>
          <w:rStyle w:val="Bold"/>
        </w:rPr>
        <w:t xml:space="preserve">Explorer </w:t>
      </w:r>
      <w:r w:rsidRPr="00AC1F76">
        <w:rPr>
          <w:rStyle w:val="Bold"/>
          <w:b w:val="0"/>
        </w:rPr>
        <w:t>– View study data for subjects that you select, based</w:t>
      </w:r>
      <w:r>
        <w:rPr>
          <w:rStyle w:val="Bold"/>
          <w:b w:val="0"/>
        </w:rPr>
        <w:t xml:space="preserve"> on criteria that you specify. </w:t>
      </w:r>
      <w:r w:rsidRPr="00AC1F76">
        <w:rPr>
          <w:rStyle w:val="Bold"/>
          <w:b w:val="0"/>
        </w:rPr>
        <w:t xml:space="preserve">Also, compare </w:t>
      </w:r>
      <w:r>
        <w:t>data generated for subjects in two different study groups, based on criteria and points of comparison that you specify.</w:t>
      </w:r>
    </w:p>
    <w:p w:rsidR="00BC6E77" w:rsidRPr="00CD49EB" w:rsidRDefault="00BC6E77" w:rsidP="00BC6E77">
      <w:pPr>
        <w:pStyle w:val="ListBullet"/>
        <w:numPr>
          <w:ilvl w:val="0"/>
          <w:numId w:val="2"/>
        </w:numPr>
        <w:tabs>
          <w:tab w:val="clear" w:pos="720"/>
          <w:tab w:val="clear" w:pos="1080"/>
        </w:tabs>
        <w:rPr>
          <w:b/>
        </w:rPr>
      </w:pPr>
      <w:r w:rsidRPr="00CD49EB">
        <w:rPr>
          <w:rStyle w:val="Bold"/>
        </w:rPr>
        <w:t>Gene</w:t>
      </w:r>
      <w:r>
        <w:t xml:space="preserve"> </w:t>
      </w:r>
      <w:r w:rsidRPr="00CD49EB">
        <w:rPr>
          <w:rStyle w:val="Bold"/>
        </w:rPr>
        <w:t>Signature/Lists</w:t>
      </w:r>
      <w:r w:rsidRPr="00AC1F76">
        <w:rPr>
          <w:rStyle w:val="Bold"/>
          <w:b w:val="0"/>
        </w:rPr>
        <w:t xml:space="preserve"> –</w:t>
      </w:r>
      <w:r>
        <w:rPr>
          <w:rStyle w:val="Bold"/>
        </w:rPr>
        <w:t xml:space="preserve"> </w:t>
      </w:r>
      <w:r w:rsidRPr="00AC1F76">
        <w:rPr>
          <w:rStyle w:val="Bold"/>
          <w:b w:val="0"/>
        </w:rPr>
        <w:t>View definitions of existing gene signatures and add new gene signature definitions.</w:t>
      </w:r>
    </w:p>
    <w:p w:rsidR="00BC6E77" w:rsidRDefault="00BC6E77" w:rsidP="00BC6E77">
      <w:pPr>
        <w:pStyle w:val="ListBullet"/>
        <w:keepNext/>
        <w:numPr>
          <w:ilvl w:val="0"/>
          <w:numId w:val="2"/>
        </w:numPr>
        <w:tabs>
          <w:tab w:val="clear" w:pos="720"/>
          <w:tab w:val="clear" w:pos="1080"/>
        </w:tabs>
        <w:rPr>
          <w:rStyle w:val="Bold"/>
        </w:rPr>
      </w:pPr>
      <w:r>
        <w:rPr>
          <w:rStyle w:val="Bold"/>
        </w:rPr>
        <w:t>Utilities</w:t>
      </w:r>
      <w:r>
        <w:rPr>
          <w:rStyle w:val="Bold"/>
          <w:b w:val="0"/>
        </w:rPr>
        <w:t xml:space="preserve"> – contains the following submenus:</w:t>
      </w:r>
    </w:p>
    <w:p w:rsidR="00BC6E77" w:rsidRPr="00CD49EB" w:rsidRDefault="00BC6E77" w:rsidP="00BC6E77">
      <w:pPr>
        <w:pStyle w:val="ListBullet2"/>
        <w:keepNext/>
        <w:numPr>
          <w:ilvl w:val="1"/>
          <w:numId w:val="2"/>
        </w:numPr>
        <w:rPr>
          <w:b/>
        </w:rPr>
      </w:pPr>
      <w:r>
        <w:rPr>
          <w:rStyle w:val="Bold"/>
        </w:rPr>
        <w:t>Help</w:t>
      </w:r>
      <w:r>
        <w:rPr>
          <w:rStyle w:val="Bold"/>
          <w:b w:val="0"/>
        </w:rPr>
        <w:t xml:space="preserve"> – Display links to the </w:t>
      </w:r>
      <w:r>
        <w:t>tranSMART</w:t>
      </w:r>
      <w:r>
        <w:rPr>
          <w:rStyle w:val="Bold"/>
          <w:b w:val="0"/>
        </w:rPr>
        <w:t xml:space="preserve"> documentation set. </w:t>
      </w:r>
    </w:p>
    <w:p w:rsidR="00BC6E77" w:rsidRPr="00CD49EB" w:rsidRDefault="00BC6E77" w:rsidP="00BC6E77">
      <w:pPr>
        <w:pStyle w:val="ListBullet2"/>
        <w:numPr>
          <w:ilvl w:val="1"/>
          <w:numId w:val="2"/>
        </w:numPr>
        <w:rPr>
          <w:b/>
        </w:rPr>
      </w:pPr>
      <w:r>
        <w:rPr>
          <w:rStyle w:val="Bold"/>
        </w:rPr>
        <w:t>Contact Us</w:t>
      </w:r>
      <w:r w:rsidRPr="00CD49EB">
        <w:rPr>
          <w:rStyle w:val="Bold"/>
        </w:rPr>
        <w:t xml:space="preserve"> –</w:t>
      </w:r>
      <w:r w:rsidRPr="002A02C7">
        <w:rPr>
          <w:rStyle w:val="Bold"/>
        </w:rPr>
        <w:t xml:space="preserve"> </w:t>
      </w:r>
      <w:r>
        <w:t>Email questions, problem reports, enhancement requests, or any other feedback about the tranSMART application.</w:t>
      </w:r>
    </w:p>
    <w:p w:rsidR="00BC6E77" w:rsidRPr="00AC1F76" w:rsidRDefault="00BC6E77" w:rsidP="00BC6E77">
      <w:pPr>
        <w:pStyle w:val="ListBullet2"/>
        <w:numPr>
          <w:ilvl w:val="1"/>
          <w:numId w:val="2"/>
        </w:numPr>
        <w:rPr>
          <w:b/>
        </w:rPr>
      </w:pPr>
      <w:r w:rsidRPr="00AC1F76">
        <w:rPr>
          <w:rStyle w:val="Bold"/>
        </w:rPr>
        <w:t>About</w:t>
      </w:r>
      <w:r w:rsidRPr="00AC1F76">
        <w:rPr>
          <w:rStyle w:val="Bold"/>
          <w:b w:val="0"/>
        </w:rPr>
        <w:t xml:space="preserve"> – Display</w:t>
      </w:r>
      <w:r>
        <w:rPr>
          <w:rStyle w:val="Bold"/>
          <w:b w:val="0"/>
        </w:rPr>
        <w:t xml:space="preserve">s the version of </w:t>
      </w:r>
      <w:r>
        <w:t>tranSMART</w:t>
      </w:r>
      <w:r>
        <w:rPr>
          <w:rStyle w:val="Bold"/>
          <w:b w:val="0"/>
        </w:rPr>
        <w:t xml:space="preserve">. </w:t>
      </w:r>
    </w:p>
    <w:p w:rsidR="00873B10" w:rsidRDefault="00BC6E77" w:rsidP="00BC6E77">
      <w:pPr>
        <w:keepNext/>
        <w:spacing w:after="100"/>
      </w:pPr>
      <w:r>
        <w:t>Select the tranSMART tool to use by clicking one of the tool tabs at the top of the</w:t>
      </w:r>
      <w:r w:rsidRPr="006E512A">
        <w:t xml:space="preserve"> </w:t>
      </w:r>
      <w:r>
        <w:t>tranSMART window:</w:t>
      </w:r>
    </w:p>
    <w:p w:rsidR="00BC6E77" w:rsidRPr="007D0C61" w:rsidRDefault="00BC6E77" w:rsidP="00BC6E77">
      <w:pPr>
        <w:keepNext/>
        <w:spacing w:after="100"/>
        <w:rPr>
          <w:sz w:val="8"/>
        </w:rPr>
      </w:pPr>
    </w:p>
    <w:p w:rsidR="00873B10" w:rsidRDefault="00873B10" w:rsidP="00BC6E77"/>
    <w:p w:rsidR="00BC6E77" w:rsidRDefault="00DB5708" w:rsidP="00BC6E77">
      <w:r>
        <w:rPr>
          <w:noProof/>
        </w:rPr>
        <w:lastRenderedPageBreak/>
        <w:pict>
          <v:group id="Group 6" o:spid="_x0000_s1031" style="position:absolute;margin-left:-33pt;margin-top:6.25pt;width:468pt;height:90.4pt;z-index:251693056" coordsize="59436,114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13" o:spid="_x0000_s1032" type="#_x0000_t75" style="position:absolute;width:59436;height:7823;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dCzGbDAAAA3AAAAA8AAABkcnMvZG93bnJldi54bWxET01rwkAQvRf8D8sI3upGLTWkboIWxN6s&#10;aQ96G7LTJJidDbtbE/99t1DobR7vczbFaDpxI+dbywoW8wQEcWV1y7WCz4/9YwrCB2SNnWVScCcP&#10;RT552GCm7cAnupWhFjGEfYYKmhD6TEpfNWTQz21PHLkv6wyGCF0ttcMhhptOLpPkWRpsOTY02NNr&#10;Q9W1/DYKgrngYdwtXfpen6v103BMd/ujUrPpuH0BEWgM/+I/95uO8xcr+H0mXiDzH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d0LMZsMAAADcAAAADwAAAAAAAAAAAAAAAACf&#10;AgAAZHJzL2Rvd25yZXYueG1sUEsFBgAAAAAEAAQA9wAAAI8DAAAAAA==&#10;">
              <v:imagedata r:id="rId19" o:title=""/>
            </v:shape>
            <v:shape id="_x0000_s1033" type="#_x0000_t202" style="position:absolute;left:9144;top:9007;width:6572;height:247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MDZsMA&#10;AADcAAAADwAAAGRycy9kb3ducmV2LnhtbERPTWvCQBC9C/0PyxS8iNloi5roKqXQorfWil6H7JiE&#10;ZmfT3W2M/94VCr3N433OatObRnTkfG1ZwSRJQRAXVtdcKjh8vY0XIHxA1thYJgVX8rBZPwxWmGt7&#10;4U/q9qEUMYR9jgqqENpcSl9UZNAntiWO3Nk6gyFCV0rt8BLDTSOnaTqTBmuODRW29FpR8b3/NQoW&#10;z9vu5HdPH8didm6yMJp37z9OqeFj/7IEEagP/+I/91bH+ZMM7s/EC+T6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TMDZsMAAADcAAAADwAAAAAAAAAAAAAAAACYAgAAZHJzL2Rv&#10;d25yZXYueG1sUEsFBgAAAAAEAAQA9QAAAIgDAAAAAA==&#10;">
              <v:textbox>
                <w:txbxContent>
                  <w:p w:rsidR="009A67BD" w:rsidRDefault="009A67BD" w:rsidP="00FF4CBE">
                    <w:pPr>
                      <w:pStyle w:val="NormalWeb"/>
                      <w:spacing w:before="0" w:beforeAutospacing="0" w:after="200" w:afterAutospacing="0" w:line="276" w:lineRule="auto"/>
                    </w:pPr>
                    <w:r>
                      <w:rPr>
                        <w:rFonts w:ascii="Calibri" w:eastAsia="Calibri" w:hAnsi="Calibri"/>
                        <w:b/>
                        <w:bCs/>
                        <w:color w:val="FF0000"/>
                        <w:kern w:val="24"/>
                        <w:sz w:val="18"/>
                        <w:szCs w:val="18"/>
                      </w:rPr>
                      <w:t>Tool Tabs</w:t>
                    </w:r>
                  </w:p>
                </w:txbxContent>
              </v:textbox>
            </v:shape>
            <v:line id="Straight Connector 122" o:spid="_x0000_s1034" style="position:absolute;flip:x y;visibility:visible" from="3524,1292" to="9137,90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qS59sEAAADcAAAADwAAAGRycy9kb3ducmV2LnhtbERPTWuDQBC9B/oflin0Ftd6kGLchBBo&#10;iccaaa6DO12l7qxxt9H013cDhd7m8T6n3C12EFeafO9YwXOSgiBune7ZKGhOr+sXED4gaxwck4Ib&#10;edhtH1YlFtrN/E7XOhgRQ9gXqKALYSyk9G1HFn3iRuLIfbrJYohwMlJPOMdwO8gsTXNpsefY0OFI&#10;h47ar/rbKsirMO/z8aeh6sPUZkjx/JZflHp6XPYbEIGW8C/+cx91nJ9lcH8mXiC3v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6pLn2wQAAANwAAAAPAAAAAAAAAAAAAAAA&#10;AKECAABkcnMvZG93bnJldi54bWxQSwUGAAAAAAQABAD5AAAAjwMAAAAA&#10;" strokecolor="red"/>
          </v:group>
        </w:pict>
      </w:r>
    </w:p>
    <w:p w:rsidR="00FF4CBE" w:rsidRDefault="00FF4CBE" w:rsidP="00BC6E77">
      <w:pPr>
        <w:pStyle w:val="Heading2"/>
      </w:pPr>
      <w:bookmarkStart w:id="19" w:name="_Toc297057886"/>
      <w:bookmarkStart w:id="20" w:name="_Toc322517832"/>
    </w:p>
    <w:p w:rsidR="00FF4CBE" w:rsidRDefault="00FF4CBE" w:rsidP="00BC6E77">
      <w:pPr>
        <w:pStyle w:val="Heading2"/>
      </w:pPr>
    </w:p>
    <w:p w:rsidR="00BC6E77" w:rsidRDefault="00BC6E77" w:rsidP="00BC6E77">
      <w:pPr>
        <w:pStyle w:val="Heading2"/>
      </w:pPr>
      <w:bookmarkStart w:id="21" w:name="_Toc366653690"/>
      <w:r>
        <w:t>Opening a Particular Tool at Login</w:t>
      </w:r>
      <w:bookmarkEnd w:id="19"/>
      <w:bookmarkEnd w:id="20"/>
      <w:bookmarkEnd w:id="21"/>
    </w:p>
    <w:p w:rsidR="00BC6E77" w:rsidRDefault="00BC6E77" w:rsidP="00BC6E77">
      <w:pPr>
        <w:keepNext/>
      </w:pPr>
      <w:r>
        <w:t>By default, tranSMART opens the Search tool after you log in. However, you can specify the tool for tranSMART to open immediately after login by including the tool name in the address you type into your browser’s URL field.</w:t>
      </w:r>
    </w:p>
    <w:p w:rsidR="00BC6E77" w:rsidRDefault="00BC6E77" w:rsidP="00BC6E77">
      <w:pPr>
        <w:keepNext/>
      </w:pPr>
      <w:r>
        <w:t>To automatically open a particular tranSMART tool immediately after login, use an address listed below: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098"/>
        <w:gridCol w:w="7758"/>
      </w:tblGrid>
      <w:tr w:rsidR="00BC6E77" w:rsidTr="00BC6E77">
        <w:tc>
          <w:tcPr>
            <w:tcW w:w="1098" w:type="dxa"/>
          </w:tcPr>
          <w:p w:rsidR="00BC6E77" w:rsidRDefault="00BC6E77" w:rsidP="00BC6E77">
            <w:pPr>
              <w:keepNext/>
              <w:jc w:val="center"/>
            </w:pPr>
            <w:r>
              <w:rPr>
                <w:noProof/>
              </w:rPr>
              <w:drawing>
                <wp:inline distT="0" distB="0" distL="0" distR="0">
                  <wp:extent cx="338328" cy="274320"/>
                  <wp:effectExtent l="0" t="0" r="5080" b="0"/>
                  <wp:docPr id="37" name="Picture 37" descr="C:\Users\bkingsbury\Dropbox\Stuff\Recombinant\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kingsbury\Dropbox\Stuff\Recombinant\note.png"/>
                          <pic:cNvPicPr>
                            <a:picLocks noChangeAspect="1" noChangeArrowheads="1"/>
                          </pic:cNvPicPr>
                        </pic:nvPicPr>
                        <pic:blipFill rotWithShape="1">
                          <a:blip r:embed="rId1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8989" b="10674"/>
                          <a:stretch/>
                        </pic:blipFill>
                        <pic:spPr bwMode="auto">
                          <a:xfrm>
                            <a:off x="0" y="0"/>
                            <a:ext cx="338328" cy="27432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tc>
        <w:tc>
          <w:tcPr>
            <w:tcW w:w="7758" w:type="dxa"/>
          </w:tcPr>
          <w:p w:rsidR="00BC6E77" w:rsidRPr="001C3301" w:rsidRDefault="00BC6E77" w:rsidP="00BC6E77">
            <w:pPr>
              <w:keepNext/>
              <w:rPr>
                <w:szCs w:val="20"/>
              </w:rPr>
            </w:pPr>
            <w:r>
              <w:rPr>
                <w:szCs w:val="20"/>
              </w:rPr>
              <w:t>The addresses below are case-sensitive.</w:t>
            </w:r>
          </w:p>
        </w:tc>
      </w:tr>
    </w:tbl>
    <w:p w:rsidR="00BC6E77" w:rsidRDefault="00BC6E77" w:rsidP="00BC6E77">
      <w:pPr>
        <w:pStyle w:val="ListBullet"/>
        <w:keepNext/>
        <w:numPr>
          <w:ilvl w:val="0"/>
          <w:numId w:val="2"/>
        </w:numPr>
        <w:tabs>
          <w:tab w:val="clear" w:pos="720"/>
          <w:tab w:val="clear" w:pos="1080"/>
        </w:tabs>
      </w:pPr>
      <w:r>
        <w:t>Search tool – either of the following:</w:t>
      </w:r>
    </w:p>
    <w:p w:rsidR="00BC6E77" w:rsidRDefault="00DB5708" w:rsidP="00BC6E77">
      <w:pPr>
        <w:pStyle w:val="NormalIndent"/>
        <w:keepNext/>
      </w:pPr>
      <w:hyperlink r:id="rId20" w:history="1">
        <w:r w:rsidR="00BC6E77" w:rsidRPr="007E775F">
          <w:rPr>
            <w:rStyle w:val="Hyperlink"/>
          </w:rPr>
          <w:t>https://transmart.host.com/transmart</w:t>
        </w:r>
      </w:hyperlink>
    </w:p>
    <w:p w:rsidR="00BC6E77" w:rsidRDefault="00DB5708" w:rsidP="00BC6E77">
      <w:pPr>
        <w:pStyle w:val="NormalIndent"/>
        <w:keepNext/>
      </w:pPr>
      <w:hyperlink r:id="rId21" w:history="1">
        <w:r w:rsidR="00BC6E77" w:rsidRPr="007E775F">
          <w:rPr>
            <w:rStyle w:val="Hyperlink"/>
          </w:rPr>
          <w:t>https://transmart.host.com/transmart/search</w:t>
        </w:r>
      </w:hyperlink>
    </w:p>
    <w:p w:rsidR="00BC6E77" w:rsidRDefault="00BC6E77" w:rsidP="00BC6E77">
      <w:pPr>
        <w:pStyle w:val="ListBullet"/>
        <w:numPr>
          <w:ilvl w:val="0"/>
          <w:numId w:val="2"/>
        </w:numPr>
        <w:tabs>
          <w:tab w:val="clear" w:pos="720"/>
          <w:tab w:val="clear" w:pos="1080"/>
        </w:tabs>
      </w:pPr>
      <w:r>
        <w:t>Dataset Explorer tool</w:t>
      </w:r>
    </w:p>
    <w:p w:rsidR="00BC6E77" w:rsidRPr="00396A80" w:rsidRDefault="00DB5708" w:rsidP="00BC6E77">
      <w:pPr>
        <w:pStyle w:val="NormalIndent"/>
        <w:rPr>
          <w:color w:val="0000FF"/>
          <w:u w:val="single"/>
        </w:rPr>
      </w:pPr>
      <w:hyperlink r:id="rId22" w:history="1">
        <w:r w:rsidR="00BC6E77" w:rsidRPr="007E775F">
          <w:rPr>
            <w:rStyle w:val="Hyperlink"/>
          </w:rPr>
          <w:t>https://transmart.host.com/transmart/datasetExplorer</w:t>
        </w:r>
      </w:hyperlink>
    </w:p>
    <w:p w:rsidR="00BC6E77" w:rsidRDefault="00BC6E77" w:rsidP="00BC6E77">
      <w:pPr>
        <w:pStyle w:val="ListBullet"/>
        <w:numPr>
          <w:ilvl w:val="0"/>
          <w:numId w:val="2"/>
        </w:numPr>
        <w:tabs>
          <w:tab w:val="clear" w:pos="720"/>
          <w:tab w:val="clear" w:pos="1080"/>
        </w:tabs>
      </w:pPr>
      <w:r>
        <w:t>Gene Signature/Lists tool</w:t>
      </w:r>
    </w:p>
    <w:p w:rsidR="00BC6E77" w:rsidRDefault="00DB5708" w:rsidP="00BC6E77">
      <w:pPr>
        <w:pStyle w:val="NormalIndent"/>
      </w:pPr>
      <w:hyperlink r:id="rId23" w:history="1">
        <w:r w:rsidR="00BC6E77" w:rsidRPr="007E775F">
          <w:rPr>
            <w:rStyle w:val="Hyperlink"/>
          </w:rPr>
          <w:t>https://transmart.host.com/transmart/geneSignature</w:t>
        </w:r>
      </w:hyperlink>
    </w:p>
    <w:p w:rsidR="00BC6E77" w:rsidRDefault="00BC6E77" w:rsidP="00BC6E77">
      <w:pPr>
        <w:sectPr w:rsidR="00BC6E77" w:rsidSect="00560D1E">
          <w:headerReference w:type="even" r:id="rId24"/>
          <w:headerReference w:type="default" r:id="rId25"/>
          <w:footerReference w:type="even" r:id="rId26"/>
          <w:footerReference w:type="default" r:id="rId27"/>
          <w:headerReference w:type="first" r:id="rId28"/>
          <w:footerReference w:type="first" r:id="rId29"/>
          <w:type w:val="oddPage"/>
          <w:pgSz w:w="12240" w:h="15840" w:code="1"/>
          <w:pgMar w:top="1440" w:right="1800" w:bottom="1440" w:left="1800" w:header="708" w:footer="708" w:gutter="0"/>
          <w:pgNumType w:start="1"/>
          <w:cols w:space="708"/>
          <w:titlePg/>
          <w:docGrid w:linePitch="360"/>
        </w:sectPr>
      </w:pPr>
      <w:r>
        <w:br w:type="page"/>
      </w:r>
    </w:p>
    <w:p w:rsidR="00BC6E77" w:rsidRPr="002A5080" w:rsidRDefault="00BC6E77" w:rsidP="00BC6E77">
      <w:pPr>
        <w:pStyle w:val="ChapterNumber"/>
      </w:pPr>
      <w:r w:rsidRPr="002A5080">
        <w:lastRenderedPageBreak/>
        <w:t>Chapter</w:t>
      </w:r>
      <w:r>
        <w:t> </w:t>
      </w:r>
      <w:fldSimple w:instr=" SEQ  &quot;Chapter Number&quot; \* MERGEFORMAT">
        <w:r w:rsidR="004F1671">
          <w:rPr>
            <w:noProof/>
          </w:rPr>
          <w:t>2</w:t>
        </w:r>
      </w:fldSimple>
    </w:p>
    <w:p w:rsidR="00BC6E77" w:rsidRPr="002A5080" w:rsidRDefault="00BC6E77" w:rsidP="00BC6E77">
      <w:pPr>
        <w:pStyle w:val="Heading1"/>
      </w:pPr>
      <w:bookmarkStart w:id="22" w:name="_Toc322517833"/>
      <w:bookmarkStart w:id="23" w:name="_Toc366653691"/>
      <w:r w:rsidRPr="002A5080">
        <w:rPr>
          <w:rStyle w:val="InvisibleChap-Appx"/>
        </w:rPr>
        <w:t xml:space="preserve">Chapter </w:t>
      </w:r>
      <w:r w:rsidR="00DB5708" w:rsidRPr="002A5080">
        <w:rPr>
          <w:rStyle w:val="InvisibleChap-Appx"/>
        </w:rPr>
        <w:fldChar w:fldCharType="begin"/>
      </w:r>
      <w:r w:rsidRPr="002A5080">
        <w:rPr>
          <w:rStyle w:val="InvisibleChap-Appx"/>
        </w:rPr>
        <w:instrText xml:space="preserve"> SEQ  "Hidden Chapter Number" \* CHARFORMAT</w:instrText>
      </w:r>
      <w:r w:rsidR="00DB5708" w:rsidRPr="002A5080">
        <w:rPr>
          <w:rStyle w:val="InvisibleChap-Appx"/>
        </w:rPr>
        <w:fldChar w:fldCharType="separate"/>
      </w:r>
      <w:r w:rsidR="004F1671">
        <w:rPr>
          <w:rStyle w:val="InvisibleChap-Appx"/>
          <w:noProof/>
        </w:rPr>
        <w:t>2</w:t>
      </w:r>
      <w:r w:rsidR="00DB5708" w:rsidRPr="002A5080">
        <w:rPr>
          <w:rStyle w:val="InvisibleChap-Appx"/>
        </w:rPr>
        <w:fldChar w:fldCharType="end"/>
      </w:r>
      <w:r w:rsidRPr="002A5080">
        <w:rPr>
          <w:rStyle w:val="InvisibleChap-Appx"/>
        </w:rPr>
        <w:t xml:space="preserve">:  </w:t>
      </w:r>
      <w:r>
        <w:t>Search Tool</w:t>
      </w:r>
      <w:bookmarkEnd w:id="22"/>
      <w:bookmarkEnd w:id="23"/>
    </w:p>
    <w:p w:rsidR="00BC6E77" w:rsidRDefault="00BC6E77" w:rsidP="00BC6E77">
      <w:bookmarkStart w:id="24" w:name="SimpleSrchFltr"/>
      <w:bookmarkStart w:id="25" w:name="_Toc313364661"/>
      <w:bookmarkStart w:id="26" w:name="_Ref240248834"/>
      <w:bookmarkStart w:id="27" w:name="_Toc297057889"/>
      <w:bookmarkEnd w:id="24"/>
      <w:proofErr w:type="gramStart"/>
      <w:r>
        <w:t>tranSMART</w:t>
      </w:r>
      <w:proofErr w:type="gramEnd"/>
      <w:r>
        <w:t xml:space="preserve"> provides a Google-like interface for searching across internal data sources as well as external data sources with a single query, based on one or more search filters that you define.</w:t>
      </w:r>
    </w:p>
    <w:p w:rsidR="00BC6E77" w:rsidRPr="009372D4" w:rsidRDefault="00BC6E77" w:rsidP="00BC6E77">
      <w:pPr>
        <w:pStyle w:val="Heading2"/>
      </w:pPr>
      <w:bookmarkStart w:id="28" w:name="_Toc322517834"/>
      <w:bookmarkStart w:id="29" w:name="_Toc366653692"/>
      <w:r>
        <w:t>Search Tasks</w:t>
      </w:r>
      <w:bookmarkEnd w:id="25"/>
      <w:bookmarkEnd w:id="28"/>
      <w:bookmarkEnd w:id="29"/>
    </w:p>
    <w:p w:rsidR="00BC6E77" w:rsidRDefault="00BC6E77" w:rsidP="00BC6E77">
      <w:r>
        <w:t>A search filter is the name of a biomedical concept such as a gene, pathway, disease, or other item of medical interest. These filter names are pre-defined in</w:t>
      </w:r>
      <w:r w:rsidRPr="006E512A">
        <w:t xml:space="preserve"> </w:t>
      </w:r>
      <w:r>
        <w:t xml:space="preserve">tranSMART.  You can browse lists of these filter names and select the filter you want, or type part of a filter name in the </w:t>
      </w:r>
      <w:r>
        <w:rPr>
          <w:b/>
        </w:rPr>
        <w:t>Search</w:t>
      </w:r>
      <w:r>
        <w:t xml:space="preserve"> field, causing tranSMART to display a list of filters that begin with the text you type.</w:t>
      </w:r>
    </w:p>
    <w:p w:rsidR="00BC6E77" w:rsidRDefault="00BC6E77" w:rsidP="00BC6E77">
      <w:r>
        <w:t>You can base your search on a single search filter or on a multi-filter search string.</w:t>
      </w:r>
    </w:p>
    <w:p w:rsidR="00BC6E77" w:rsidRDefault="00BC6E77" w:rsidP="00BC6E77">
      <w:pPr>
        <w:pStyle w:val="Heading3"/>
      </w:pPr>
      <w:bookmarkStart w:id="30" w:name="_Ref316541227"/>
      <w:bookmarkStart w:id="31" w:name="_Toc322517835"/>
      <w:bookmarkStart w:id="32" w:name="_Toc366653693"/>
      <w:r>
        <w:t>Defining a Search Filter</w:t>
      </w:r>
      <w:bookmarkEnd w:id="26"/>
      <w:bookmarkEnd w:id="27"/>
      <w:bookmarkEnd w:id="30"/>
      <w:bookmarkEnd w:id="31"/>
      <w:bookmarkEnd w:id="32"/>
    </w:p>
    <w:p w:rsidR="00BC6E77" w:rsidRDefault="00BC6E77" w:rsidP="00BC6E77">
      <w:pPr>
        <w:keepNext/>
      </w:pPr>
      <w:r>
        <w:t>There are several ways to define a search filter:</w:t>
      </w:r>
    </w:p>
    <w:p w:rsidR="00BC6E77" w:rsidRDefault="00BC6E77" w:rsidP="00BC6E77">
      <w:pPr>
        <w:pStyle w:val="ListBullet"/>
        <w:numPr>
          <w:ilvl w:val="0"/>
          <w:numId w:val="2"/>
        </w:numPr>
      </w:pPr>
      <w:r>
        <w:t xml:space="preserve">Type all or part of the filter name directly into the </w:t>
      </w:r>
      <w:r>
        <w:rPr>
          <w:b/>
        </w:rPr>
        <w:t>Search</w:t>
      </w:r>
      <w:r>
        <w:t xml:space="preserve"> field.</w:t>
      </w:r>
    </w:p>
    <w:p w:rsidR="00BC6E77" w:rsidRDefault="00BC6E77" w:rsidP="00BC6E77">
      <w:pPr>
        <w:pStyle w:val="ListBullet"/>
        <w:numPr>
          <w:ilvl w:val="0"/>
          <w:numId w:val="2"/>
        </w:numPr>
      </w:pPr>
      <w:r>
        <w:t>Browse all the pre-defined filters within filter categories (such as diseases).</w:t>
      </w:r>
    </w:p>
    <w:p w:rsidR="00BC6E77" w:rsidRDefault="00BC6E77" w:rsidP="00BC6E77">
      <w:pPr>
        <w:pStyle w:val="ListBullet"/>
        <w:numPr>
          <w:ilvl w:val="0"/>
          <w:numId w:val="2"/>
        </w:numPr>
      </w:pPr>
      <w:r>
        <w:t>Use a saved search filter or search string.</w:t>
      </w:r>
    </w:p>
    <w:p w:rsidR="00BC6E77" w:rsidRDefault="00BC6E77" w:rsidP="00BC6E77">
      <w:pPr>
        <w:pStyle w:val="Heading4"/>
      </w:pPr>
      <w:r>
        <w:t>Type the Filter Name</w:t>
      </w:r>
    </w:p>
    <w:p w:rsidR="00BC6E77" w:rsidRDefault="00BC6E77" w:rsidP="00BC6E77">
      <w:pPr>
        <w:pStyle w:val="ListNumStart"/>
        <w:numPr>
          <w:ilvl w:val="0"/>
          <w:numId w:val="9"/>
        </w:numPr>
      </w:pPr>
      <w:r>
        <w:t>To search the internal and external data sources for information related to a filter name:</w:t>
      </w:r>
    </w:p>
    <w:p w:rsidR="00BC6E77" w:rsidRPr="004E3CFC" w:rsidRDefault="00BC6E77" w:rsidP="00BC6E77">
      <w:pPr>
        <w:pStyle w:val="ListNumber"/>
        <w:keepNext/>
        <w:numPr>
          <w:ilvl w:val="1"/>
          <w:numId w:val="32"/>
        </w:numPr>
      </w:pPr>
      <w:r w:rsidRPr="004E3CFC">
        <w:t xml:space="preserve">Click the tab for the </w:t>
      </w:r>
      <w:r w:rsidRPr="00E071D7">
        <w:rPr>
          <w:rStyle w:val="Italic"/>
          <w:i w:val="0"/>
        </w:rPr>
        <w:t>Search</w:t>
      </w:r>
      <w:r w:rsidRPr="004E3CFC">
        <w:t xml:space="preserve"> tool at the top of the </w:t>
      </w:r>
      <w:r>
        <w:t>tranSMART</w:t>
      </w:r>
      <w:r w:rsidRPr="004E3CFC">
        <w:t xml:space="preserve"> window.</w:t>
      </w:r>
    </w:p>
    <w:p w:rsidR="00BC6E77" w:rsidRPr="004E3CFC" w:rsidRDefault="00BC6E77" w:rsidP="00BC6E77">
      <w:pPr>
        <w:pStyle w:val="ListNumber"/>
        <w:keepNext/>
        <w:numPr>
          <w:ilvl w:val="1"/>
          <w:numId w:val="9"/>
        </w:numPr>
      </w:pPr>
      <w:r w:rsidRPr="004E3CFC">
        <w:t xml:space="preserve">Click the search filter category to search within (for example, search only </w:t>
      </w:r>
      <w:r>
        <w:t>diseases</w:t>
      </w:r>
      <w:r w:rsidRPr="004E3CFC">
        <w:t>, or search only genes).</w:t>
      </w:r>
    </w:p>
    <w:p w:rsidR="00BC6E77" w:rsidRDefault="00DB5708" w:rsidP="00BC6E77">
      <w:pPr>
        <w:pStyle w:val="NormalIndent"/>
        <w:keepNext/>
      </w:pPr>
      <w:r>
        <w:rPr>
          <w:noProof/>
        </w:rPr>
        <w:pict>
          <v:group id="Group 30" o:spid="_x0000_s1035" style="position:absolute;left:0;text-align:left;margin-left:12.75pt;margin-top:32.35pt;width:414pt;height:1in;z-index:251695104;mso-height-relative:margin" coordsize="59436,135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">
            <v:shape id="Picture 180" o:spid="_x0000_s1036" type="#_x0000_t75" style="position:absolute;width:59436;height:7823;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ax5bFAAAA3AAAAA8AAABkcnMvZG93bnJldi54bWxEj0FvwjAMhe9I+w+RJ+0G6dAEVUdAYxLa&#10;bozCgd2sxmurNU6VZLT8e3xA2s3We37v82ozuk5dKMTWs4HnWQaKuPK25drA6bib5qBiQrbYeSYD&#10;V4qwWT9MVlhYP/CBLmWqlYRwLNBAk1JfaB2rhhzGme+JRfvxwWGSNdTaBhwk3HV6nmUL7bBlaWiw&#10;p/eGqt/yzxlI7hs/xu085F/1uVq+DPt8u9sb8/Q4vr2CSjSmf/P9+tMKfi748oxMoNc3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vmseWxQAAANwAAAAPAAAAAAAAAAAAAAAA&#10;AJ8CAABkcnMvZG93bnJldi54bWxQSwUGAAAAAAQABAD3AAAAkQMAAAAA&#10;">
              <v:imagedata r:id="rId19" o:title=""/>
            </v:shape>
            <v:shape id="_x0000_s1037" type="#_x0000_t202" style="position:absolute;left:1628;top:9007;width:11399;height:368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0+a58MA&#10;AADcAAAADwAAAGRycy9kb3ducmV2LnhtbERPTWvCQBC9F/oflin0UnRjW2yauooIFr1pKnodsmMS&#10;mp1Nd9cY/70rFLzN433OZNabRnTkfG1ZwWiYgCAurK65VLD7WQ5SED4ga2wsk4ILeZhNHx8mmGl7&#10;5i11eShFDGGfoYIqhDaT0hcVGfRD2xJH7midwRChK6V2eI7hppGvSTKWBmuODRW2tKio+M1PRkH6&#10;vuoOfv222RfjY/MZXj667z+n1PNTP/8CEagPd/G/e6Xj/HQEt2fiBXJ6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0+a58MAAADcAAAADwAAAAAAAAAAAAAAAACYAgAAZHJzL2Rv&#10;d25yZXYueG1sUEsFBgAAAAAEAAQA9QAAAIgDAAAAAA==&#10;">
              <v:textbox>
                <w:txbxContent>
                  <w:p w:rsidR="009A67BD" w:rsidRDefault="009A67BD" w:rsidP="00B72B0F">
                    <w:pPr>
                      <w:pStyle w:val="NormalWeb"/>
                      <w:spacing w:before="0" w:beforeAutospacing="0" w:after="200" w:afterAutospacing="0" w:line="276" w:lineRule="auto"/>
                    </w:pPr>
                    <w:r>
                      <w:rPr>
                        <w:rFonts w:ascii="Calibri" w:eastAsia="Calibri" w:hAnsi="Calibri"/>
                        <w:b/>
                        <w:bCs/>
                        <w:color w:val="FF0000"/>
                        <w:kern w:val="24"/>
                        <w:sz w:val="18"/>
                        <w:szCs w:val="18"/>
                      </w:rPr>
                      <w:t>Filter Categories</w:t>
                    </w:r>
                  </w:p>
                </w:txbxContent>
              </v:textbox>
            </v:shape>
            <v:line id="Straight Connector 183" o:spid="_x0000_s1038" style="position:absolute;flip:y;visibility:visible" from="7327,5228" to="11398,900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8KcwsMAAADcAAAADwAAAGRycy9kb3ducmV2LnhtbERPS4vCMBC+C/6HMII3Ta26SDWKu7Cw&#10;eBB8IHobmrEtNpNuktXuv98Iwt7m43vOYtWaWtzJ+cqygtEwAUGcW11xoeB4+BzMQPiArLG2TAp+&#10;ycNq2e0sMNP2wTu670MhYgj7DBWUITSZlD4vyaAf2oY4clfrDIYIXSG1w0cMN7VMk+RNGqw4NpTY&#10;0EdJ+W3/YxScq+1xatz2/fK9Sc+HSZom1+akVL/XrucgArXhX/xyf+k4fzaG5zPxArn8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fCnMLDAAAA3AAAAA8AAAAAAAAAAAAA&#10;AAAAoQIAAGRycy9kb3ducmV2LnhtbFBLBQYAAAAABAAEAPkAAACRAwAAAAA=&#10;" strokecolor="red"/>
            <v:shape id="_x0000_s1039" type="#_x0000_t202" style="position:absolute;left:14655;top:10088;width:11186;height:345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HSc5MMA&#10;AADcAAAADwAAAGRycy9kb3ducmV2LnhtbERPyWrDMBC9F/oPYgq9hETOWteNEkKhIbllo70O1sQ2&#10;tUaOpDru31eBQG/zeOvMl52pRUvOV5YVDAcJCOLc6ooLBafjRz8F4QOyxtoyKfglD8vF48McM22v&#10;vKf2EAoRQ9hnqKAMocmk9HlJBv3ANsSRO1tnMEToCqkdXmO4qeUoSWbSYMWxocSG3kvKvw8/RkE6&#10;2bRffjvefeazc/0aei/t+uKUen7qVm8gAnXhX3x3b3Scn07h9ky8QC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HSc5MMAAADcAAAADwAAAAAAAAAAAAAAAACYAgAAZHJzL2Rv&#10;d25yZXYueG1sUEsFBgAAAAAEAAQA9QAAAIgDAAAAAA==&#10;">
              <v:textbox>
                <w:txbxContent>
                  <w:p w:rsidR="009A67BD" w:rsidRDefault="009A67BD" w:rsidP="00B72B0F">
                    <w:pPr>
                      <w:pStyle w:val="NormalWeb"/>
                      <w:spacing w:before="0" w:beforeAutospacing="0" w:after="200" w:afterAutospacing="0" w:line="276" w:lineRule="auto"/>
                    </w:pPr>
                    <w:r>
                      <w:rPr>
                        <w:rFonts w:ascii="Calibri" w:eastAsia="Calibri" w:hAnsi="Calibri"/>
                        <w:b/>
                        <w:bCs/>
                        <w:color w:val="FF0000"/>
                        <w:kern w:val="24"/>
                        <w:sz w:val="18"/>
                        <w:szCs w:val="18"/>
                      </w:rPr>
                      <w:t>Search Fields</w:t>
                    </w:r>
                  </w:p>
                </w:txbxContent>
              </v:textbox>
            </v:shape>
            <v:line id="Straight Connector 190" o:spid="_x0000_s1040" style="position:absolute;flip:y;visibility:visible" from="20248,5228" to="27609,100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smUaMYAAADcAAAADwAAAGRycy9kb3ducmV2LnhtbESPQWvCQBCF70L/wzKF3nTToMWmrqKC&#10;UHoQqlLsbciOSWh2Nu5uNf77zqHgbYb35r1vZovetepCITaeDTyPMlDEpbcNVwYO+81wCiomZIut&#10;ZzJwowiL+cNghoX1V/6kyy5VSkI4FmigTqkrtI5lTQ7jyHfEop18cJhkDZW2Aa8S7lqdZ9mLdtiw&#10;NNTY0bqm8mf36wwcm+1h4sJ29X3+yI/7cZ5np+7LmKfHfvkGKlGf7ub/63cr+K+CL8/IBHr+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LJlGjGAAAA3AAAAA8AAAAAAAAA&#10;AAAAAAAAoQIAAGRycy9kb3ducmV2LnhtbFBLBQYAAAAABAAEAPkAAACUAwAAAAA=&#10;" strokecolor="red"/>
          </v:group>
        </w:pict>
      </w:r>
      <w:r w:rsidR="00BC6E77">
        <w:t xml:space="preserve">The search engine first filters by the filter category you select, and then </w:t>
      </w:r>
      <w:proofErr w:type="gramStart"/>
      <w:r w:rsidR="00BC6E77">
        <w:t>filters</w:t>
      </w:r>
      <w:proofErr w:type="gramEnd"/>
      <w:r w:rsidR="00BC6E77">
        <w:t xml:space="preserve"> by the name you type. To search across all filter categories, click </w:t>
      </w:r>
      <w:r w:rsidR="00BC6E77">
        <w:rPr>
          <w:b/>
        </w:rPr>
        <w:t>all</w:t>
      </w:r>
      <w:r w:rsidR="00843316">
        <w:t>:</w:t>
      </w:r>
    </w:p>
    <w:p w:rsidR="00BC6E77" w:rsidRDefault="00BC6E77" w:rsidP="00BC6E77">
      <w:pPr>
        <w:ind w:left="360"/>
      </w:pPr>
    </w:p>
    <w:p w:rsidR="00B72B0F" w:rsidRDefault="00B72B0F" w:rsidP="00BC6E77">
      <w:pPr>
        <w:ind w:left="360"/>
      </w:pPr>
    </w:p>
    <w:tbl>
      <w:tblPr>
        <w:tblStyle w:val="TableGrid"/>
        <w:tblW w:w="0" w:type="auto"/>
        <w:tblInd w:w="4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757"/>
        <w:gridCol w:w="7631"/>
      </w:tblGrid>
      <w:tr w:rsidR="00BC6E77" w:rsidTr="00BC6E77">
        <w:tc>
          <w:tcPr>
            <w:tcW w:w="630" w:type="dxa"/>
          </w:tcPr>
          <w:p w:rsidR="00BC6E77" w:rsidRDefault="00BC6E77" w:rsidP="00BC6E77">
            <w:pPr>
              <w:jc w:val="center"/>
            </w:pPr>
            <w:r>
              <w:rPr>
                <w:noProof/>
              </w:rPr>
              <w:lastRenderedPageBreak/>
              <w:drawing>
                <wp:inline distT="0" distB="0" distL="0" distR="0">
                  <wp:extent cx="338328" cy="274320"/>
                  <wp:effectExtent l="0" t="0" r="5080" b="0"/>
                  <wp:docPr id="13" name="Picture 13" descr="C:\Users\bkingsbury\Dropbox\Stuff\Recombinant\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kingsbury\Dropbox\Stuff\Recombinant\note.png"/>
                          <pic:cNvPicPr>
                            <a:picLocks noChangeAspect="1" noChangeArrowheads="1"/>
                          </pic:cNvPicPr>
                        </pic:nvPicPr>
                        <pic:blipFill rotWithShape="1">
                          <a:blip r:embed="rId1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8989" b="10674"/>
                          <a:stretch/>
                        </pic:blipFill>
                        <pic:spPr bwMode="auto">
                          <a:xfrm>
                            <a:off x="0" y="0"/>
                            <a:ext cx="338328" cy="27432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tc>
        <w:tc>
          <w:tcPr>
            <w:tcW w:w="7758" w:type="dxa"/>
          </w:tcPr>
          <w:p w:rsidR="00BC6E77" w:rsidRPr="007E5FC3" w:rsidRDefault="00BC6E77" w:rsidP="00BC6E77">
            <w:pPr>
              <w:rPr>
                <w:szCs w:val="20"/>
              </w:rPr>
            </w:pPr>
            <w:r>
              <w:rPr>
                <w:szCs w:val="20"/>
              </w:rPr>
              <w:t xml:space="preserve">You can only specify one search filter in the </w:t>
            </w:r>
            <w:r>
              <w:rPr>
                <w:b/>
                <w:szCs w:val="20"/>
              </w:rPr>
              <w:t>Search</w:t>
            </w:r>
            <w:r>
              <w:rPr>
                <w:szCs w:val="20"/>
              </w:rPr>
              <w:t xml:space="preserve"> field shown above. For instructions on creating a multi-filter search string, </w:t>
            </w:r>
            <w:r w:rsidRPr="00B63807">
              <w:rPr>
                <w:szCs w:val="20"/>
              </w:rPr>
              <w:t xml:space="preserve">see </w:t>
            </w:r>
            <w:fldSimple w:instr=" REF _Ref240251073 \h  \* MERGEFORMAT ">
              <w:r w:rsidR="004F1671" w:rsidRPr="004F1671">
                <w:rPr>
                  <w:rStyle w:val="xRef"/>
                </w:rPr>
                <w:t>Building a Search String</w:t>
              </w:r>
            </w:fldSimple>
            <w:r w:rsidRPr="00A90B0D">
              <w:rPr>
                <w:rStyle w:val="InvisibleOnline"/>
              </w:rPr>
              <w:t xml:space="preserve"> on page </w:t>
            </w:r>
            <w:r w:rsidR="00DB5708" w:rsidRPr="00A90B0D">
              <w:rPr>
                <w:rStyle w:val="InvisibleOnline"/>
              </w:rPr>
              <w:fldChar w:fldCharType="begin"/>
            </w:r>
            <w:r w:rsidRPr="00A90B0D">
              <w:rPr>
                <w:rStyle w:val="InvisibleOnline"/>
              </w:rPr>
              <w:instrText xml:space="preserve"> PAGEREF _Ref240251073 \h </w:instrText>
            </w:r>
            <w:r w:rsidR="00DB5708" w:rsidRPr="00A90B0D">
              <w:rPr>
                <w:rStyle w:val="InvisibleOnline"/>
              </w:rPr>
            </w:r>
            <w:r w:rsidR="00DB5708" w:rsidRPr="00A90B0D">
              <w:rPr>
                <w:rStyle w:val="InvisibleOnline"/>
              </w:rPr>
              <w:fldChar w:fldCharType="separate"/>
            </w:r>
            <w:r w:rsidR="004F1671">
              <w:rPr>
                <w:rStyle w:val="InvisibleOnline"/>
                <w:noProof/>
              </w:rPr>
              <w:t>11</w:t>
            </w:r>
            <w:r w:rsidR="00DB5708" w:rsidRPr="00A90B0D">
              <w:rPr>
                <w:rStyle w:val="InvisibleOnline"/>
              </w:rPr>
              <w:fldChar w:fldCharType="end"/>
            </w:r>
            <w:r w:rsidRPr="00B63807">
              <w:rPr>
                <w:szCs w:val="20"/>
              </w:rPr>
              <w:t>.</w:t>
            </w:r>
          </w:p>
        </w:tc>
      </w:tr>
    </w:tbl>
    <w:p w:rsidR="00BC6E77" w:rsidRPr="004E3CFC" w:rsidRDefault="00BC6E77" w:rsidP="00BC6E77">
      <w:pPr>
        <w:pStyle w:val="ListNumber"/>
        <w:numPr>
          <w:ilvl w:val="1"/>
          <w:numId w:val="9"/>
        </w:numPr>
      </w:pPr>
      <w:r w:rsidRPr="004E3CFC">
        <w:t xml:space="preserve">Type part or </w:t>
      </w:r>
      <w:proofErr w:type="gramStart"/>
      <w:r w:rsidRPr="004E3CFC">
        <w:t>all of the</w:t>
      </w:r>
      <w:proofErr w:type="gramEnd"/>
      <w:r w:rsidRPr="004E3CFC">
        <w:t xml:space="preserve"> filter name into the </w:t>
      </w:r>
      <w:r w:rsidRPr="00B41A25">
        <w:rPr>
          <w:rStyle w:val="Bold"/>
        </w:rPr>
        <w:t>Search</w:t>
      </w:r>
      <w:r w:rsidRPr="004E3CFC">
        <w:t xml:space="preserve"> field.</w:t>
      </w:r>
    </w:p>
    <w:p w:rsidR="00BC6E77" w:rsidRDefault="00BC6E77" w:rsidP="00BC6E77">
      <w:pPr>
        <w:pStyle w:val="NormalIndent"/>
        <w:keepNext/>
      </w:pPr>
      <w:r>
        <w:t xml:space="preserve">Up to 20 matches that begin with the text you type are displayed in a dropdown list below the </w:t>
      </w:r>
      <w:r>
        <w:rPr>
          <w:b/>
        </w:rPr>
        <w:t>Search</w:t>
      </w:r>
      <w:r>
        <w:t xml:space="preserve"> field. For example, the following list appears for the search filter </w:t>
      </w:r>
      <w:r>
        <w:rPr>
          <w:b/>
        </w:rPr>
        <w:t>bra</w:t>
      </w:r>
      <w:r>
        <w:t xml:space="preserve"> when searching across all filter categories:</w:t>
      </w:r>
    </w:p>
    <w:p w:rsidR="00BC6E77" w:rsidRDefault="00EB139A" w:rsidP="00BC6E77">
      <w:pPr>
        <w:pStyle w:val="NormalIndent"/>
      </w:pPr>
      <w:r w:rsidRPr="00EB139A">
        <w:rPr>
          <w:noProof/>
        </w:rPr>
        <w:drawing>
          <wp:inline distT="0" distB="0" distL="0" distR="0">
            <wp:extent cx="4148137" cy="2192062"/>
            <wp:effectExtent l="0" t="0" r="508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3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148137" cy="2192062"/>
                    </a:xfrm>
                    <a:prstGeom prst="rect">
                      <a:avLst/>
                    </a:prstGeom>
                    <a:noFill/>
                    <a:ln>
                      <a:noFill/>
                    </a:ln>
                    <a:extLst>
                      <a:ext uri="{909E8E84-426E-40DD-AFC4-6F175D3DCCD1}">
                        <a14:hiddenFill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solidFill>
                            <a:schemeClr val="accent1"/>
                          </a:solidFill>
                        </a14:hiddenFill>
                      </a:ext>
                      <a:ext uri="{91240B29-F687-4F45-9708-019B960494DF}">
                        <a14:hiddenLine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w="9525">
                          <a:solidFill>
                            <a:schemeClr val="tx1"/>
                          </a:solidFill>
                          <a:miter lim="800000"/>
                          <a:headEnd/>
                          <a:tailEnd/>
                        </a14:hiddenLine>
                      </a:ext>
                    </a:extLst>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098"/>
        <w:gridCol w:w="7758"/>
      </w:tblGrid>
      <w:tr w:rsidR="00BC6E77" w:rsidTr="00BC6E77">
        <w:tc>
          <w:tcPr>
            <w:tcW w:w="1098" w:type="dxa"/>
          </w:tcPr>
          <w:p w:rsidR="00BC6E77" w:rsidRDefault="00BC6E77" w:rsidP="00BC6E77">
            <w:pPr>
              <w:jc w:val="center"/>
            </w:pPr>
            <w:r>
              <w:rPr>
                <w:noProof/>
              </w:rPr>
              <w:drawing>
                <wp:inline distT="0" distB="0" distL="0" distR="0">
                  <wp:extent cx="338328" cy="274320"/>
                  <wp:effectExtent l="0" t="0" r="5080" b="0"/>
                  <wp:docPr id="14" name="Picture 14" descr="C:\Users\bkingsbury\Dropbox\Stuff\Recombinant\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kingsbury\Dropbox\Stuff\Recombinant\note.png"/>
                          <pic:cNvPicPr>
                            <a:picLocks noChangeAspect="1" noChangeArrowheads="1"/>
                          </pic:cNvPicPr>
                        </pic:nvPicPr>
                        <pic:blipFill rotWithShape="1">
                          <a:blip r:embed="rId1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8989" b="10674"/>
                          <a:stretch/>
                        </pic:blipFill>
                        <pic:spPr bwMode="auto">
                          <a:xfrm>
                            <a:off x="0" y="0"/>
                            <a:ext cx="338328" cy="27432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tc>
        <w:tc>
          <w:tcPr>
            <w:tcW w:w="7758" w:type="dxa"/>
          </w:tcPr>
          <w:p w:rsidR="00BC6E77" w:rsidRPr="001C3301" w:rsidRDefault="00BC6E77" w:rsidP="00BC6E77">
            <w:pPr>
              <w:rPr>
                <w:szCs w:val="20"/>
              </w:rPr>
            </w:pPr>
            <w:r>
              <w:rPr>
                <w:szCs w:val="20"/>
              </w:rPr>
              <w:t>You can also search for aliases. For example, to find the gene PTK7, you can type part or all of the name PTK7 or its alias, CCK4.</w:t>
            </w:r>
          </w:p>
        </w:tc>
      </w:tr>
    </w:tbl>
    <w:p w:rsidR="00BC6E77" w:rsidRPr="00250E91" w:rsidRDefault="00BC6E77" w:rsidP="00BC6E77">
      <w:pPr>
        <w:pStyle w:val="Spacer"/>
        <w:rPr>
          <w:sz w:val="2"/>
        </w:rPr>
      </w:pPr>
    </w:p>
    <w:p w:rsidR="00BC6E77" w:rsidRPr="004E3CFC" w:rsidRDefault="00BC6E77" w:rsidP="00250E91">
      <w:pPr>
        <w:pStyle w:val="ListNumber"/>
        <w:keepNext/>
        <w:numPr>
          <w:ilvl w:val="1"/>
          <w:numId w:val="9"/>
        </w:numPr>
      </w:pPr>
      <w:r w:rsidRPr="004E3CFC">
        <w:t>Do one of the following:</w:t>
      </w:r>
    </w:p>
    <w:p w:rsidR="00BC6E77" w:rsidRDefault="00BC6E77" w:rsidP="00250E91">
      <w:pPr>
        <w:pStyle w:val="ListBullet2"/>
        <w:keepNext/>
        <w:numPr>
          <w:ilvl w:val="1"/>
          <w:numId w:val="2"/>
        </w:numPr>
      </w:pPr>
      <w:r>
        <w:t>If the name of the filter you want appears in the list, click the filter name. The search begins immediately.</w:t>
      </w:r>
    </w:p>
    <w:p w:rsidR="00BC6E77" w:rsidRDefault="00BC6E77" w:rsidP="00BC6E77">
      <w:pPr>
        <w:pStyle w:val="ListBullet2"/>
        <w:numPr>
          <w:ilvl w:val="1"/>
          <w:numId w:val="2"/>
        </w:numPr>
      </w:pPr>
      <w:r>
        <w:t xml:space="preserve">If the filter name you want does not appear in the list, type a more complete name in the </w:t>
      </w:r>
      <w:r>
        <w:rPr>
          <w:b/>
        </w:rPr>
        <w:t>Search</w:t>
      </w:r>
      <w:r>
        <w:t xml:space="preserve"> field. For example, if you typed only </w:t>
      </w:r>
      <w:proofErr w:type="spellStart"/>
      <w:r>
        <w:rPr>
          <w:b/>
        </w:rPr>
        <w:t>br</w:t>
      </w:r>
      <w:proofErr w:type="spellEnd"/>
      <w:r>
        <w:t xml:space="preserve"> in the </w:t>
      </w:r>
      <w:r>
        <w:rPr>
          <w:b/>
        </w:rPr>
        <w:t>Search</w:t>
      </w:r>
      <w:r>
        <w:t xml:space="preserve"> field, no entries for “brain diseases” appear in the list. Typing </w:t>
      </w:r>
      <w:proofErr w:type="gramStart"/>
      <w:r>
        <w:t xml:space="preserve">an </w:t>
      </w:r>
      <w:r>
        <w:rPr>
          <w:b/>
        </w:rPr>
        <w:t>a</w:t>
      </w:r>
      <w:proofErr w:type="gramEnd"/>
      <w:r>
        <w:t xml:space="preserve"> after the text you already typed displays a list like the one shown above.</w:t>
      </w:r>
    </w:p>
    <w:p w:rsidR="00BC6E77" w:rsidRDefault="00BC6E77" w:rsidP="00BC6E77">
      <w:pPr>
        <w:pStyle w:val="ListBullet2"/>
        <w:numPr>
          <w:ilvl w:val="1"/>
          <w:numId w:val="2"/>
        </w:numPr>
      </w:pPr>
      <w:r>
        <w:t xml:space="preserve">If no list appears after you type a complete filter name, click the </w:t>
      </w:r>
      <w:r>
        <w:rPr>
          <w:b/>
        </w:rPr>
        <w:t>Search</w:t>
      </w:r>
      <w:r>
        <w:t xml:space="preserve"> button. </w:t>
      </w:r>
    </w:p>
    <w:p w:rsidR="00BC6E77" w:rsidRPr="004E3CFC" w:rsidRDefault="00BC6E77" w:rsidP="00BC6E77">
      <w:pPr>
        <w:pStyle w:val="ListNumber"/>
        <w:numPr>
          <w:ilvl w:val="1"/>
          <w:numId w:val="9"/>
        </w:numPr>
      </w:pPr>
      <w:r w:rsidRPr="004E3CFC">
        <w:t xml:space="preserve">To start another search using a new search filter, click </w:t>
      </w:r>
      <w:r w:rsidRPr="00FF5CD3">
        <w:rPr>
          <w:rStyle w:val="Bold"/>
        </w:rPr>
        <w:t xml:space="preserve">clear all </w:t>
      </w:r>
      <w:r w:rsidRPr="004E3CFC">
        <w:t>above the search result:</w:t>
      </w:r>
    </w:p>
    <w:p w:rsidR="00BC6E77" w:rsidRDefault="00250E91" w:rsidP="00BC6E77">
      <w:pPr>
        <w:ind w:left="360"/>
      </w:pPr>
      <w:r>
        <w:rPr>
          <w:noProof/>
        </w:rPr>
        <w:drawing>
          <wp:inline distT="0" distB="0" distL="0" distR="0">
            <wp:extent cx="3743325" cy="752475"/>
            <wp:effectExtent l="0" t="0" r="9525" b="0"/>
            <wp:docPr id="53" name="Picture 53" descr="C:\Users\ctucker\AppData\Local\Temp\SNAGHTML231220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ctucker\AppData\Local\Temp\SNAGHTML231220ff.PNG"/>
                    <pic:cNvPicPr>
                      <a:picLocks noChangeAspect="1" noChangeArrowheads="1"/>
                    </pic:cNvPicPr>
                  </pic:nvPicPr>
                  <pic:blipFill>
                    <a:blip r:embed="rId3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743325" cy="752475"/>
                    </a:xfrm>
                    <a:prstGeom prst="rect">
                      <a:avLst/>
                    </a:prstGeom>
                    <a:noFill/>
                    <a:ln>
                      <a:noFill/>
                    </a:ln>
                  </pic:spPr>
                </pic:pic>
              </a:graphicData>
            </a:graphic>
          </wp:inline>
        </w:drawing>
      </w:r>
    </w:p>
    <w:p w:rsidR="00BC6E77" w:rsidRDefault="00BC6E77" w:rsidP="00BC6E77">
      <w:pPr>
        <w:pStyle w:val="NormalIndent"/>
      </w:pPr>
      <w:r>
        <w:t xml:space="preserve">Alternatively, you can click the tranSMART logo, or simply type a new filter in the </w:t>
      </w:r>
      <w:r w:rsidRPr="00993825">
        <w:rPr>
          <w:rStyle w:val="Bold"/>
        </w:rPr>
        <w:t>Search</w:t>
      </w:r>
      <w:r>
        <w:t xml:space="preserve"> field.</w:t>
      </w:r>
    </w:p>
    <w:p w:rsidR="00BC6E77" w:rsidRDefault="00BC6E77" w:rsidP="00BC6E77">
      <w:r>
        <w:t xml:space="preserve">See </w:t>
      </w:r>
      <w:hyperlink w:anchor="Working_With_Search_Results" w:history="1">
        <w:fldSimple w:instr=" REF _Ref240248682 \h  \* MERGEFORMAT ">
          <w:r w:rsidR="004F1671" w:rsidRPr="004F1671">
            <w:rPr>
              <w:rStyle w:val="xRef"/>
            </w:rPr>
            <w:t>Working with Search Results</w:t>
          </w:r>
        </w:fldSimple>
      </w:hyperlink>
      <w:r w:rsidRPr="00A90B0D">
        <w:rPr>
          <w:rStyle w:val="InvisibleOnline"/>
        </w:rPr>
        <w:t xml:space="preserve"> on page </w:t>
      </w:r>
      <w:r w:rsidR="00DB5708" w:rsidRPr="00A90B0D">
        <w:rPr>
          <w:rStyle w:val="InvisibleOnline"/>
        </w:rPr>
        <w:fldChar w:fldCharType="begin"/>
      </w:r>
      <w:r w:rsidRPr="00A90B0D">
        <w:rPr>
          <w:rStyle w:val="InvisibleOnline"/>
        </w:rPr>
        <w:instrText xml:space="preserve"> PAGEREF _Ref240248682 \h </w:instrText>
      </w:r>
      <w:r w:rsidR="00DB5708" w:rsidRPr="00A90B0D">
        <w:rPr>
          <w:rStyle w:val="InvisibleOnline"/>
        </w:rPr>
      </w:r>
      <w:r w:rsidR="00DB5708" w:rsidRPr="00A90B0D">
        <w:rPr>
          <w:rStyle w:val="InvisibleOnline"/>
        </w:rPr>
        <w:fldChar w:fldCharType="separate"/>
      </w:r>
      <w:r w:rsidR="004F1671">
        <w:rPr>
          <w:rStyle w:val="InvisibleOnline"/>
          <w:noProof/>
        </w:rPr>
        <w:t>16</w:t>
      </w:r>
      <w:r w:rsidR="00DB5708" w:rsidRPr="00A90B0D">
        <w:rPr>
          <w:rStyle w:val="InvisibleOnline"/>
        </w:rPr>
        <w:fldChar w:fldCharType="end"/>
      </w:r>
      <w:r>
        <w:t xml:space="preserve"> for information on viewing and refining search results.</w:t>
      </w:r>
    </w:p>
    <w:p w:rsidR="00BC6E77" w:rsidRDefault="00BC6E77" w:rsidP="00250E91">
      <w:pPr>
        <w:pStyle w:val="Heading4"/>
      </w:pPr>
      <w:bookmarkStart w:id="33" w:name="BrowseSrchFltr"/>
      <w:bookmarkEnd w:id="33"/>
      <w:r>
        <w:lastRenderedPageBreak/>
        <w:t>Browse for a Filter Name</w:t>
      </w:r>
    </w:p>
    <w:p w:rsidR="00BC6E77" w:rsidRDefault="00BC6E77" w:rsidP="00250E91">
      <w:pPr>
        <w:keepNext/>
      </w:pPr>
      <w:r>
        <w:t>You can browse through all the pre-defined filters in each of the following areas:</w:t>
      </w:r>
    </w:p>
    <w:p w:rsidR="00BC6E77" w:rsidRPr="00DE6CFA" w:rsidRDefault="00BC6E77" w:rsidP="00250E91">
      <w:pPr>
        <w:pStyle w:val="ListBullet"/>
        <w:keepNext/>
        <w:numPr>
          <w:ilvl w:val="0"/>
          <w:numId w:val="2"/>
        </w:numPr>
      </w:pPr>
      <w:r w:rsidRPr="00DE6CFA">
        <w:t>Disease</w:t>
      </w:r>
    </w:p>
    <w:p w:rsidR="00BC6E77" w:rsidRPr="00DE6CFA" w:rsidRDefault="00BC6E77" w:rsidP="00250E91">
      <w:pPr>
        <w:pStyle w:val="ListBullet"/>
        <w:keepNext/>
        <w:numPr>
          <w:ilvl w:val="0"/>
          <w:numId w:val="2"/>
        </w:numPr>
      </w:pPr>
      <w:r w:rsidRPr="00DE6CFA">
        <w:t>Gene Signature/Lists</w:t>
      </w:r>
    </w:p>
    <w:p w:rsidR="00BC6E77" w:rsidRDefault="00BC6E77" w:rsidP="00250E91">
      <w:pPr>
        <w:pStyle w:val="ListBullet"/>
        <w:keepNext/>
        <w:numPr>
          <w:ilvl w:val="0"/>
          <w:numId w:val="2"/>
        </w:numPr>
      </w:pPr>
      <w:r w:rsidRPr="00DE6CFA">
        <w:t>Geo/</w:t>
      </w:r>
      <w:proofErr w:type="spellStart"/>
      <w:r w:rsidRPr="00DE6CFA">
        <w:t>ebi</w:t>
      </w:r>
      <w:proofErr w:type="spellEnd"/>
    </w:p>
    <w:p w:rsidR="00BC6E77" w:rsidRPr="00DE6CFA" w:rsidRDefault="00BC6E77" w:rsidP="00250E91">
      <w:pPr>
        <w:pStyle w:val="ListBullet"/>
        <w:keepNext/>
        <w:numPr>
          <w:ilvl w:val="0"/>
          <w:numId w:val="2"/>
        </w:numPr>
      </w:pPr>
      <w:r>
        <w:t>Pathway</w:t>
      </w:r>
    </w:p>
    <w:p w:rsidR="00BC6E77" w:rsidRDefault="00BC6E77" w:rsidP="00BC6E77">
      <w:pPr>
        <w:pStyle w:val="ListNumStart"/>
        <w:numPr>
          <w:ilvl w:val="0"/>
          <w:numId w:val="9"/>
        </w:numPr>
      </w:pPr>
      <w:r>
        <w:t>To browse the pre-defined filters:</w:t>
      </w:r>
    </w:p>
    <w:p w:rsidR="00BC6E77" w:rsidRPr="004E3CFC" w:rsidRDefault="00BC6E77" w:rsidP="00BC6E77">
      <w:pPr>
        <w:pStyle w:val="ListNumber"/>
        <w:keepNext/>
        <w:numPr>
          <w:ilvl w:val="1"/>
          <w:numId w:val="9"/>
        </w:numPr>
      </w:pPr>
      <w:r w:rsidRPr="004E3CFC">
        <w:t xml:space="preserve">Click the tab for the Search tool at the top of the </w:t>
      </w:r>
      <w:r>
        <w:t>tranSMART</w:t>
      </w:r>
      <w:r w:rsidRPr="004E3CFC">
        <w:t xml:space="preserve"> window.</w:t>
      </w:r>
    </w:p>
    <w:p w:rsidR="00BC6E77" w:rsidRPr="004E3CFC" w:rsidRDefault="00BC6E77" w:rsidP="00BC6E77">
      <w:pPr>
        <w:pStyle w:val="ListNumber"/>
        <w:keepNext/>
        <w:numPr>
          <w:ilvl w:val="1"/>
          <w:numId w:val="9"/>
        </w:numPr>
      </w:pPr>
      <w:r w:rsidRPr="004E3CFC">
        <w:t xml:space="preserve">Click the </w:t>
      </w:r>
      <w:r w:rsidRPr="00B41A25">
        <w:rPr>
          <w:rStyle w:val="Bold"/>
        </w:rPr>
        <w:t>browse</w:t>
      </w:r>
      <w:r w:rsidRPr="004E3CFC">
        <w:t xml:space="preserve"> link to the right of the </w:t>
      </w:r>
      <w:r w:rsidRPr="00B41A25">
        <w:rPr>
          <w:rStyle w:val="Bold"/>
        </w:rPr>
        <w:t>Search</w:t>
      </w:r>
      <w:r w:rsidRPr="004E3CFC">
        <w:t xml:space="preserve"> button. A window similar to the following appears:</w:t>
      </w:r>
    </w:p>
    <w:p w:rsidR="00BC6E77" w:rsidRDefault="00EB139A" w:rsidP="00BC6E77">
      <w:pPr>
        <w:ind w:left="360"/>
      </w:pPr>
      <w:r w:rsidRPr="00EB139A">
        <w:rPr>
          <w:noProof/>
        </w:rPr>
        <w:drawing>
          <wp:inline distT="0" distB="0" distL="0" distR="0">
            <wp:extent cx="3409950" cy="2601739"/>
            <wp:effectExtent l="0" t="0" r="0" b="8255"/>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rotWithShape="1">
                    <a:blip r:embed="rId3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b="25883"/>
                    <a:stretch/>
                  </pic:blipFill>
                  <pic:spPr bwMode="auto">
                    <a:xfrm>
                      <a:off x="0" y="0"/>
                      <a:ext cx="3405124" cy="2598057"/>
                    </a:xfrm>
                    <a:prstGeom prst="rect">
                      <a:avLst/>
                    </a:prstGeom>
                    <a:noFill/>
                    <a:ln>
                      <a:noFill/>
                    </a:ln>
                    <a:extLst/>
                  </pic:spPr>
                </pic:pic>
              </a:graphicData>
            </a:graphic>
          </wp:inline>
        </w:drawing>
      </w:r>
    </w:p>
    <w:p w:rsidR="00BC6E77" w:rsidRPr="00CC78C2" w:rsidRDefault="00BC6E77" w:rsidP="00BC6E77">
      <w:pPr>
        <w:pStyle w:val="Spacer"/>
        <w:rPr>
          <w:sz w:val="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098"/>
        <w:gridCol w:w="7758"/>
      </w:tblGrid>
      <w:tr w:rsidR="00BC6E77" w:rsidTr="00BC6E77">
        <w:tc>
          <w:tcPr>
            <w:tcW w:w="1098" w:type="dxa"/>
          </w:tcPr>
          <w:p w:rsidR="00BC6E77" w:rsidRDefault="00BC6E77" w:rsidP="00BC6E77">
            <w:pPr>
              <w:jc w:val="center"/>
            </w:pPr>
            <w:r>
              <w:rPr>
                <w:noProof/>
              </w:rPr>
              <w:drawing>
                <wp:inline distT="0" distB="0" distL="0" distR="0">
                  <wp:extent cx="338328" cy="274320"/>
                  <wp:effectExtent l="19050" t="0" r="4572" b="0"/>
                  <wp:docPr id="17" name="Picture 17" descr="C:\Users\bkingsbury\Dropbox\Stuff\Recombinant\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kingsbury\Dropbox\Stuff\Recombinant\note.png"/>
                          <pic:cNvPicPr>
                            <a:picLocks noChangeAspect="1" noChangeArrowheads="1"/>
                          </pic:cNvPicPr>
                        </pic:nvPicPr>
                        <pic:blipFill rotWithShape="1">
                          <a:blip r:embed="rId1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8989" b="10674"/>
                          <a:stretch/>
                        </pic:blipFill>
                        <pic:spPr bwMode="auto">
                          <a:xfrm>
                            <a:off x="0" y="0"/>
                            <a:ext cx="338328" cy="27432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tc>
        <w:tc>
          <w:tcPr>
            <w:tcW w:w="7758" w:type="dxa"/>
          </w:tcPr>
          <w:p w:rsidR="00BC6E77" w:rsidRPr="00EB7E86" w:rsidRDefault="00BC6E77" w:rsidP="00BC6E77">
            <w:pPr>
              <w:spacing w:after="0"/>
              <w:rPr>
                <w:szCs w:val="20"/>
              </w:rPr>
            </w:pPr>
            <w:r>
              <w:rPr>
                <w:szCs w:val="20"/>
              </w:rPr>
              <w:t xml:space="preserve">The search engine ignores any filter category you may have selected and any filter text you may have entered in the </w:t>
            </w:r>
            <w:r>
              <w:rPr>
                <w:b/>
                <w:szCs w:val="20"/>
              </w:rPr>
              <w:t>Search</w:t>
            </w:r>
            <w:r>
              <w:rPr>
                <w:szCs w:val="20"/>
              </w:rPr>
              <w:t xml:space="preserve"> field.</w:t>
            </w:r>
          </w:p>
        </w:tc>
      </w:tr>
    </w:tbl>
    <w:p w:rsidR="00BC6E77" w:rsidRPr="007D0C61" w:rsidRDefault="00BC6E77" w:rsidP="00BC6E77">
      <w:pPr>
        <w:pStyle w:val="Spacer"/>
        <w:rPr>
          <w:sz w:val="8"/>
        </w:rPr>
      </w:pPr>
    </w:p>
    <w:p w:rsidR="00BC6E77" w:rsidRPr="004E3CFC" w:rsidRDefault="00BC6E77" w:rsidP="00BC6E77">
      <w:pPr>
        <w:pStyle w:val="ListNumber"/>
        <w:numPr>
          <w:ilvl w:val="1"/>
          <w:numId w:val="9"/>
        </w:numPr>
      </w:pPr>
      <w:r w:rsidRPr="004E3CFC">
        <w:t>Click the tab for the area in which you want to browse for filters.</w:t>
      </w:r>
    </w:p>
    <w:p w:rsidR="00BC6E77" w:rsidRPr="004E3CFC" w:rsidRDefault="00BC6E77" w:rsidP="00BC6E77">
      <w:pPr>
        <w:pStyle w:val="ListNumber"/>
        <w:keepNext/>
        <w:numPr>
          <w:ilvl w:val="1"/>
          <w:numId w:val="9"/>
        </w:numPr>
      </w:pPr>
      <w:r w:rsidRPr="004E3CFC">
        <w:t xml:space="preserve">To initiate a search for information related to a filter, click the </w:t>
      </w:r>
      <w:r>
        <w:t xml:space="preserve">filter name or the </w:t>
      </w:r>
      <w:r w:rsidRPr="004E3CFC">
        <w:t>green arrow</w:t>
      </w:r>
      <w:r w:rsidR="00CC78C2">
        <w:t xml:space="preserve"> (</w:t>
      </w:r>
      <w:r w:rsidR="00CC78C2">
        <w:rPr>
          <w:noProof/>
        </w:rPr>
        <w:drawing>
          <wp:inline distT="0" distB="0" distL="0" distR="0">
            <wp:extent cx="66667" cy="66667"/>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cstate="print"/>
                    <a:stretch>
                      <a:fillRect/>
                    </a:stretch>
                  </pic:blipFill>
                  <pic:spPr>
                    <a:xfrm>
                      <a:off x="0" y="0"/>
                      <a:ext cx="66667" cy="66667"/>
                    </a:xfrm>
                    <a:prstGeom prst="rect">
                      <a:avLst/>
                    </a:prstGeom>
                  </pic:spPr>
                </pic:pic>
              </a:graphicData>
            </a:graphic>
          </wp:inline>
        </w:drawing>
      </w:r>
      <w:r w:rsidR="00CC78C2">
        <w:t>) after the name.</w:t>
      </w:r>
    </w:p>
    <w:p w:rsidR="00BC6E77" w:rsidRDefault="00BC6E77" w:rsidP="00BC6E77">
      <w:pPr>
        <w:pStyle w:val="NormalIndent"/>
      </w:pPr>
      <w:r>
        <w:t>After you click a filter, the search begins immediately.</w:t>
      </w:r>
    </w:p>
    <w:p w:rsidR="00BC6E77" w:rsidRPr="004E3CFC" w:rsidRDefault="00BC6E77" w:rsidP="00BC6E77">
      <w:pPr>
        <w:pStyle w:val="ListNumber"/>
        <w:numPr>
          <w:ilvl w:val="1"/>
          <w:numId w:val="9"/>
        </w:numPr>
      </w:pPr>
      <w:r w:rsidRPr="004E3CFC">
        <w:t>To browse for another filter</w:t>
      </w:r>
      <w:r>
        <w:t>,</w:t>
      </w:r>
      <w:r w:rsidRPr="004E3CFC">
        <w:t xml:space="preserve"> click </w:t>
      </w:r>
      <w:r w:rsidRPr="00B41A25">
        <w:rPr>
          <w:rStyle w:val="Bold"/>
        </w:rPr>
        <w:t>browse</w:t>
      </w:r>
      <w:r w:rsidRPr="004E3CFC">
        <w:t xml:space="preserve"> again. There is no need to clear the</w:t>
      </w:r>
      <w:r w:rsidR="00CC78C2">
        <w:t xml:space="preserve"> previous result</w:t>
      </w:r>
      <w:r w:rsidRPr="004E3CFC">
        <w:t>.</w:t>
      </w:r>
    </w:p>
    <w:p w:rsidR="00BC6E77" w:rsidRPr="004E3CFC" w:rsidRDefault="00BC6E77" w:rsidP="00CC78C2">
      <w:pPr>
        <w:pStyle w:val="ListNumber"/>
        <w:keepNext/>
        <w:numPr>
          <w:ilvl w:val="1"/>
          <w:numId w:val="9"/>
        </w:numPr>
      </w:pPr>
      <w:r w:rsidRPr="004E3CFC">
        <w:lastRenderedPageBreak/>
        <w:t xml:space="preserve">To start another search using a new search filter, click </w:t>
      </w:r>
      <w:r w:rsidRPr="000867CE">
        <w:rPr>
          <w:rStyle w:val="Bold"/>
        </w:rPr>
        <w:t>clear all</w:t>
      </w:r>
      <w:r w:rsidRPr="004E3CFC">
        <w:t xml:space="preserve"> above the search result:</w:t>
      </w:r>
    </w:p>
    <w:p w:rsidR="00BC6E77" w:rsidRPr="00160A93" w:rsidRDefault="00CC78C2" w:rsidP="00CC78C2">
      <w:pPr>
        <w:pStyle w:val="NormalIndent"/>
        <w:keepNext/>
      </w:pPr>
      <w:r>
        <w:rPr>
          <w:noProof/>
        </w:rPr>
        <w:drawing>
          <wp:inline distT="0" distB="0" distL="0" distR="0">
            <wp:extent cx="3743325" cy="609600"/>
            <wp:effectExtent l="0" t="0" r="9525" b="0"/>
            <wp:docPr id="75" name="Picture 75" descr="C:\Users\ctucker\AppData\Local\Temp\SNAGHTML2316914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ctucker\AppData\Local\Temp\SNAGHTML2316914e.PNG"/>
                    <pic:cNvPicPr>
                      <a:picLocks noChangeAspect="1" noChangeArrowheads="1"/>
                    </pic:cNvPicPr>
                  </pic:nvPicPr>
                  <pic:blipFill>
                    <a:blip r:embed="rId3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743325" cy="609600"/>
                    </a:xfrm>
                    <a:prstGeom prst="rect">
                      <a:avLst/>
                    </a:prstGeom>
                    <a:noFill/>
                    <a:ln>
                      <a:noFill/>
                    </a:ln>
                  </pic:spPr>
                </pic:pic>
              </a:graphicData>
            </a:graphic>
          </wp:inline>
        </w:drawing>
      </w:r>
    </w:p>
    <w:p w:rsidR="00BC6E77" w:rsidRDefault="00BC6E77" w:rsidP="00BC6E77">
      <w:pPr>
        <w:pStyle w:val="NormalIndent"/>
      </w:pPr>
      <w:r>
        <w:t xml:space="preserve">Alternatively, you can click the tranSMART logo, or simply type a new filter in the </w:t>
      </w:r>
      <w:r w:rsidRPr="00993825">
        <w:rPr>
          <w:rStyle w:val="Bold"/>
        </w:rPr>
        <w:t>Search</w:t>
      </w:r>
      <w:r>
        <w:t xml:space="preserve"> field.</w:t>
      </w:r>
    </w:p>
    <w:p w:rsidR="00BC6E77" w:rsidRDefault="00BC6E77" w:rsidP="00BC6E77">
      <w:r>
        <w:t xml:space="preserve">See </w:t>
      </w:r>
      <w:hyperlink w:anchor="Working_With_Search_Results" w:history="1">
        <w:fldSimple w:instr=" REF _Ref240248682 \h  \* MERGEFORMAT ">
          <w:r w:rsidR="004F1671" w:rsidRPr="004F1671">
            <w:rPr>
              <w:rStyle w:val="xRef"/>
            </w:rPr>
            <w:t>Working with Search Results</w:t>
          </w:r>
        </w:fldSimple>
      </w:hyperlink>
      <w:r w:rsidRPr="00A57EB9">
        <w:rPr>
          <w:rStyle w:val="InvisibleOnline"/>
        </w:rPr>
        <w:t xml:space="preserve"> on page </w:t>
      </w:r>
      <w:hyperlink w:anchor="Working_With_Search_Results" w:history="1">
        <w:r w:rsidR="00DB5708">
          <w:rPr>
            <w:rStyle w:val="InvisibleOnline"/>
          </w:rPr>
          <w:fldChar w:fldCharType="begin"/>
        </w:r>
        <w:r>
          <w:instrText xml:space="preserve"> PAGEREF _Ref240248682 \h </w:instrText>
        </w:r>
        <w:r w:rsidR="00DB5708">
          <w:rPr>
            <w:rStyle w:val="InvisibleOnline"/>
          </w:rPr>
        </w:r>
        <w:r w:rsidR="00DB5708">
          <w:rPr>
            <w:rStyle w:val="InvisibleOnline"/>
          </w:rPr>
          <w:fldChar w:fldCharType="separate"/>
        </w:r>
        <w:r w:rsidR="004F1671">
          <w:rPr>
            <w:noProof/>
          </w:rPr>
          <w:t>16</w:t>
        </w:r>
        <w:r w:rsidR="00DB5708">
          <w:rPr>
            <w:rStyle w:val="InvisibleOnline"/>
          </w:rPr>
          <w:fldChar w:fldCharType="end"/>
        </w:r>
      </w:hyperlink>
      <w:r>
        <w:t xml:space="preserve"> for information on viewing and refining search results.</w:t>
      </w:r>
    </w:p>
    <w:p w:rsidR="00BC6E77" w:rsidRDefault="00BC6E77" w:rsidP="00BC6E77">
      <w:pPr>
        <w:pStyle w:val="Heading4"/>
      </w:pPr>
      <w:r>
        <w:t>Use a Saved Search Filter</w:t>
      </w:r>
    </w:p>
    <w:p w:rsidR="00BC6E77" w:rsidRDefault="00BC6E77" w:rsidP="00BC6E77">
      <w:pPr>
        <w:keepNext/>
      </w:pPr>
      <w:r>
        <w:t>There are two ways to access a saved search filter:</w:t>
      </w:r>
    </w:p>
    <w:p w:rsidR="00BC6E77" w:rsidRDefault="00BC6E77" w:rsidP="00BC6E77">
      <w:pPr>
        <w:pStyle w:val="ListBullet"/>
        <w:numPr>
          <w:ilvl w:val="0"/>
          <w:numId w:val="2"/>
        </w:numPr>
      </w:pPr>
      <w:r>
        <w:t>Retrieve the saved filter from a list of filters that you created and saved. The instructions in this section describe this method.</w:t>
      </w:r>
    </w:p>
    <w:p w:rsidR="00BC6E77" w:rsidRPr="00DE4F88" w:rsidRDefault="00BC6E77" w:rsidP="00BC6E77">
      <w:pPr>
        <w:pStyle w:val="ListBullet"/>
        <w:numPr>
          <w:ilvl w:val="0"/>
          <w:numId w:val="2"/>
        </w:numPr>
      </w:pPr>
      <w:r>
        <w:t xml:space="preserve">Click a link to a saved filter that someone else has created, saved, and emailed to you. </w:t>
      </w:r>
    </w:p>
    <w:p w:rsidR="00BC6E77" w:rsidRDefault="00BC6E77" w:rsidP="00BC6E77">
      <w:r>
        <w:t xml:space="preserve">See </w:t>
      </w:r>
      <w:fldSimple w:instr=" REF _Ref240248744 \h  \* MERGEFORMAT ">
        <w:r w:rsidR="004F1671" w:rsidRPr="004F1671">
          <w:rPr>
            <w:rStyle w:val="xRef"/>
          </w:rPr>
          <w:t>Saving a Search Filter or Search String</w:t>
        </w:r>
      </w:fldSimple>
      <w:r w:rsidRPr="00A90B0D">
        <w:rPr>
          <w:rStyle w:val="InvisibleOnline"/>
        </w:rPr>
        <w:t xml:space="preserve"> on page </w:t>
      </w:r>
      <w:r w:rsidR="00DB5708">
        <w:rPr>
          <w:rStyle w:val="InvisibleOnline"/>
        </w:rPr>
        <w:fldChar w:fldCharType="begin"/>
      </w:r>
      <w:r w:rsidR="00A226E1">
        <w:rPr>
          <w:rStyle w:val="InvisibleOnline"/>
        </w:rPr>
        <w:instrText xml:space="preserve"> PAGEREF _Ref366583148 \h </w:instrText>
      </w:r>
      <w:r w:rsidR="00DB5708">
        <w:rPr>
          <w:rStyle w:val="InvisibleOnline"/>
        </w:rPr>
      </w:r>
      <w:r w:rsidR="00DB5708">
        <w:rPr>
          <w:rStyle w:val="InvisibleOnline"/>
        </w:rPr>
        <w:fldChar w:fldCharType="separate"/>
      </w:r>
      <w:r w:rsidR="004F1671">
        <w:rPr>
          <w:rStyle w:val="InvisibleOnline"/>
          <w:noProof/>
        </w:rPr>
        <w:t>14</w:t>
      </w:r>
      <w:r w:rsidR="00DB5708">
        <w:rPr>
          <w:rStyle w:val="InvisibleOnline"/>
        </w:rPr>
        <w:fldChar w:fldCharType="end"/>
      </w:r>
      <w:r>
        <w:t xml:space="preserve"> for more information, including instructions on saving search filters and search strings.</w:t>
      </w:r>
    </w:p>
    <w:p w:rsidR="00BC6E77" w:rsidRDefault="00BC6E77" w:rsidP="00BC6E77">
      <w:pPr>
        <w:pStyle w:val="ListNumStart"/>
        <w:numPr>
          <w:ilvl w:val="0"/>
          <w:numId w:val="9"/>
        </w:numPr>
      </w:pPr>
      <w:r>
        <w:t>To search against a filter that you created and saved:</w:t>
      </w:r>
    </w:p>
    <w:p w:rsidR="00BC6E77" w:rsidRPr="004E3CFC" w:rsidRDefault="00BC6E77" w:rsidP="00BC6E77">
      <w:pPr>
        <w:pStyle w:val="ListNumber"/>
        <w:keepNext/>
        <w:numPr>
          <w:ilvl w:val="1"/>
          <w:numId w:val="9"/>
        </w:numPr>
      </w:pPr>
      <w:r w:rsidRPr="004E3CFC">
        <w:t>Click the tab for the Search tool at the top of the</w:t>
      </w:r>
      <w:r w:rsidRPr="006A2E75">
        <w:t xml:space="preserve"> </w:t>
      </w:r>
      <w:r>
        <w:t>tranSMART</w:t>
      </w:r>
      <w:r w:rsidRPr="004E3CFC">
        <w:t xml:space="preserve"> window.</w:t>
      </w:r>
    </w:p>
    <w:p w:rsidR="00BC6E77" w:rsidRPr="004E3CFC" w:rsidRDefault="00BC6E77" w:rsidP="00BC6E77">
      <w:pPr>
        <w:pStyle w:val="ListNumber"/>
        <w:numPr>
          <w:ilvl w:val="1"/>
          <w:numId w:val="9"/>
        </w:numPr>
      </w:pPr>
      <w:r w:rsidRPr="004E3CFC">
        <w:t xml:space="preserve">Click the </w:t>
      </w:r>
      <w:r w:rsidRPr="000867CE">
        <w:rPr>
          <w:rStyle w:val="Bold"/>
        </w:rPr>
        <w:t>saved filters</w:t>
      </w:r>
      <w:r w:rsidRPr="004E3CFC">
        <w:t xml:space="preserve"> link to the right of the </w:t>
      </w:r>
      <w:r w:rsidRPr="00B41A25">
        <w:rPr>
          <w:rStyle w:val="Bold"/>
        </w:rPr>
        <w:t>Search</w:t>
      </w:r>
      <w:r w:rsidRPr="004E3CFC">
        <w:t xml:space="preserve"> button. A list of </w:t>
      </w:r>
      <w:r>
        <w:t xml:space="preserve">filters that you created and </w:t>
      </w:r>
      <w:r w:rsidRPr="004E3CFC">
        <w:t>saved appears:</w:t>
      </w:r>
    </w:p>
    <w:p w:rsidR="00BC6E77" w:rsidRDefault="00BC6E77" w:rsidP="00BC6E77">
      <w:pPr>
        <w:ind w:left="360"/>
      </w:pPr>
      <w:r>
        <w:rPr>
          <w:noProof/>
        </w:rPr>
        <w:drawing>
          <wp:inline distT="0" distB="0" distL="0" distR="0">
            <wp:extent cx="5486400" cy="909711"/>
            <wp:effectExtent l="0" t="0" r="0" b="508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cstate="print"/>
                    <a:stretch>
                      <a:fillRect/>
                    </a:stretch>
                  </pic:blipFill>
                  <pic:spPr>
                    <a:xfrm>
                      <a:off x="0" y="0"/>
                      <a:ext cx="5486400" cy="909711"/>
                    </a:xfrm>
                    <a:prstGeom prst="rect">
                      <a:avLst/>
                    </a:prstGeom>
                  </pic:spPr>
                </pic:pic>
              </a:graphicData>
            </a:graphic>
          </wp:inline>
        </w:drawing>
      </w:r>
    </w:p>
    <w:p w:rsidR="00BC6E77" w:rsidRPr="004E3CFC" w:rsidRDefault="00BC6E77" w:rsidP="00BC6E77">
      <w:pPr>
        <w:pStyle w:val="ListNumber"/>
        <w:numPr>
          <w:ilvl w:val="1"/>
          <w:numId w:val="9"/>
        </w:numPr>
      </w:pPr>
      <w:r w:rsidRPr="004E3CFC">
        <w:t xml:space="preserve">To search against a saved filter in the list, click the </w:t>
      </w:r>
      <w:r w:rsidRPr="000867CE">
        <w:rPr>
          <w:rStyle w:val="Bold"/>
        </w:rPr>
        <w:t>select</w:t>
      </w:r>
      <w:r w:rsidRPr="004E3CFC">
        <w:t xml:space="preserve"> link to the right of the saved filter name. The search begins immediately.</w:t>
      </w:r>
    </w:p>
    <w:p w:rsidR="00BC6E77" w:rsidRDefault="00BC6E77" w:rsidP="00CC78C2">
      <w:pPr>
        <w:pStyle w:val="ListNumber"/>
        <w:keepNext/>
        <w:numPr>
          <w:ilvl w:val="1"/>
          <w:numId w:val="9"/>
        </w:numPr>
      </w:pPr>
      <w:r w:rsidRPr="004E3CFC">
        <w:t xml:space="preserve">To start another search using a new search filter, click </w:t>
      </w:r>
      <w:r w:rsidRPr="00A308ED">
        <w:rPr>
          <w:rStyle w:val="Bold"/>
        </w:rPr>
        <w:t>clear</w:t>
      </w:r>
      <w:r w:rsidRPr="004E3CFC">
        <w:t xml:space="preserve"> </w:t>
      </w:r>
      <w:r w:rsidRPr="000867CE">
        <w:rPr>
          <w:rStyle w:val="Bold"/>
        </w:rPr>
        <w:t>all</w:t>
      </w:r>
      <w:r w:rsidR="00CC78C2">
        <w:t xml:space="preserve"> above the search result.</w:t>
      </w:r>
    </w:p>
    <w:p w:rsidR="00BC6E77" w:rsidRDefault="00BC6E77" w:rsidP="00BC6E77">
      <w:pPr>
        <w:pStyle w:val="NormalIndent"/>
      </w:pPr>
      <w:r>
        <w:t xml:space="preserve">Alternatively, you can click the tranSMART logo, or simply type a new filter in the </w:t>
      </w:r>
      <w:r w:rsidRPr="00993825">
        <w:rPr>
          <w:rStyle w:val="Bold"/>
        </w:rPr>
        <w:t>Search</w:t>
      </w:r>
      <w:r>
        <w:t xml:space="preserve"> field.</w:t>
      </w:r>
    </w:p>
    <w:p w:rsidR="00BC6E77" w:rsidRDefault="00BC6E77" w:rsidP="00BC6E77">
      <w:r>
        <w:t xml:space="preserve">See </w:t>
      </w:r>
      <w:fldSimple w:instr=" REF _Ref240248682 \h  \* MERGEFORMAT ">
        <w:r w:rsidR="004F1671" w:rsidRPr="004F1671">
          <w:rPr>
            <w:rStyle w:val="xRef"/>
          </w:rPr>
          <w:t>Working with Search Results</w:t>
        </w:r>
      </w:fldSimple>
      <w:r>
        <w:t xml:space="preserve"> </w:t>
      </w:r>
      <w:r w:rsidRPr="00A57EB9">
        <w:rPr>
          <w:rStyle w:val="InvisibleOnline"/>
        </w:rPr>
        <w:t xml:space="preserve">on page </w:t>
      </w:r>
      <w:r w:rsidR="00DB5708" w:rsidRPr="00A57EB9">
        <w:rPr>
          <w:rStyle w:val="InvisibleOnline"/>
        </w:rPr>
        <w:fldChar w:fldCharType="begin"/>
      </w:r>
      <w:r w:rsidRPr="00A57EB9">
        <w:rPr>
          <w:rStyle w:val="InvisibleOnline"/>
        </w:rPr>
        <w:instrText xml:space="preserve"> PAGEREF _Ref240248682 \h </w:instrText>
      </w:r>
      <w:r w:rsidR="00DB5708" w:rsidRPr="00A57EB9">
        <w:rPr>
          <w:rStyle w:val="InvisibleOnline"/>
        </w:rPr>
      </w:r>
      <w:r w:rsidR="00DB5708" w:rsidRPr="00A57EB9">
        <w:rPr>
          <w:rStyle w:val="InvisibleOnline"/>
        </w:rPr>
        <w:fldChar w:fldCharType="separate"/>
      </w:r>
      <w:r w:rsidR="004F1671">
        <w:rPr>
          <w:rStyle w:val="InvisibleOnline"/>
          <w:noProof/>
        </w:rPr>
        <w:t>16</w:t>
      </w:r>
      <w:r w:rsidR="00DB5708" w:rsidRPr="00A57EB9">
        <w:rPr>
          <w:rStyle w:val="InvisibleOnline"/>
        </w:rPr>
        <w:fldChar w:fldCharType="end"/>
      </w:r>
      <w:r>
        <w:t xml:space="preserve"> for information on viewing and refining search results.</w:t>
      </w:r>
    </w:p>
    <w:p w:rsidR="00BC6E77" w:rsidRDefault="00BC6E77" w:rsidP="00BC6E77">
      <w:pPr>
        <w:pStyle w:val="Heading3"/>
      </w:pPr>
      <w:bookmarkStart w:id="34" w:name="ComplexSrchFltr"/>
      <w:bookmarkStart w:id="35" w:name="_Ref240251073"/>
      <w:bookmarkStart w:id="36" w:name="_Toc297057890"/>
      <w:bookmarkStart w:id="37" w:name="_Toc322517836"/>
      <w:bookmarkStart w:id="38" w:name="_Toc366653694"/>
      <w:bookmarkEnd w:id="34"/>
      <w:r>
        <w:lastRenderedPageBreak/>
        <w:t>Building a Search String</w:t>
      </w:r>
      <w:bookmarkEnd w:id="35"/>
      <w:bookmarkEnd w:id="36"/>
      <w:bookmarkEnd w:id="37"/>
      <w:bookmarkEnd w:id="38"/>
    </w:p>
    <w:p w:rsidR="00BC6E77" w:rsidRDefault="00BC6E77" w:rsidP="00BC6E77">
      <w:pPr>
        <w:keepNext/>
      </w:pPr>
      <w:r>
        <w:t xml:space="preserve">You can make the scope of your search more precise by building a multi-filter search string. The filters in a search string are joined by the logical operators </w:t>
      </w:r>
      <w:r w:rsidRPr="00834DB9">
        <w:rPr>
          <w:rStyle w:val="CodeText"/>
        </w:rPr>
        <w:t>AND</w:t>
      </w:r>
      <w:r>
        <w:t xml:space="preserve"> </w:t>
      </w:r>
      <w:proofErr w:type="spellStart"/>
      <w:r>
        <w:t>and</w:t>
      </w:r>
      <w:proofErr w:type="spellEnd"/>
      <w:r>
        <w:t xml:space="preserve"> </w:t>
      </w:r>
      <w:r w:rsidRPr="00834DB9">
        <w:rPr>
          <w:rStyle w:val="CodeText"/>
        </w:rPr>
        <w:t>OR</w:t>
      </w:r>
      <w:r>
        <w:t>.</w:t>
      </w:r>
    </w:p>
    <w:p w:rsidR="00BC6E77" w:rsidRDefault="00BC6E77" w:rsidP="00BC6E77">
      <w:pPr>
        <w:pStyle w:val="Heading4"/>
        <w:keepLines/>
      </w:pPr>
      <w:r>
        <w:t>Rules for Building a Search String</w:t>
      </w:r>
    </w:p>
    <w:p w:rsidR="00BC6E77" w:rsidRDefault="00BC6E77" w:rsidP="00BC6E77">
      <w:pPr>
        <w:keepNext/>
        <w:keepLines/>
      </w:pPr>
      <w:r>
        <w:t>The following rules apply to building a multi-filter search string:</w:t>
      </w:r>
    </w:p>
    <w:p w:rsidR="00BC6E77" w:rsidRDefault="00BC6E77" w:rsidP="00BC6E77">
      <w:pPr>
        <w:pStyle w:val="ListBullet"/>
        <w:keepNext/>
        <w:keepLines/>
        <w:numPr>
          <w:ilvl w:val="0"/>
          <w:numId w:val="2"/>
        </w:numPr>
      </w:pPr>
      <w:r>
        <w:t xml:space="preserve">Filters within the same filter category (such as diseases or genes) are joined by the logical operator </w:t>
      </w:r>
      <w:r w:rsidRPr="00834DB9">
        <w:rPr>
          <w:rStyle w:val="CodeText"/>
        </w:rPr>
        <w:t>OR</w:t>
      </w:r>
      <w:r>
        <w:t>.</w:t>
      </w:r>
    </w:p>
    <w:p w:rsidR="00BC6E77" w:rsidRDefault="00BC6E77" w:rsidP="00BC6E77">
      <w:pPr>
        <w:pStyle w:val="NormalIndent"/>
      </w:pPr>
      <w:r>
        <w:t xml:space="preserve">For example, if you add the filters </w:t>
      </w:r>
      <w:r w:rsidRPr="003754EE">
        <w:rPr>
          <w:rStyle w:val="CodeText"/>
          <w:rFonts w:eastAsia="Courier New"/>
        </w:rPr>
        <w:t>Diseases&gt; Melanoma</w:t>
      </w:r>
      <w:r>
        <w:t xml:space="preserve"> and </w:t>
      </w:r>
      <w:r w:rsidRPr="003754EE">
        <w:rPr>
          <w:rStyle w:val="CodeText"/>
          <w:rFonts w:eastAsia="Courier New"/>
        </w:rPr>
        <w:t>Diseases&gt; Melanoma</w:t>
      </w:r>
      <w:r>
        <w:rPr>
          <w:rFonts w:ascii="Courier New" w:eastAsia="Courier New" w:hAnsi="Courier New" w:cs="Courier New"/>
        </w:rPr>
        <w:t xml:space="preserve">, </w:t>
      </w:r>
      <w:r w:rsidRPr="003754EE">
        <w:rPr>
          <w:rStyle w:val="CodeText"/>
          <w:rFonts w:eastAsia="Courier New"/>
        </w:rPr>
        <w:t>Experim</w:t>
      </w:r>
      <w:r>
        <w:rPr>
          <w:rStyle w:val="CodeText"/>
          <w:rFonts w:eastAsia="Courier New"/>
        </w:rPr>
        <w:t>e</w:t>
      </w:r>
      <w:r w:rsidRPr="003754EE">
        <w:rPr>
          <w:rStyle w:val="CodeText"/>
          <w:rFonts w:eastAsia="Courier New"/>
        </w:rPr>
        <w:t>ntal</w:t>
      </w:r>
      <w:r>
        <w:t xml:space="preserve"> to a search string, the search engine evaluates them as in the following expression:</w:t>
      </w:r>
    </w:p>
    <w:p w:rsidR="00BC6E77" w:rsidRDefault="00BC6E77" w:rsidP="00BC6E77">
      <w:pPr>
        <w:pStyle w:val="CodeLine"/>
        <w:ind w:left="360"/>
        <w:rPr>
          <w:rFonts w:eastAsia="Courier New"/>
        </w:rPr>
      </w:pPr>
      <w:r>
        <w:rPr>
          <w:rFonts w:eastAsia="Courier New"/>
        </w:rPr>
        <w:t>(</w:t>
      </w:r>
      <w:r w:rsidRPr="00CC78C2">
        <w:rPr>
          <w:rFonts w:eastAsia="Courier New"/>
          <w:color w:val="CC0099"/>
        </w:rPr>
        <w:t xml:space="preserve">Diseases&gt; Melanoma </w:t>
      </w:r>
      <w:r w:rsidRPr="00CC78C2">
        <w:rPr>
          <w:rFonts w:eastAsia="Courier New"/>
          <w:b/>
        </w:rPr>
        <w:t>OR</w:t>
      </w:r>
      <w:r>
        <w:rPr>
          <w:rFonts w:eastAsia="Courier New"/>
        </w:rPr>
        <w:t xml:space="preserve"> </w:t>
      </w:r>
      <w:r w:rsidRPr="00CC78C2">
        <w:rPr>
          <w:rFonts w:eastAsia="Courier New"/>
          <w:color w:val="CC0099"/>
        </w:rPr>
        <w:t>Diseases&gt; Melanoma, Experimental</w:t>
      </w:r>
      <w:r>
        <w:rPr>
          <w:rFonts w:eastAsia="Courier New"/>
        </w:rPr>
        <w:t>)</w:t>
      </w:r>
    </w:p>
    <w:p w:rsidR="00BC6E77" w:rsidRDefault="00BC6E77" w:rsidP="00BC6E77">
      <w:pPr>
        <w:pStyle w:val="CodeLine"/>
        <w:ind w:left="360"/>
        <w:rPr>
          <w:rFonts w:eastAsia="Courier New"/>
        </w:rPr>
      </w:pPr>
    </w:p>
    <w:p w:rsidR="00BC6E77" w:rsidRDefault="00BC6E77" w:rsidP="00BC6E77">
      <w:pPr>
        <w:pStyle w:val="ListBullet"/>
        <w:keepNext/>
        <w:numPr>
          <w:ilvl w:val="0"/>
          <w:numId w:val="2"/>
        </w:numPr>
      </w:pPr>
      <w:r>
        <w:t xml:space="preserve">Filters within different filter categories are joined by the logical operator </w:t>
      </w:r>
      <w:r w:rsidRPr="00834DB9">
        <w:rPr>
          <w:rStyle w:val="CodeText"/>
        </w:rPr>
        <w:t>AND</w:t>
      </w:r>
      <w:r>
        <w:t>.</w:t>
      </w:r>
    </w:p>
    <w:p w:rsidR="00BC6E77" w:rsidRDefault="00BC6E77" w:rsidP="00BC6E77">
      <w:pPr>
        <w:pStyle w:val="NormalIndent"/>
      </w:pPr>
      <w:r>
        <w:t xml:space="preserve">For example, if you add the filters </w:t>
      </w:r>
      <w:r>
        <w:rPr>
          <w:rFonts w:ascii="Courier New" w:eastAsia="Courier New" w:hAnsi="Courier New" w:cs="Courier New"/>
        </w:rPr>
        <w:t>Diseases&gt; Anemia</w:t>
      </w:r>
      <w:r>
        <w:t xml:space="preserve">, </w:t>
      </w:r>
      <w:r>
        <w:rPr>
          <w:rFonts w:ascii="Courier New" w:eastAsia="Courier New" w:hAnsi="Courier New" w:cs="Courier New"/>
        </w:rPr>
        <w:t>Diseases&gt; Anemia, Hemolytic</w:t>
      </w:r>
      <w:r>
        <w:t xml:space="preserve">, and </w:t>
      </w:r>
      <w:r>
        <w:rPr>
          <w:rFonts w:ascii="Courier New" w:eastAsia="Courier New" w:hAnsi="Courier New" w:cs="Courier New"/>
        </w:rPr>
        <w:t>Gene&gt; HBB</w:t>
      </w:r>
      <w:r>
        <w:t xml:space="preserve"> to a search string, the search engine evaluates them as in the following expression:</w:t>
      </w:r>
    </w:p>
    <w:p w:rsidR="00BC6E77" w:rsidRDefault="00BC6E77" w:rsidP="00BC6E77">
      <w:pPr>
        <w:pStyle w:val="CodeLine"/>
        <w:ind w:left="360"/>
        <w:rPr>
          <w:rFonts w:eastAsia="Courier New"/>
        </w:rPr>
      </w:pPr>
      <w:r>
        <w:rPr>
          <w:rFonts w:eastAsia="Courier New"/>
        </w:rPr>
        <w:t>(</w:t>
      </w:r>
      <w:r w:rsidRPr="00CC78C2">
        <w:rPr>
          <w:rFonts w:eastAsia="Courier New"/>
          <w:color w:val="CC0099"/>
        </w:rPr>
        <w:t>Diseases&gt; Anemia</w:t>
      </w:r>
      <w:r>
        <w:rPr>
          <w:rFonts w:eastAsia="Courier New"/>
        </w:rPr>
        <w:t xml:space="preserve"> </w:t>
      </w:r>
      <w:r w:rsidRPr="00CC78C2">
        <w:rPr>
          <w:rFonts w:eastAsia="Courier New"/>
          <w:b/>
        </w:rPr>
        <w:t>OR</w:t>
      </w:r>
      <w:r>
        <w:rPr>
          <w:rFonts w:eastAsia="Courier New"/>
        </w:rPr>
        <w:t xml:space="preserve"> </w:t>
      </w:r>
      <w:r w:rsidRPr="00CC78C2">
        <w:rPr>
          <w:rFonts w:eastAsia="Courier New"/>
          <w:color w:val="CC0099"/>
        </w:rPr>
        <w:t>Diseases&gt; Anemia, Hemolytic</w:t>
      </w:r>
      <w:r>
        <w:rPr>
          <w:rFonts w:eastAsia="Courier New"/>
        </w:rPr>
        <w:t xml:space="preserve">) </w:t>
      </w:r>
      <w:r w:rsidRPr="00CC78C2">
        <w:rPr>
          <w:rFonts w:eastAsia="Courier New"/>
          <w:b/>
        </w:rPr>
        <w:t>AND</w:t>
      </w:r>
      <w:r>
        <w:rPr>
          <w:rFonts w:eastAsia="Courier New"/>
        </w:rPr>
        <w:t xml:space="preserve"> </w:t>
      </w:r>
      <w:r w:rsidRPr="00CC78C2">
        <w:rPr>
          <w:rFonts w:eastAsia="Courier New"/>
          <w:color w:val="006600"/>
        </w:rPr>
        <w:t>Gene&gt; HBB</w:t>
      </w:r>
    </w:p>
    <w:p w:rsidR="00BC6E77" w:rsidRDefault="00BC6E77" w:rsidP="00BC6E77">
      <w:pPr>
        <w:pStyle w:val="CodeLine"/>
        <w:ind w:left="360"/>
      </w:pPr>
    </w:p>
    <w:p w:rsidR="00BC6E77" w:rsidRDefault="00BC6E77" w:rsidP="00BC6E77">
      <w:pPr>
        <w:pStyle w:val="ListBullet"/>
        <w:numPr>
          <w:ilvl w:val="0"/>
          <w:numId w:val="2"/>
        </w:numPr>
      </w:pPr>
      <w:r>
        <w:t xml:space="preserve">Filters that are not among the pre-defined filters are assigned to the filter category </w:t>
      </w:r>
      <w:r w:rsidRPr="00CC78C2">
        <w:rPr>
          <w:b/>
          <w:color w:val="CCCC00"/>
        </w:rPr>
        <w:t>Text&gt;</w:t>
      </w:r>
      <w:r>
        <w:t>.</w:t>
      </w:r>
    </w:p>
    <w:p w:rsidR="00BC6E77" w:rsidRDefault="00BC6E77" w:rsidP="00BC6E77">
      <w:pPr>
        <w:pStyle w:val="Heading4"/>
      </w:pPr>
      <w:bookmarkStart w:id="39" w:name="BldgSrchString"/>
      <w:bookmarkStart w:id="40" w:name="_Instructions_for_Bulding"/>
      <w:bookmarkStart w:id="41" w:name="_Ref234037739"/>
      <w:bookmarkEnd w:id="39"/>
      <w:bookmarkEnd w:id="40"/>
      <w:r>
        <w:t>Instructions for Building a Search String</w:t>
      </w:r>
      <w:bookmarkEnd w:id="41"/>
    </w:p>
    <w:p w:rsidR="00BC6E77" w:rsidRDefault="00BC6E77" w:rsidP="00BC6E77">
      <w:pPr>
        <w:pStyle w:val="ListNumStart"/>
        <w:numPr>
          <w:ilvl w:val="0"/>
          <w:numId w:val="9"/>
        </w:numPr>
      </w:pPr>
      <w:r>
        <w:t>To build a multi-filter search string:</w:t>
      </w:r>
    </w:p>
    <w:p w:rsidR="00BC6E77" w:rsidRPr="004E3CFC" w:rsidRDefault="00BC6E77" w:rsidP="00BC6E77">
      <w:pPr>
        <w:pStyle w:val="ListNumber"/>
        <w:keepNext/>
        <w:numPr>
          <w:ilvl w:val="1"/>
          <w:numId w:val="9"/>
        </w:numPr>
      </w:pPr>
      <w:r w:rsidRPr="004E3CFC">
        <w:t xml:space="preserve">Define a search filter using any of the methods described in </w:t>
      </w:r>
      <w:fldSimple w:instr=" REF _Ref316541227 \h  \* MERGEFORMAT ">
        <w:r w:rsidR="004F1671" w:rsidRPr="004F1671">
          <w:rPr>
            <w:rStyle w:val="xRef"/>
          </w:rPr>
          <w:t>Defining a Search Filter</w:t>
        </w:r>
      </w:fldSimple>
      <w:r w:rsidRPr="005609AD">
        <w:rPr>
          <w:rStyle w:val="InvisibleOnline"/>
        </w:rPr>
        <w:t xml:space="preserve"> on page </w:t>
      </w:r>
      <w:r w:rsidR="00DB5708" w:rsidRPr="005609AD">
        <w:rPr>
          <w:rStyle w:val="InvisibleOnline"/>
        </w:rPr>
        <w:fldChar w:fldCharType="begin"/>
      </w:r>
      <w:r w:rsidRPr="005609AD">
        <w:rPr>
          <w:rStyle w:val="InvisibleOnline"/>
        </w:rPr>
        <w:instrText xml:space="preserve"> PAGEREF _Ref240248834 \h </w:instrText>
      </w:r>
      <w:r w:rsidR="00DB5708" w:rsidRPr="005609AD">
        <w:rPr>
          <w:rStyle w:val="InvisibleOnline"/>
        </w:rPr>
      </w:r>
      <w:r w:rsidR="00DB5708" w:rsidRPr="005609AD">
        <w:rPr>
          <w:rStyle w:val="InvisibleOnline"/>
        </w:rPr>
        <w:fldChar w:fldCharType="separate"/>
      </w:r>
      <w:r w:rsidR="004F1671">
        <w:rPr>
          <w:rStyle w:val="InvisibleOnline"/>
          <w:noProof/>
        </w:rPr>
        <w:t>7</w:t>
      </w:r>
      <w:r w:rsidR="00DB5708" w:rsidRPr="005609AD">
        <w:rPr>
          <w:rStyle w:val="InvisibleOnline"/>
        </w:rPr>
        <w:fldChar w:fldCharType="end"/>
      </w:r>
      <w:r>
        <w:t>.</w:t>
      </w:r>
    </w:p>
    <w:p w:rsidR="00BC6E77" w:rsidRPr="004E3CFC" w:rsidRDefault="00BC6E77" w:rsidP="00BC6E77">
      <w:pPr>
        <w:pStyle w:val="ListNumber"/>
        <w:keepNext/>
        <w:numPr>
          <w:ilvl w:val="1"/>
          <w:numId w:val="9"/>
        </w:numPr>
      </w:pPr>
      <w:r w:rsidRPr="004E3CFC">
        <w:t xml:space="preserve">When the results window appears, click </w:t>
      </w:r>
      <w:r w:rsidRPr="00A84096">
        <w:rPr>
          <w:b/>
        </w:rPr>
        <w:t>advanced</w:t>
      </w:r>
      <w:r w:rsidRPr="004E3CFC">
        <w:t>:</w:t>
      </w:r>
    </w:p>
    <w:p w:rsidR="00BC6E77" w:rsidRDefault="00BC6E77" w:rsidP="00BC6E77">
      <w:pPr>
        <w:ind w:left="280" w:firstLine="80"/>
      </w:pPr>
      <w:r>
        <w:rPr>
          <w:noProof/>
        </w:rPr>
        <w:drawing>
          <wp:inline distT="0" distB="0" distL="0" distR="0">
            <wp:extent cx="3752381" cy="676191"/>
            <wp:effectExtent l="0" t="0" r="63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cstate="print"/>
                    <a:stretch>
                      <a:fillRect/>
                    </a:stretch>
                  </pic:blipFill>
                  <pic:spPr>
                    <a:xfrm>
                      <a:off x="0" y="0"/>
                      <a:ext cx="3752381" cy="676191"/>
                    </a:xfrm>
                    <a:prstGeom prst="rect">
                      <a:avLst/>
                    </a:prstGeom>
                  </pic:spPr>
                </pic:pic>
              </a:graphicData>
            </a:graphic>
          </wp:inline>
        </w:drawing>
      </w:r>
    </w:p>
    <w:p w:rsidR="00BC6E77" w:rsidRDefault="00BC6E77" w:rsidP="00BC6E77">
      <w:pPr>
        <w:pStyle w:val="NormalIndent"/>
        <w:keepNext/>
      </w:pPr>
      <w:r>
        <w:lastRenderedPageBreak/>
        <w:t>The Edit Filters dialog appears, displaying the filter you just created:</w:t>
      </w:r>
    </w:p>
    <w:p w:rsidR="00BC6E77" w:rsidRDefault="00BF6E16" w:rsidP="00BF6E16">
      <w:pPr>
        <w:ind w:left="360" w:hanging="180"/>
      </w:pPr>
      <w:r>
        <w:rPr>
          <w:noProof/>
        </w:rPr>
        <w:drawing>
          <wp:inline distT="0" distB="0" distL="0" distR="0">
            <wp:extent cx="4953000" cy="2080597"/>
            <wp:effectExtent l="0" t="0" r="0" b="0"/>
            <wp:docPr id="81" name="Picture 81" descr="C:\Users\ctucker\AppData\Local\Temp\SNAGHTML2333caf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ctucker\AppData\Local\Temp\SNAGHTML2333caf5.PNG"/>
                    <pic:cNvPicPr>
                      <a:picLocks noChangeAspect="1" noChangeArrowheads="1"/>
                    </pic:cNvPicPr>
                  </pic:nvPicPr>
                  <pic:blipFill>
                    <a:blip r:embed="rId3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953000" cy="2080597"/>
                    </a:xfrm>
                    <a:prstGeom prst="rect">
                      <a:avLst/>
                    </a:prstGeom>
                    <a:noFill/>
                    <a:ln>
                      <a:noFill/>
                    </a:ln>
                  </pic:spPr>
                </pic:pic>
              </a:graphicData>
            </a:graphic>
          </wp:inline>
        </w:drawing>
      </w:r>
    </w:p>
    <w:p w:rsidR="00BC6E77" w:rsidRPr="004E3CFC" w:rsidRDefault="00BC6E77" w:rsidP="00BC6E77">
      <w:pPr>
        <w:pStyle w:val="ListNumber"/>
        <w:keepNext/>
        <w:numPr>
          <w:ilvl w:val="1"/>
          <w:numId w:val="9"/>
        </w:numPr>
      </w:pPr>
      <w:r w:rsidRPr="004E3CFC">
        <w:t xml:space="preserve">To add another filter, type part or all of a filter name into the </w:t>
      </w:r>
      <w:r w:rsidRPr="00754672">
        <w:rPr>
          <w:rStyle w:val="Bold"/>
        </w:rPr>
        <w:t>Search</w:t>
      </w:r>
      <w:r w:rsidRPr="004E3CFC">
        <w:t xml:space="preserve"> field.</w:t>
      </w:r>
    </w:p>
    <w:p w:rsidR="00BC6E77" w:rsidRDefault="00BC6E77" w:rsidP="00BC6E77">
      <w:pPr>
        <w:pStyle w:val="NormalIndent"/>
        <w:keepNext/>
      </w:pPr>
      <w:r>
        <w:t xml:space="preserve">Up to 20 matches for the text you type are displayed in a dropdown list below the </w:t>
      </w:r>
      <w:r>
        <w:rPr>
          <w:b/>
        </w:rPr>
        <w:t>Search</w:t>
      </w:r>
      <w:r>
        <w:t xml:space="preserve"> field. For example, the following list appears for the search filter </w:t>
      </w:r>
      <w:r>
        <w:rPr>
          <w:b/>
        </w:rPr>
        <w:t>dis</w:t>
      </w:r>
      <w:r>
        <w:t>:</w:t>
      </w:r>
    </w:p>
    <w:p w:rsidR="00BC6E77" w:rsidRDefault="00BC6E77" w:rsidP="00BC6E77">
      <w:pPr>
        <w:ind w:firstLine="180"/>
      </w:pPr>
      <w:r>
        <w:t xml:space="preserve">   </w:t>
      </w:r>
      <w:r>
        <w:rPr>
          <w:noProof/>
        </w:rPr>
        <w:drawing>
          <wp:inline distT="0" distB="0" distL="0" distR="0">
            <wp:extent cx="4866667" cy="2866667"/>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cstate="print"/>
                    <a:stretch>
                      <a:fillRect/>
                    </a:stretch>
                  </pic:blipFill>
                  <pic:spPr>
                    <a:xfrm>
                      <a:off x="0" y="0"/>
                      <a:ext cx="4866667" cy="2866667"/>
                    </a:xfrm>
                    <a:prstGeom prst="rect">
                      <a:avLst/>
                    </a:prstGeom>
                  </pic:spPr>
                </pic:pic>
              </a:graphicData>
            </a:graphic>
          </wp:inline>
        </w:drawing>
      </w:r>
    </w:p>
    <w:p w:rsidR="00BC6E77" w:rsidRDefault="00BC6E77" w:rsidP="00BC6E77">
      <w:pPr>
        <w:pStyle w:val="NormalIndent"/>
        <w:keepNext/>
      </w:pPr>
      <w:r>
        <w:t>Do one of the following:</w:t>
      </w:r>
    </w:p>
    <w:p w:rsidR="00BC6E77" w:rsidRDefault="00BC6E77" w:rsidP="00BC6E77">
      <w:pPr>
        <w:pStyle w:val="ListBullet2"/>
        <w:keepNext/>
        <w:numPr>
          <w:ilvl w:val="1"/>
          <w:numId w:val="2"/>
        </w:numPr>
      </w:pPr>
      <w:r>
        <w:t xml:space="preserve">If the name of the filter you want appears in the list, click the filter name. The tranSMART software inserts the filter into the </w:t>
      </w:r>
      <w:r>
        <w:rPr>
          <w:b/>
        </w:rPr>
        <w:t>Filters Box</w:t>
      </w:r>
      <w:r>
        <w:t>.</w:t>
      </w:r>
    </w:p>
    <w:p w:rsidR="00BC6E77" w:rsidRDefault="00BC6E77" w:rsidP="00BC6E77">
      <w:pPr>
        <w:pStyle w:val="ListBullet2"/>
        <w:numPr>
          <w:ilvl w:val="1"/>
          <w:numId w:val="2"/>
        </w:numPr>
      </w:pPr>
      <w:r>
        <w:t xml:space="preserve">If the filter you want does not appear in the list, type a more complete name in the </w:t>
      </w:r>
      <w:r>
        <w:rPr>
          <w:b/>
        </w:rPr>
        <w:t>Search</w:t>
      </w:r>
      <w:r>
        <w:t xml:space="preserve"> field.</w:t>
      </w:r>
    </w:p>
    <w:p w:rsidR="00BC6E77" w:rsidRDefault="00BC6E77" w:rsidP="00BC6E77">
      <w:pPr>
        <w:pStyle w:val="ListBullet2"/>
        <w:numPr>
          <w:ilvl w:val="1"/>
          <w:numId w:val="2"/>
        </w:numPr>
      </w:pPr>
      <w:r>
        <w:t xml:space="preserve">If no list appears after you type a complete filter name, click the plus-sign button ( </w:t>
      </w:r>
      <w:r w:rsidRPr="008469EE">
        <w:rPr>
          <w:noProof/>
          <w:position w:val="-8"/>
        </w:rPr>
        <w:drawing>
          <wp:inline distT="0" distB="0" distL="0" distR="0">
            <wp:extent cx="154305" cy="197168"/>
            <wp:effectExtent l="19050" t="0" r="0" b="0"/>
            <wp:docPr id="112" name="Picture 12" descr="wiki://!srch-edit-filters-plus-b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wiki://!srch-edit-filters-plus-btn.png!"/>
                    <pic:cNvPicPr>
                      <a:picLocks noChangeAspect="1" noChangeArrowheads="1"/>
                    </pic:cNvPicPr>
                  </pic:nvPicPr>
                  <pic:blipFill>
                    <a:blip r:embed="rId39" cstate="print"/>
                    <a:srcRect/>
                    <a:stretch>
                      <a:fillRect/>
                    </a:stretch>
                  </pic:blipFill>
                  <pic:spPr bwMode="auto">
                    <a:xfrm>
                      <a:off x="0" y="0"/>
                      <a:ext cx="154305" cy="197168"/>
                    </a:xfrm>
                    <a:prstGeom prst="rect">
                      <a:avLst/>
                    </a:prstGeom>
                    <a:noFill/>
                    <a:ln w="9525">
                      <a:noFill/>
                      <a:miter lim="800000"/>
                      <a:headEnd/>
                      <a:tailEnd/>
                    </a:ln>
                  </pic:spPr>
                </pic:pic>
              </a:graphicData>
            </a:graphic>
          </wp:inline>
        </w:drawing>
      </w:r>
      <w:r>
        <w:t xml:space="preserve"> ) to the right of the </w:t>
      </w:r>
      <w:r>
        <w:rPr>
          <w:b/>
        </w:rPr>
        <w:t>Search</w:t>
      </w:r>
      <w:r>
        <w:t xml:space="preserve"> field.</w:t>
      </w:r>
    </w:p>
    <w:p w:rsidR="00BC6E77" w:rsidRPr="004E3CFC" w:rsidRDefault="00BC6E77" w:rsidP="00BC6E77">
      <w:pPr>
        <w:pStyle w:val="ListNumber"/>
        <w:numPr>
          <w:ilvl w:val="1"/>
          <w:numId w:val="9"/>
        </w:numPr>
      </w:pPr>
      <w:r w:rsidRPr="004E3CFC">
        <w:t>Repeat the previous step for each new filter to add to the search string.</w:t>
      </w:r>
    </w:p>
    <w:p w:rsidR="00BC6E77" w:rsidRPr="004E3CFC" w:rsidRDefault="00BC6E77" w:rsidP="00BC6E77">
      <w:pPr>
        <w:pStyle w:val="ListNumber"/>
        <w:numPr>
          <w:ilvl w:val="1"/>
          <w:numId w:val="9"/>
        </w:numPr>
      </w:pPr>
      <w:r w:rsidRPr="004E3CFC">
        <w:lastRenderedPageBreak/>
        <w:t xml:space="preserve">Optionally, to delete a filter from the search string, click the </w:t>
      </w:r>
      <w:r>
        <w:t xml:space="preserve">red </w:t>
      </w:r>
      <w:r>
        <w:rPr>
          <w:b/>
        </w:rPr>
        <w:t>X</w:t>
      </w:r>
      <w:r w:rsidRPr="001514C5">
        <w:rPr>
          <w:b/>
        </w:rPr>
        <w:t xml:space="preserve"> </w:t>
      </w:r>
      <w:r>
        <w:t>(</w:t>
      </w:r>
      <w:r>
        <w:rPr>
          <w:noProof/>
        </w:rPr>
        <w:drawing>
          <wp:inline distT="0" distB="0" distL="0" distR="0">
            <wp:extent cx="85725" cy="76200"/>
            <wp:effectExtent l="19050" t="0" r="9525" b="0"/>
            <wp:docPr id="12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 cstate="print"/>
                    <a:srcRect/>
                    <a:stretch>
                      <a:fillRect/>
                    </a:stretch>
                  </pic:blipFill>
                  <pic:spPr bwMode="auto">
                    <a:xfrm>
                      <a:off x="0" y="0"/>
                      <a:ext cx="85725" cy="76200"/>
                    </a:xfrm>
                    <a:prstGeom prst="rect">
                      <a:avLst/>
                    </a:prstGeom>
                    <a:noFill/>
                    <a:ln w="9525">
                      <a:noFill/>
                      <a:miter lim="800000"/>
                      <a:headEnd/>
                      <a:tailEnd/>
                    </a:ln>
                  </pic:spPr>
                </pic:pic>
              </a:graphicData>
            </a:graphic>
          </wp:inline>
        </w:drawing>
      </w:r>
      <w:r>
        <w:t>)</w:t>
      </w:r>
      <w:r w:rsidRPr="004E3CFC">
        <w:t xml:space="preserve"> to the right of the filter name:</w:t>
      </w:r>
    </w:p>
    <w:p w:rsidR="00BC6E77" w:rsidRDefault="00A66B6A" w:rsidP="00BC6E77">
      <w:pPr>
        <w:ind w:left="360"/>
      </w:pPr>
      <w:r>
        <w:rPr>
          <w:noProof/>
        </w:rPr>
        <w:drawing>
          <wp:inline distT="0" distB="0" distL="0" distR="0">
            <wp:extent cx="3980953" cy="2209524"/>
            <wp:effectExtent l="0" t="0" r="635" b="63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cstate="print"/>
                    <a:stretch>
                      <a:fillRect/>
                    </a:stretch>
                  </pic:blipFill>
                  <pic:spPr>
                    <a:xfrm>
                      <a:off x="0" y="0"/>
                      <a:ext cx="3980953" cy="2209524"/>
                    </a:xfrm>
                    <a:prstGeom prst="rect">
                      <a:avLst/>
                    </a:prstGeom>
                  </pic:spPr>
                </pic:pic>
              </a:graphicData>
            </a:graphic>
          </wp:inline>
        </w:drawing>
      </w:r>
    </w:p>
    <w:p w:rsidR="00BC6E77" w:rsidRPr="00A66B6A" w:rsidRDefault="00BC6E77" w:rsidP="00BC6E77">
      <w:pPr>
        <w:pStyle w:val="Spacer"/>
        <w:rPr>
          <w:sz w:val="12"/>
        </w:rPr>
      </w:pPr>
    </w:p>
    <w:p w:rsidR="00BC6E77" w:rsidRPr="004E3CFC" w:rsidRDefault="00BC6E77" w:rsidP="00BC6E77">
      <w:pPr>
        <w:pStyle w:val="ListNumber"/>
        <w:keepNext/>
        <w:numPr>
          <w:ilvl w:val="1"/>
          <w:numId w:val="9"/>
        </w:numPr>
      </w:pPr>
      <w:r w:rsidRPr="004E3CFC">
        <w:t xml:space="preserve">When finished defining the search string, click </w:t>
      </w:r>
      <w:r w:rsidRPr="007F6711">
        <w:rPr>
          <w:rStyle w:val="Bold"/>
        </w:rPr>
        <w:t>Apply</w:t>
      </w:r>
      <w:r w:rsidRPr="004E3CFC">
        <w:t xml:space="preserve"> to begin the search.</w:t>
      </w:r>
    </w:p>
    <w:p w:rsidR="00BC6E77" w:rsidRPr="004E3CFC" w:rsidRDefault="00BC6E77" w:rsidP="00BC6E77">
      <w:pPr>
        <w:pStyle w:val="ListNumber"/>
        <w:numPr>
          <w:ilvl w:val="1"/>
          <w:numId w:val="9"/>
        </w:numPr>
      </w:pPr>
      <w:r w:rsidRPr="004E3CFC">
        <w:t>When the results window appears, you can continue editing the search string or save it, as follows:</w:t>
      </w:r>
    </w:p>
    <w:p w:rsidR="00BC6E77" w:rsidRDefault="00BC6E77" w:rsidP="00BC6E77">
      <w:pPr>
        <w:pStyle w:val="ListBullet2"/>
        <w:numPr>
          <w:ilvl w:val="1"/>
          <w:numId w:val="2"/>
        </w:numPr>
      </w:pPr>
      <w:r>
        <w:t xml:space="preserve">To continue editing the search string, click </w:t>
      </w:r>
      <w:r>
        <w:rPr>
          <w:b/>
        </w:rPr>
        <w:t>advanced</w:t>
      </w:r>
      <w:r>
        <w:t>.</w:t>
      </w:r>
    </w:p>
    <w:p w:rsidR="00BC6E77" w:rsidRDefault="00BC6E77" w:rsidP="00BC6E77">
      <w:pPr>
        <w:pStyle w:val="ListBullet2"/>
        <w:numPr>
          <w:ilvl w:val="1"/>
          <w:numId w:val="2"/>
        </w:numPr>
      </w:pPr>
      <w:r>
        <w:t xml:space="preserve">To save the search string, </w:t>
      </w:r>
      <w:proofErr w:type="gramStart"/>
      <w:r>
        <w:t xml:space="preserve">click </w:t>
      </w:r>
      <w:r>
        <w:rPr>
          <w:b/>
        </w:rPr>
        <w:t>save</w:t>
      </w:r>
      <w:proofErr w:type="gramEnd"/>
      <w:r w:rsidR="00A66B6A">
        <w:t>.</w:t>
      </w:r>
    </w:p>
    <w:p w:rsidR="00A66B6A" w:rsidRPr="00A66B6A" w:rsidRDefault="00A66B6A" w:rsidP="00A66B6A">
      <w:pPr>
        <w:pStyle w:val="ListBullet2"/>
        <w:numPr>
          <w:ilvl w:val="0"/>
          <w:numId w:val="0"/>
        </w:numPr>
        <w:ind w:left="720"/>
      </w:pPr>
      <w:r>
        <w:rPr>
          <w:noProof/>
        </w:rPr>
        <w:drawing>
          <wp:inline distT="0" distB="0" distL="0" distR="0">
            <wp:extent cx="4486275" cy="1132630"/>
            <wp:effectExtent l="0" t="0" r="0" b="0"/>
            <wp:docPr id="92" name="Picture 92" descr="C:\Users\ctucker\AppData\Local\Temp\SNAGHTML234307f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ctucker\AppData\Local\Temp\SNAGHTML234307f5.PNG"/>
                    <pic:cNvPicPr>
                      <a:picLocks noChangeAspect="1" noChangeArrowheads="1"/>
                    </pic:cNvPicPr>
                  </pic:nvPicPr>
                  <pic:blipFill>
                    <a:blip r:embed="rId4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486275" cy="1132630"/>
                    </a:xfrm>
                    <a:prstGeom prst="rect">
                      <a:avLst/>
                    </a:prstGeom>
                    <a:noFill/>
                    <a:ln>
                      <a:noFill/>
                    </a:ln>
                  </pic:spPr>
                </pic:pic>
              </a:graphicData>
            </a:graphic>
          </wp:inline>
        </w:drawing>
      </w:r>
    </w:p>
    <w:p w:rsidR="00BC6E77" w:rsidRDefault="00BC6E77" w:rsidP="00A66B6A">
      <w:pPr>
        <w:pStyle w:val="NormalIndent2"/>
      </w:pPr>
      <w:r>
        <w:t>The search engine evaluates this search string as in the following expression:</w:t>
      </w:r>
    </w:p>
    <w:p w:rsidR="00BC6E77" w:rsidRPr="00A66B6A" w:rsidRDefault="00BC6E77" w:rsidP="00A66B6A">
      <w:pPr>
        <w:pStyle w:val="NormalIndent2"/>
        <w:rPr>
          <w:rStyle w:val="CodeText"/>
          <w:rFonts w:eastAsia="Courier New"/>
        </w:rPr>
      </w:pPr>
      <w:r w:rsidRPr="00A66B6A">
        <w:rPr>
          <w:rStyle w:val="CodeText"/>
          <w:rFonts w:eastAsia="Courier New"/>
        </w:rPr>
        <w:t>(</w:t>
      </w:r>
      <w:r w:rsidRPr="00A66B6A">
        <w:rPr>
          <w:rStyle w:val="CodeText"/>
          <w:rFonts w:eastAsia="Courier New"/>
          <w:color w:val="CC0099"/>
        </w:rPr>
        <w:t xml:space="preserve">Disease&gt; Brain Diseases </w:t>
      </w:r>
      <w:r w:rsidR="00A66B6A" w:rsidRPr="00A66B6A">
        <w:rPr>
          <w:rStyle w:val="CodeText"/>
          <w:rFonts w:eastAsia="Courier New"/>
          <w:b/>
        </w:rPr>
        <w:t>OR</w:t>
      </w:r>
      <w:r w:rsidR="00A66B6A" w:rsidRPr="00A66B6A">
        <w:rPr>
          <w:rStyle w:val="CodeText"/>
          <w:rFonts w:eastAsia="Courier New"/>
        </w:rPr>
        <w:t xml:space="preserve"> </w:t>
      </w:r>
      <w:r w:rsidR="00A66B6A" w:rsidRPr="00A66B6A">
        <w:rPr>
          <w:rStyle w:val="CodeText"/>
          <w:rFonts w:eastAsia="Courier New"/>
          <w:color w:val="CC0099"/>
        </w:rPr>
        <w:t>Dementia</w:t>
      </w:r>
      <w:r w:rsidRPr="00A66B6A">
        <w:rPr>
          <w:rStyle w:val="CodeText"/>
          <w:rFonts w:eastAsia="Courier New"/>
        </w:rPr>
        <w:t>)</w:t>
      </w:r>
    </w:p>
    <w:p w:rsidR="00BC6E77" w:rsidRPr="00A66B6A" w:rsidRDefault="00BC6E77" w:rsidP="00BC6E77">
      <w:pPr>
        <w:pStyle w:val="CodeLine"/>
        <w:ind w:left="360"/>
        <w:rPr>
          <w:sz w:val="2"/>
        </w:rPr>
      </w:pPr>
    </w:p>
    <w:p w:rsidR="00BC6E77" w:rsidRDefault="00BC6E77" w:rsidP="00BC6E77">
      <w:r>
        <w:t xml:space="preserve">See </w:t>
      </w:r>
      <w:fldSimple w:instr=" REF _Ref240248744 \h  \* MERGEFORMAT ">
        <w:r w:rsidR="004F1671" w:rsidRPr="004F1671">
          <w:rPr>
            <w:rStyle w:val="xRef"/>
          </w:rPr>
          <w:t>Saving a Search Filter or Search String</w:t>
        </w:r>
      </w:fldSimple>
      <w:r w:rsidRPr="00A57EB9">
        <w:rPr>
          <w:rStyle w:val="InvisibleOnline"/>
        </w:rPr>
        <w:t xml:space="preserve"> on page </w:t>
      </w:r>
      <w:r w:rsidR="00DB5708">
        <w:rPr>
          <w:rStyle w:val="InvisibleOnline"/>
        </w:rPr>
        <w:fldChar w:fldCharType="begin"/>
      </w:r>
      <w:r w:rsidR="00B515C4">
        <w:rPr>
          <w:rStyle w:val="InvisibleOnline"/>
        </w:rPr>
        <w:instrText xml:space="preserve"> PAGEREF _Ref366583148 \h </w:instrText>
      </w:r>
      <w:r w:rsidR="00DB5708">
        <w:rPr>
          <w:rStyle w:val="InvisibleOnline"/>
        </w:rPr>
      </w:r>
      <w:r w:rsidR="00DB5708">
        <w:rPr>
          <w:rStyle w:val="InvisibleOnline"/>
        </w:rPr>
        <w:fldChar w:fldCharType="separate"/>
      </w:r>
      <w:r w:rsidR="004F1671">
        <w:rPr>
          <w:rStyle w:val="InvisibleOnline"/>
          <w:noProof/>
        </w:rPr>
        <w:t>14</w:t>
      </w:r>
      <w:r w:rsidR="00DB5708">
        <w:rPr>
          <w:rStyle w:val="InvisibleOnline"/>
        </w:rPr>
        <w:fldChar w:fldCharType="end"/>
      </w:r>
      <w:r>
        <w:t xml:space="preserve"> for more information about saving search filters and search strings.</w:t>
      </w:r>
    </w:p>
    <w:p w:rsidR="00BC6E77" w:rsidRDefault="00BC6E77" w:rsidP="00BC6E77">
      <w:pPr>
        <w:pStyle w:val="Heading3"/>
      </w:pPr>
      <w:bookmarkStart w:id="42" w:name="SaveSrchFltr"/>
      <w:bookmarkStart w:id="43" w:name="_Ref240248744"/>
      <w:bookmarkStart w:id="44" w:name="_Ref240248876"/>
      <w:bookmarkStart w:id="45" w:name="_Toc297057891"/>
      <w:bookmarkStart w:id="46" w:name="_Toc322517837"/>
      <w:bookmarkStart w:id="47" w:name="_Toc366653695"/>
      <w:bookmarkEnd w:id="42"/>
      <w:r>
        <w:lastRenderedPageBreak/>
        <w:t>Saving a Search Filter or Search String</w:t>
      </w:r>
      <w:bookmarkEnd w:id="43"/>
      <w:bookmarkEnd w:id="44"/>
      <w:bookmarkEnd w:id="45"/>
      <w:bookmarkEnd w:id="46"/>
      <w:bookmarkEnd w:id="47"/>
    </w:p>
    <w:p w:rsidR="00BC6E77" w:rsidRDefault="00BC6E77" w:rsidP="00BC6E77">
      <w:pPr>
        <w:pStyle w:val="ListNumStart"/>
        <w:numPr>
          <w:ilvl w:val="0"/>
          <w:numId w:val="9"/>
        </w:numPr>
      </w:pPr>
      <w:bookmarkStart w:id="48" w:name="_Ref366583148"/>
      <w:r>
        <w:t>To save a search filter or search string:</w:t>
      </w:r>
      <w:bookmarkEnd w:id="48"/>
    </w:p>
    <w:p w:rsidR="00BC6E77" w:rsidRPr="004E3CFC" w:rsidRDefault="00BC6E77" w:rsidP="00BC6E77">
      <w:pPr>
        <w:pStyle w:val="ListNumber"/>
        <w:keepNext/>
        <w:numPr>
          <w:ilvl w:val="1"/>
          <w:numId w:val="9"/>
        </w:numPr>
      </w:pPr>
      <w:r w:rsidRPr="004E3CFC">
        <w:t xml:space="preserve">After defining the search filter or search string, run the search and click </w:t>
      </w:r>
      <w:r w:rsidRPr="0006497A">
        <w:rPr>
          <w:rStyle w:val="Bold"/>
        </w:rPr>
        <w:t>save</w:t>
      </w:r>
      <w:r>
        <w:t xml:space="preserve"> in the results window.</w:t>
      </w:r>
    </w:p>
    <w:p w:rsidR="00BC6E77" w:rsidRDefault="00BC6E77" w:rsidP="00BC6E77">
      <w:pPr>
        <w:pStyle w:val="NormalIndent"/>
        <w:keepNext/>
      </w:pPr>
      <w:r>
        <w:t>The Create Filter window appears:</w:t>
      </w:r>
    </w:p>
    <w:p w:rsidR="00BC6E77" w:rsidRDefault="00BC6E77" w:rsidP="00BC6E77">
      <w:pPr>
        <w:ind w:firstLine="360"/>
      </w:pPr>
      <w:r>
        <w:rPr>
          <w:noProof/>
        </w:rPr>
        <w:drawing>
          <wp:inline distT="0" distB="0" distL="0" distR="0">
            <wp:extent cx="4471517" cy="1414389"/>
            <wp:effectExtent l="0" t="0" r="5715"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cstate="print"/>
                    <a:srcRect r="18498"/>
                    <a:stretch/>
                  </pic:blipFill>
                  <pic:spPr bwMode="auto">
                    <a:xfrm>
                      <a:off x="0" y="0"/>
                      <a:ext cx="4471517" cy="1414389"/>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BC6E77" w:rsidRPr="004E3CFC" w:rsidRDefault="00BC6E77" w:rsidP="00BC6E77">
      <w:pPr>
        <w:pStyle w:val="ListNumber"/>
        <w:numPr>
          <w:ilvl w:val="1"/>
          <w:numId w:val="9"/>
        </w:numPr>
      </w:pPr>
      <w:r w:rsidRPr="004E3CFC">
        <w:t xml:space="preserve">In the </w:t>
      </w:r>
      <w:r w:rsidRPr="0006497A">
        <w:rPr>
          <w:rStyle w:val="Bold"/>
        </w:rPr>
        <w:t>Name</w:t>
      </w:r>
      <w:r w:rsidRPr="004E3CFC">
        <w:t xml:space="preserve"> field, type a name for the search filter or search string.</w:t>
      </w:r>
    </w:p>
    <w:p w:rsidR="00BC6E77" w:rsidRPr="004E3CFC" w:rsidRDefault="00BC6E77" w:rsidP="00BC6E77">
      <w:pPr>
        <w:pStyle w:val="ListNumber"/>
        <w:numPr>
          <w:ilvl w:val="1"/>
          <w:numId w:val="9"/>
        </w:numPr>
      </w:pPr>
      <w:r w:rsidRPr="004E3CFC">
        <w:t xml:space="preserve">Optionally, in the </w:t>
      </w:r>
      <w:r w:rsidRPr="0006497A">
        <w:rPr>
          <w:rStyle w:val="Bold"/>
        </w:rPr>
        <w:t>Description</w:t>
      </w:r>
      <w:r w:rsidRPr="004E3CFC">
        <w:t xml:space="preserve"> field, type a description of the search filter or search string. In the saved filters list, the description appears immediately below the name of the search filter or search string.</w:t>
      </w:r>
    </w:p>
    <w:p w:rsidR="00BC6E77" w:rsidRDefault="00BC6E77" w:rsidP="00BC6E77">
      <w:pPr>
        <w:pStyle w:val="ListNumber"/>
        <w:numPr>
          <w:ilvl w:val="1"/>
          <w:numId w:val="9"/>
        </w:numPr>
      </w:pPr>
      <w:r w:rsidRPr="004E3CFC">
        <w:t xml:space="preserve">Check the </w:t>
      </w:r>
      <w:r w:rsidRPr="0006497A">
        <w:rPr>
          <w:rStyle w:val="Bold"/>
        </w:rPr>
        <w:t>Private</w:t>
      </w:r>
      <w:r w:rsidRPr="004E3CFC">
        <w:t xml:space="preserve"> </w:t>
      </w:r>
      <w:r w:rsidRPr="0006497A">
        <w:rPr>
          <w:rStyle w:val="Bold"/>
        </w:rPr>
        <w:t>Flag</w:t>
      </w:r>
      <w:r w:rsidRPr="004E3CFC">
        <w:t xml:space="preserve"> checkbox to prevent others from using this search filter or search string, or clear the checkbox to allow others to use the search filter or search string.</w:t>
      </w:r>
    </w:p>
    <w:p w:rsidR="00BC6E77" w:rsidRDefault="00BC6E77" w:rsidP="00BC6E77">
      <w:pPr>
        <w:pStyle w:val="NormalIndent"/>
      </w:pPr>
      <w:r>
        <w:t xml:space="preserve">If a filter is public, a shortcut (link) to the filter is displayed in the </w:t>
      </w:r>
      <w:r>
        <w:rPr>
          <w:b/>
        </w:rPr>
        <w:t>saved filters</w:t>
      </w:r>
      <w:r>
        <w:t xml:space="preserve"> list, and an </w:t>
      </w:r>
      <w:r>
        <w:rPr>
          <w:b/>
        </w:rPr>
        <w:t>email</w:t>
      </w:r>
      <w:r>
        <w:t xml:space="preserve"> link is provided, allowing you to email the shortcut to others. If a filter is private, the saved filter is marked “Private,” and the filter shortcut and </w:t>
      </w:r>
      <w:r>
        <w:rPr>
          <w:b/>
        </w:rPr>
        <w:t>email</w:t>
      </w:r>
      <w:r>
        <w:t xml:space="preserve"> link are not displayed.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098"/>
        <w:gridCol w:w="7758"/>
      </w:tblGrid>
      <w:tr w:rsidR="00BC6E77" w:rsidTr="00BC6E77">
        <w:tc>
          <w:tcPr>
            <w:tcW w:w="1098" w:type="dxa"/>
          </w:tcPr>
          <w:p w:rsidR="00BC6E77" w:rsidRDefault="00BC6E77" w:rsidP="00BC6E77">
            <w:pPr>
              <w:jc w:val="center"/>
            </w:pPr>
            <w:r>
              <w:rPr>
                <w:noProof/>
              </w:rPr>
              <w:drawing>
                <wp:inline distT="0" distB="0" distL="0" distR="0">
                  <wp:extent cx="338328" cy="274320"/>
                  <wp:effectExtent l="0" t="0" r="5080" b="0"/>
                  <wp:docPr id="22" name="Picture 22" descr="C:\Users\bkingsbury\Dropbox\Stuff\Recombinant\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kingsbury\Dropbox\Stuff\Recombinant\note.png"/>
                          <pic:cNvPicPr>
                            <a:picLocks noChangeAspect="1" noChangeArrowheads="1"/>
                          </pic:cNvPicPr>
                        </pic:nvPicPr>
                        <pic:blipFill rotWithShape="1">
                          <a:blip r:embed="rId1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8989" b="10674"/>
                          <a:stretch/>
                        </pic:blipFill>
                        <pic:spPr bwMode="auto">
                          <a:xfrm>
                            <a:off x="0" y="0"/>
                            <a:ext cx="338328" cy="27432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tc>
        <w:tc>
          <w:tcPr>
            <w:tcW w:w="7758" w:type="dxa"/>
          </w:tcPr>
          <w:p w:rsidR="00BC6E77" w:rsidRPr="00326C17" w:rsidRDefault="00BC6E77" w:rsidP="00BC6E77">
            <w:pPr>
              <w:rPr>
                <w:szCs w:val="20"/>
              </w:rPr>
            </w:pPr>
            <w:r>
              <w:rPr>
                <w:szCs w:val="20"/>
              </w:rPr>
              <w:t xml:space="preserve">Only the person who created and saved a search filter can see that filter in the saved filter list. To let a colleague use a search filter you saved, you must (1) mark the filter as Public, and (2) click the </w:t>
            </w:r>
            <w:r>
              <w:rPr>
                <w:b/>
                <w:szCs w:val="20"/>
              </w:rPr>
              <w:t>email</w:t>
            </w:r>
            <w:r>
              <w:rPr>
                <w:szCs w:val="20"/>
              </w:rPr>
              <w:t xml:space="preserve"> link to send the shortcut for the search filter to the colleague. </w:t>
            </w:r>
          </w:p>
        </w:tc>
      </w:tr>
    </w:tbl>
    <w:p w:rsidR="00BC6E77" w:rsidRDefault="00BC6E77" w:rsidP="00BC6E77">
      <w:pPr>
        <w:pStyle w:val="NormalIndent"/>
        <w:keepNext/>
      </w:pPr>
      <w:r>
        <w:t xml:space="preserve">In the following </w:t>
      </w:r>
      <w:r>
        <w:rPr>
          <w:b/>
        </w:rPr>
        <w:t>Saved Filters</w:t>
      </w:r>
      <w:r>
        <w:t xml:space="preserve"> list, the first two entries are private and the third is public:</w:t>
      </w:r>
    </w:p>
    <w:p w:rsidR="00BC6E77" w:rsidRDefault="00BC6E77" w:rsidP="00BC6E77">
      <w:pPr>
        <w:pStyle w:val="NormalIndent"/>
      </w:pPr>
      <w:r>
        <w:rPr>
          <w:noProof/>
        </w:rPr>
        <w:drawing>
          <wp:inline distT="0" distB="0" distL="0" distR="0">
            <wp:extent cx="4438650" cy="1302171"/>
            <wp:effectExtent l="0" t="0" r="0" b="0"/>
            <wp:docPr id="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4" cstate="print"/>
                    <a:srcRect r="19098"/>
                    <a:stretch/>
                  </pic:blipFill>
                  <pic:spPr bwMode="auto">
                    <a:xfrm>
                      <a:off x="0" y="0"/>
                      <a:ext cx="4438650" cy="1302171"/>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BC6E77" w:rsidRPr="004E3CFC" w:rsidRDefault="00BC6E77" w:rsidP="00BC6E77">
      <w:pPr>
        <w:pStyle w:val="ListNumber"/>
        <w:numPr>
          <w:ilvl w:val="1"/>
          <w:numId w:val="9"/>
        </w:numPr>
      </w:pPr>
      <w:r w:rsidRPr="004E3CFC">
        <w:t xml:space="preserve">When finished, click </w:t>
      </w:r>
      <w:r w:rsidRPr="00B06686">
        <w:rPr>
          <w:rStyle w:val="Bold"/>
        </w:rPr>
        <w:t>Create</w:t>
      </w:r>
      <w:r w:rsidRPr="004E3CFC">
        <w:t xml:space="preserve"> to save the new search filter or search string, or click </w:t>
      </w:r>
      <w:r w:rsidRPr="00B06686">
        <w:rPr>
          <w:rStyle w:val="Bold"/>
        </w:rPr>
        <w:t>Cancel</w:t>
      </w:r>
      <w:r w:rsidRPr="004E3CFC">
        <w:t xml:space="preserve"> to abandon it.</w:t>
      </w:r>
    </w:p>
    <w:p w:rsidR="00BC6E77" w:rsidRDefault="00BC6E77" w:rsidP="00BC6E77">
      <w:pPr>
        <w:pStyle w:val="Heading4"/>
      </w:pPr>
      <w:r>
        <w:lastRenderedPageBreak/>
        <w:t>Editing and Deleting Saved Filters</w:t>
      </w:r>
    </w:p>
    <w:p w:rsidR="00BC6E77" w:rsidRDefault="00BC6E77" w:rsidP="00BC6E77">
      <w:pPr>
        <w:pStyle w:val="ListNumStart"/>
        <w:numPr>
          <w:ilvl w:val="0"/>
          <w:numId w:val="9"/>
        </w:numPr>
      </w:pPr>
      <w:r>
        <w:t>To edit a saved filter:</w:t>
      </w:r>
    </w:p>
    <w:p w:rsidR="00BC6E77" w:rsidRPr="004E3CFC" w:rsidRDefault="00BC6E77" w:rsidP="00BC6E77">
      <w:pPr>
        <w:pStyle w:val="ListNumber"/>
        <w:numPr>
          <w:ilvl w:val="1"/>
          <w:numId w:val="9"/>
        </w:numPr>
      </w:pPr>
      <w:r w:rsidRPr="004E3CFC">
        <w:t xml:space="preserve">Click the tab for the Search tool at the top of the </w:t>
      </w:r>
      <w:r>
        <w:t>tranSMART</w:t>
      </w:r>
      <w:r w:rsidRPr="004E3CFC">
        <w:t xml:space="preserve"> window.</w:t>
      </w:r>
    </w:p>
    <w:p w:rsidR="00BC6E77" w:rsidRPr="00910D2C" w:rsidRDefault="00BC6E77" w:rsidP="00BC6E77">
      <w:pPr>
        <w:pStyle w:val="ListNumber"/>
        <w:numPr>
          <w:ilvl w:val="1"/>
          <w:numId w:val="9"/>
        </w:numPr>
      </w:pPr>
      <w:r w:rsidRPr="00910D2C">
        <w:t xml:space="preserve">Click the </w:t>
      </w:r>
      <w:r w:rsidRPr="00910D2C">
        <w:rPr>
          <w:rStyle w:val="Bold"/>
        </w:rPr>
        <w:t xml:space="preserve">saved filters </w:t>
      </w:r>
      <w:r w:rsidRPr="00910D2C">
        <w:t xml:space="preserve">link to the right of the </w:t>
      </w:r>
      <w:r w:rsidRPr="00910D2C">
        <w:rPr>
          <w:rStyle w:val="Bold"/>
        </w:rPr>
        <w:t>Search</w:t>
      </w:r>
      <w:r w:rsidRPr="00910D2C">
        <w:t xml:space="preserve"> button. A list of your saved search filters appears.</w:t>
      </w:r>
    </w:p>
    <w:p w:rsidR="00BC6E77" w:rsidRPr="004E3CFC" w:rsidRDefault="00BC6E77" w:rsidP="00BC6E77">
      <w:pPr>
        <w:pStyle w:val="ListNumber"/>
        <w:numPr>
          <w:ilvl w:val="1"/>
          <w:numId w:val="9"/>
        </w:numPr>
      </w:pPr>
      <w:r w:rsidRPr="004E3CFC">
        <w:t xml:space="preserve">Click the </w:t>
      </w:r>
      <w:r w:rsidRPr="00910D2C">
        <w:rPr>
          <w:rStyle w:val="Bold"/>
        </w:rPr>
        <w:t>edit</w:t>
      </w:r>
      <w:r w:rsidRPr="004E3CFC">
        <w:t xml:space="preserve"> link to the right of the saved filter name. The Edit Filter window appears:</w:t>
      </w:r>
    </w:p>
    <w:p w:rsidR="00BC6E77" w:rsidRDefault="00BC6E77" w:rsidP="00BC6E77">
      <w:pPr>
        <w:ind w:left="360"/>
      </w:pPr>
      <w:r>
        <w:rPr>
          <w:noProof/>
        </w:rPr>
        <w:drawing>
          <wp:inline distT="0" distB="0" distL="0" distR="0">
            <wp:extent cx="5198352" cy="1303020"/>
            <wp:effectExtent l="19050" t="19050" r="21590" b="11430"/>
            <wp:docPr id="135" name="Picture 17" descr="wiki://!srch-edit-saved-fil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wiki://!srch-edit-saved-filter.png!"/>
                    <pic:cNvPicPr>
                      <a:picLocks noChangeAspect="1" noChangeArrowheads="1"/>
                    </pic:cNvPicPr>
                  </pic:nvPicPr>
                  <pic:blipFill>
                    <a:blip r:embed="rId45" cstate="print"/>
                    <a:srcRect r="24452"/>
                    <a:stretch>
                      <a:fillRect/>
                    </a:stretch>
                  </pic:blipFill>
                  <pic:spPr bwMode="auto">
                    <a:xfrm>
                      <a:off x="0" y="0"/>
                      <a:ext cx="5198352" cy="1303020"/>
                    </a:xfrm>
                    <a:prstGeom prst="rect">
                      <a:avLst/>
                    </a:prstGeom>
                    <a:noFill/>
                    <a:ln w="9525">
                      <a:solidFill>
                        <a:schemeClr val="bg1"/>
                      </a:solidFill>
                      <a:miter lim="800000"/>
                      <a:headEnd/>
                      <a:tailEnd/>
                    </a:ln>
                  </pic:spPr>
                </pic:pic>
              </a:graphicData>
            </a:graphic>
          </wp:inline>
        </w:drawing>
      </w:r>
    </w:p>
    <w:p w:rsidR="00BC6E77" w:rsidRPr="004E3CFC" w:rsidRDefault="00BC6E77" w:rsidP="00BC6E77">
      <w:pPr>
        <w:pStyle w:val="ListNumber"/>
        <w:keepNext/>
        <w:numPr>
          <w:ilvl w:val="1"/>
          <w:numId w:val="9"/>
        </w:numPr>
      </w:pPr>
      <w:r w:rsidRPr="004E3CFC">
        <w:t>Make one or more of the following changes:</w:t>
      </w:r>
    </w:p>
    <w:p w:rsidR="00BC6E77" w:rsidRDefault="00BC6E77" w:rsidP="00BC6E77">
      <w:pPr>
        <w:pStyle w:val="ListBullet2"/>
        <w:keepNext/>
        <w:numPr>
          <w:ilvl w:val="1"/>
          <w:numId w:val="2"/>
        </w:numPr>
      </w:pPr>
      <w:r>
        <w:t xml:space="preserve">In the </w:t>
      </w:r>
      <w:r>
        <w:rPr>
          <w:b/>
        </w:rPr>
        <w:t>Name</w:t>
      </w:r>
      <w:r>
        <w:t xml:space="preserve"> field, modify the name of the saved filter.</w:t>
      </w:r>
    </w:p>
    <w:p w:rsidR="00BC6E77" w:rsidRDefault="00BC6E77" w:rsidP="00BC6E77">
      <w:pPr>
        <w:pStyle w:val="ListBullet2"/>
        <w:keepNext/>
        <w:numPr>
          <w:ilvl w:val="1"/>
          <w:numId w:val="2"/>
        </w:numPr>
      </w:pPr>
      <w:r>
        <w:t xml:space="preserve">In the </w:t>
      </w:r>
      <w:r>
        <w:rPr>
          <w:b/>
        </w:rPr>
        <w:t>Description</w:t>
      </w:r>
      <w:r>
        <w:t xml:space="preserve"> field, add or modify an optional description of the saved filter. In the </w:t>
      </w:r>
      <w:r>
        <w:rPr>
          <w:b/>
        </w:rPr>
        <w:t>saved filters</w:t>
      </w:r>
      <w:r>
        <w:t xml:space="preserve"> list, the description appears immediately below the saved filter name.</w:t>
      </w:r>
    </w:p>
    <w:p w:rsidR="00BC6E77" w:rsidRDefault="00BC6E77" w:rsidP="00BC6E77">
      <w:pPr>
        <w:pStyle w:val="ListBullet2"/>
        <w:numPr>
          <w:ilvl w:val="1"/>
          <w:numId w:val="2"/>
        </w:numPr>
      </w:pPr>
      <w:r>
        <w:t xml:space="preserve">Check the </w:t>
      </w:r>
      <w:r>
        <w:rPr>
          <w:b/>
        </w:rPr>
        <w:t>Private Flag</w:t>
      </w:r>
      <w:r>
        <w:t xml:space="preserve"> checkbox to prevent others from using this saved filter, or clear the checkbox to allow others to use the saved filter. </w:t>
      </w:r>
    </w:p>
    <w:p w:rsidR="00BC6E77" w:rsidRDefault="00BC6E77" w:rsidP="00BC6E77">
      <w:pPr>
        <w:pStyle w:val="NormalIndent2"/>
      </w:pPr>
      <w:r>
        <w:t>Another user can use a filter you created and saved only (1) if the filter is public, and (2) you email the user the shortcut (link) to the filter.</w:t>
      </w:r>
    </w:p>
    <w:p w:rsidR="00BC6E77" w:rsidRDefault="00BC6E77" w:rsidP="00BC6E77">
      <w:pPr>
        <w:pStyle w:val="ListBullet2"/>
        <w:numPr>
          <w:ilvl w:val="1"/>
          <w:numId w:val="2"/>
        </w:numPr>
      </w:pPr>
      <w:r>
        <w:t xml:space="preserve">To delete the filter you are editing, click the </w:t>
      </w:r>
      <w:r>
        <w:rPr>
          <w:b/>
        </w:rPr>
        <w:t>Delete</w:t>
      </w:r>
      <w:r>
        <w:t xml:space="preserve"> button (</w:t>
      </w:r>
      <w:r w:rsidRPr="008469EE">
        <w:rPr>
          <w:noProof/>
          <w:position w:val="-16"/>
        </w:rPr>
        <w:drawing>
          <wp:inline distT="0" distB="0" distL="0" distR="0">
            <wp:extent cx="708660" cy="257175"/>
            <wp:effectExtent l="19050" t="0" r="0" b="0"/>
            <wp:docPr id="137" name="Picture 18" descr="wiki://!srch-delete_saved_filter-b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wiki://!srch-delete_saved_filter-btn.png!"/>
                    <pic:cNvPicPr>
                      <a:picLocks noChangeAspect="1" noChangeArrowheads="1"/>
                    </pic:cNvPicPr>
                  </pic:nvPicPr>
                  <pic:blipFill>
                    <a:blip r:embed="rId46" cstate="print"/>
                    <a:srcRect r="-3333"/>
                    <a:stretch>
                      <a:fillRect/>
                    </a:stretch>
                  </pic:blipFill>
                  <pic:spPr bwMode="auto">
                    <a:xfrm>
                      <a:off x="0" y="0"/>
                      <a:ext cx="708660" cy="257175"/>
                    </a:xfrm>
                    <a:prstGeom prst="rect">
                      <a:avLst/>
                    </a:prstGeom>
                    <a:noFill/>
                    <a:ln w="9525">
                      <a:noFill/>
                      <a:miter lim="800000"/>
                      <a:headEnd/>
                      <a:tailEnd/>
                    </a:ln>
                  </pic:spPr>
                </pic:pic>
              </a:graphicData>
            </a:graphic>
          </wp:inline>
        </w:drawing>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098"/>
        <w:gridCol w:w="7758"/>
      </w:tblGrid>
      <w:tr w:rsidR="00BC6E77" w:rsidTr="00BC6E77">
        <w:tc>
          <w:tcPr>
            <w:tcW w:w="1098" w:type="dxa"/>
          </w:tcPr>
          <w:p w:rsidR="00BC6E77" w:rsidRDefault="00BC6E77" w:rsidP="00BC6E77">
            <w:pPr>
              <w:jc w:val="center"/>
            </w:pPr>
            <w:r>
              <w:rPr>
                <w:noProof/>
              </w:rPr>
              <w:drawing>
                <wp:inline distT="0" distB="0" distL="0" distR="0">
                  <wp:extent cx="338328" cy="274320"/>
                  <wp:effectExtent l="0" t="0" r="5080" b="0"/>
                  <wp:docPr id="23" name="Picture 23" descr="C:\Users\bkingsbury\Dropbox\Stuff\Recombinant\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kingsbury\Dropbox\Stuff\Recombinant\note.png"/>
                          <pic:cNvPicPr>
                            <a:picLocks noChangeAspect="1" noChangeArrowheads="1"/>
                          </pic:cNvPicPr>
                        </pic:nvPicPr>
                        <pic:blipFill rotWithShape="1">
                          <a:blip r:embed="rId1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8989" b="10674"/>
                          <a:stretch/>
                        </pic:blipFill>
                        <pic:spPr bwMode="auto">
                          <a:xfrm>
                            <a:off x="0" y="0"/>
                            <a:ext cx="338328" cy="27432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tc>
        <w:tc>
          <w:tcPr>
            <w:tcW w:w="7758" w:type="dxa"/>
          </w:tcPr>
          <w:p w:rsidR="00BC6E77" w:rsidRPr="00326C17" w:rsidRDefault="00BC6E77" w:rsidP="00BC6E77">
            <w:pPr>
              <w:rPr>
                <w:szCs w:val="20"/>
              </w:rPr>
            </w:pPr>
            <w:r>
              <w:rPr>
                <w:szCs w:val="20"/>
              </w:rPr>
              <w:t xml:space="preserve">These are the only changes you can make to a saved filter. To make changes to the filter itself, run the search against the filter, then click </w:t>
            </w:r>
            <w:r>
              <w:rPr>
                <w:b/>
                <w:szCs w:val="20"/>
              </w:rPr>
              <w:t xml:space="preserve">advanced </w:t>
            </w:r>
            <w:r>
              <w:rPr>
                <w:szCs w:val="20"/>
              </w:rPr>
              <w:t xml:space="preserve">to define a new search filter based on the existing one. For details, see Instructions for </w:t>
            </w:r>
            <w:fldSimple w:instr=" REF _Ref240251073 \h  \* MERGEFORMAT ">
              <w:r w:rsidR="004F1671" w:rsidRPr="004F1671">
                <w:rPr>
                  <w:rStyle w:val="xRef"/>
                </w:rPr>
                <w:t>Building a Search String</w:t>
              </w:r>
            </w:fldSimple>
            <w:r w:rsidRPr="00A90B0D">
              <w:rPr>
                <w:rStyle w:val="InvisibleOnline"/>
              </w:rPr>
              <w:t xml:space="preserve"> on page </w:t>
            </w:r>
            <w:r w:rsidR="00DB5708" w:rsidRPr="00A90B0D">
              <w:rPr>
                <w:rStyle w:val="InvisibleOnline"/>
              </w:rPr>
              <w:fldChar w:fldCharType="begin"/>
            </w:r>
            <w:r w:rsidRPr="00A90B0D">
              <w:rPr>
                <w:rStyle w:val="InvisibleOnline"/>
              </w:rPr>
              <w:instrText xml:space="preserve"> PAGEREF _Ref240251073 \h </w:instrText>
            </w:r>
            <w:r w:rsidR="00DB5708" w:rsidRPr="00A90B0D">
              <w:rPr>
                <w:rStyle w:val="InvisibleOnline"/>
              </w:rPr>
            </w:r>
            <w:r w:rsidR="00DB5708" w:rsidRPr="00A90B0D">
              <w:rPr>
                <w:rStyle w:val="InvisibleOnline"/>
              </w:rPr>
              <w:fldChar w:fldCharType="separate"/>
            </w:r>
            <w:r w:rsidR="004F1671">
              <w:rPr>
                <w:rStyle w:val="InvisibleOnline"/>
                <w:noProof/>
              </w:rPr>
              <w:t>11</w:t>
            </w:r>
            <w:r w:rsidR="00DB5708" w:rsidRPr="00A90B0D">
              <w:rPr>
                <w:rStyle w:val="InvisibleOnline"/>
              </w:rPr>
              <w:fldChar w:fldCharType="end"/>
            </w:r>
            <w:r>
              <w:rPr>
                <w:szCs w:val="20"/>
              </w:rPr>
              <w:t xml:space="preserve">. </w:t>
            </w:r>
          </w:p>
        </w:tc>
      </w:tr>
    </w:tbl>
    <w:p w:rsidR="00BC6E77" w:rsidRPr="004E3CFC" w:rsidRDefault="00BC6E77" w:rsidP="00BC6E77">
      <w:pPr>
        <w:pStyle w:val="ListNumber"/>
        <w:numPr>
          <w:ilvl w:val="1"/>
          <w:numId w:val="9"/>
        </w:numPr>
      </w:pPr>
      <w:r w:rsidRPr="004E3CFC">
        <w:t xml:space="preserve">When finished making changes, click the </w:t>
      </w:r>
      <w:r w:rsidRPr="008469EE">
        <w:rPr>
          <w:rStyle w:val="Bold"/>
        </w:rPr>
        <w:t>Update</w:t>
      </w:r>
      <w:r w:rsidRPr="004E3CFC">
        <w:t xml:space="preserve"> button to save your changes, or click the </w:t>
      </w:r>
      <w:r w:rsidRPr="008469EE">
        <w:rPr>
          <w:rStyle w:val="Bold"/>
        </w:rPr>
        <w:t>Cancel</w:t>
      </w:r>
      <w:r w:rsidRPr="004E3CFC">
        <w:t xml:space="preserve"> button to abandon them.</w:t>
      </w:r>
    </w:p>
    <w:p w:rsidR="00BC6E77" w:rsidRDefault="00BC6E77" w:rsidP="00BC6E77">
      <w:pPr>
        <w:pStyle w:val="ListNumStart"/>
        <w:numPr>
          <w:ilvl w:val="0"/>
          <w:numId w:val="9"/>
        </w:numPr>
      </w:pPr>
      <w:r>
        <w:t>To delete a saved filter from the saved filters list:</w:t>
      </w:r>
    </w:p>
    <w:p w:rsidR="00BC6E77" w:rsidRPr="004E3CFC" w:rsidRDefault="00BC6E77" w:rsidP="00BC6E77">
      <w:pPr>
        <w:pStyle w:val="ListNumber"/>
        <w:numPr>
          <w:ilvl w:val="1"/>
          <w:numId w:val="9"/>
        </w:numPr>
      </w:pPr>
      <w:r w:rsidRPr="004E3CFC">
        <w:t xml:space="preserve">Click the tab for the Search tool at the top of the </w:t>
      </w:r>
      <w:r>
        <w:t>tranSMART</w:t>
      </w:r>
      <w:r w:rsidRPr="004E3CFC">
        <w:t xml:space="preserve"> window.</w:t>
      </w:r>
    </w:p>
    <w:p w:rsidR="00BC6E77" w:rsidRPr="004E3CFC" w:rsidRDefault="00BC6E77" w:rsidP="00BC6E77">
      <w:pPr>
        <w:pStyle w:val="ListNumber"/>
        <w:numPr>
          <w:ilvl w:val="1"/>
          <w:numId w:val="9"/>
        </w:numPr>
      </w:pPr>
      <w:r w:rsidRPr="004E3CFC">
        <w:t xml:space="preserve">Click the </w:t>
      </w:r>
      <w:r w:rsidRPr="00910D2C">
        <w:rPr>
          <w:rStyle w:val="Bold"/>
        </w:rPr>
        <w:t>saved filters</w:t>
      </w:r>
      <w:r w:rsidRPr="004E3CFC">
        <w:t xml:space="preserve"> link to the right of the </w:t>
      </w:r>
      <w:r w:rsidRPr="00910D2C">
        <w:rPr>
          <w:rStyle w:val="Bold"/>
        </w:rPr>
        <w:t>Search</w:t>
      </w:r>
      <w:r w:rsidRPr="004E3CFC">
        <w:t xml:space="preserve"> button. A list of saved search filters appears</w:t>
      </w:r>
      <w:r>
        <w:t>.</w:t>
      </w:r>
    </w:p>
    <w:p w:rsidR="00BC6E77" w:rsidRPr="004E3CFC" w:rsidRDefault="00BC6E77" w:rsidP="00BC6E77">
      <w:pPr>
        <w:pStyle w:val="ListNumber"/>
        <w:numPr>
          <w:ilvl w:val="1"/>
          <w:numId w:val="9"/>
        </w:numPr>
      </w:pPr>
      <w:r w:rsidRPr="004E3CFC">
        <w:t xml:space="preserve">Click the </w:t>
      </w:r>
      <w:r w:rsidRPr="00910D2C">
        <w:rPr>
          <w:rStyle w:val="Bold"/>
        </w:rPr>
        <w:t>delete</w:t>
      </w:r>
      <w:r w:rsidRPr="004E3CFC">
        <w:t xml:space="preserve"> link to the right of the saved filter name.</w:t>
      </w:r>
    </w:p>
    <w:p w:rsidR="00BC6E77" w:rsidRDefault="00BC6E77" w:rsidP="00BC6E77">
      <w:pPr>
        <w:pStyle w:val="Heading3"/>
      </w:pPr>
      <w:bookmarkStart w:id="49" w:name="Working_With_Search_Results"/>
      <w:bookmarkStart w:id="50" w:name="_Ref240248682"/>
      <w:bookmarkStart w:id="51" w:name="_Toc297057892"/>
      <w:bookmarkStart w:id="52" w:name="_Toc322517838"/>
      <w:bookmarkStart w:id="53" w:name="_Toc366653696"/>
      <w:bookmarkEnd w:id="49"/>
      <w:r>
        <w:lastRenderedPageBreak/>
        <w:t>Working with Search Results</w:t>
      </w:r>
      <w:bookmarkEnd w:id="50"/>
      <w:bookmarkEnd w:id="51"/>
      <w:bookmarkEnd w:id="52"/>
      <w:bookmarkEnd w:id="53"/>
    </w:p>
    <w:p w:rsidR="00BC6E77" w:rsidRDefault="00BC6E77" w:rsidP="00BC6E77">
      <w:r>
        <w:t>The results window displays all the clinical, documentary, and other information found in the data warehouse that relates to the search filter or search string.</w:t>
      </w:r>
    </w:p>
    <w:p w:rsidR="00BC6E77" w:rsidRDefault="00BC6E77" w:rsidP="00BC6E77">
      <w:r>
        <w:t xml:space="preserve">The content of the results window varies, depending on the </w:t>
      </w:r>
      <w:r w:rsidR="004E6E9F">
        <w:t xml:space="preserve">result category you select (for example, Clinical Trials or mRNA Analysis) and the type of view you want to use to display the results (for example, </w:t>
      </w:r>
      <w:proofErr w:type="spellStart"/>
      <w:r w:rsidR="004E6E9F">
        <w:t>Heatmap</w:t>
      </w:r>
      <w:proofErr w:type="spellEnd"/>
      <w:r w:rsidR="004E6E9F">
        <w:t xml:space="preserve"> or Study View). Some result categories also let you further refine the results by adding more filters to the search.</w:t>
      </w:r>
    </w:p>
    <w:p w:rsidR="004E6E9F" w:rsidRDefault="004E6E9F" w:rsidP="00BC6E77">
      <w:r>
        <w:t>To select a result category to view, click the tab that contains the result category name.</w:t>
      </w:r>
    </w:p>
    <w:p w:rsidR="00BC6E77" w:rsidRDefault="00BC6E77" w:rsidP="00BC6E77">
      <w:pPr>
        <w:keepNext/>
      </w:pPr>
      <w:r>
        <w:t>The following figure shows the sections of the results window:</w:t>
      </w:r>
    </w:p>
    <w:p w:rsidR="00BC6E77" w:rsidRDefault="00501B5E" w:rsidP="008B3B81">
      <w:pPr>
        <w:ind w:hanging="720"/>
      </w:pPr>
      <w:r>
        <w:rPr>
          <w:noProof/>
        </w:rPr>
        <w:drawing>
          <wp:inline distT="0" distB="0" distL="0" distR="0">
            <wp:extent cx="6000750" cy="1457325"/>
            <wp:effectExtent l="0" t="0" r="0" b="9525"/>
            <wp:docPr id="1037" name="Picture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98669" cy="1456820"/>
                    </a:xfrm>
                    <a:prstGeom prst="rect">
                      <a:avLst/>
                    </a:prstGeom>
                    <a:noFill/>
                  </pic:spPr>
                </pic:pic>
              </a:graphicData>
            </a:graphic>
          </wp:inline>
        </w:drawing>
      </w:r>
    </w:p>
    <w:p w:rsidR="00BC6E77" w:rsidRDefault="00BC6E77" w:rsidP="00BC6E77">
      <w:r w:rsidRPr="00DF6EE5">
        <w:t>The tabs for</w:t>
      </w:r>
      <w:r w:rsidR="008B3B81">
        <w:t xml:space="preserve"> the result categories Clinical Trials and</w:t>
      </w:r>
      <w:r w:rsidRPr="00DF6EE5">
        <w:t xml:space="preserve"> mRNA Analysis display </w:t>
      </w:r>
      <w:r w:rsidR="008B3B81">
        <w:t>pairs</w:t>
      </w:r>
      <w:r w:rsidRPr="00DF6EE5">
        <w:t xml:space="preserve"> of numbers. These numbers represent the following results:</w:t>
      </w:r>
    </w:p>
    <w:p w:rsidR="008B3B81" w:rsidRPr="00927FFD" w:rsidRDefault="008B3B81" w:rsidP="008B3B81">
      <w:pPr>
        <w:pStyle w:val="ListBullet"/>
        <w:numPr>
          <w:ilvl w:val="0"/>
          <w:numId w:val="2"/>
        </w:numPr>
        <w:rPr>
          <w:rStyle w:val="Bold"/>
          <w:b w:val="0"/>
        </w:rPr>
      </w:pPr>
      <w:r>
        <w:rPr>
          <w:rStyle w:val="Bold"/>
        </w:rPr>
        <w:t>Clinical Trials</w:t>
      </w:r>
      <w:r w:rsidRPr="00927FFD">
        <w:rPr>
          <w:rStyle w:val="Bold"/>
        </w:rPr>
        <w:t xml:space="preserve"> </w:t>
      </w:r>
      <w:r>
        <w:rPr>
          <w:rStyle w:val="Bold"/>
        </w:rPr>
        <w:t>( x, y )</w:t>
      </w:r>
    </w:p>
    <w:p w:rsidR="008B3B81" w:rsidRPr="008B3B81" w:rsidRDefault="008B3B81" w:rsidP="008B3B81">
      <w:pPr>
        <w:pStyle w:val="ListBullet2"/>
        <w:numPr>
          <w:ilvl w:val="1"/>
          <w:numId w:val="2"/>
        </w:numPr>
        <w:rPr>
          <w:rStyle w:val="Bold"/>
          <w:b w:val="0"/>
        </w:rPr>
      </w:pPr>
      <w:r w:rsidRPr="008B3B81">
        <w:rPr>
          <w:rStyle w:val="Bold"/>
          <w:b w:val="0"/>
        </w:rPr>
        <w:t>x = the number of statistically significant analyses. These hits can be viewed in the Analysis View.</w:t>
      </w:r>
    </w:p>
    <w:p w:rsidR="008B3B81" w:rsidRPr="008B3B81" w:rsidRDefault="008B3B81" w:rsidP="008B3B81">
      <w:pPr>
        <w:pStyle w:val="ListBullet2"/>
        <w:numPr>
          <w:ilvl w:val="1"/>
          <w:numId w:val="2"/>
        </w:numPr>
        <w:rPr>
          <w:rStyle w:val="Bold"/>
          <w:b w:val="0"/>
        </w:rPr>
      </w:pPr>
      <w:r w:rsidRPr="008B3B81">
        <w:rPr>
          <w:rStyle w:val="Bold"/>
          <w:b w:val="0"/>
        </w:rPr>
        <w:t>y = the total number of analyses. These hits can be viewed in the Study View.</w:t>
      </w:r>
    </w:p>
    <w:p w:rsidR="008B3B81" w:rsidRPr="008B3B81" w:rsidRDefault="008B3B81" w:rsidP="008B3B81">
      <w:pPr>
        <w:pStyle w:val="NormalIndent"/>
        <w:rPr>
          <w:rStyle w:val="Bold"/>
          <w:b w:val="0"/>
        </w:rPr>
      </w:pPr>
      <w:r w:rsidRPr="008B3B81">
        <w:rPr>
          <w:rStyle w:val="Bold"/>
          <w:b w:val="0"/>
        </w:rPr>
        <w:t xml:space="preserve">For example, in the preceding figure, </w:t>
      </w:r>
      <w:r>
        <w:rPr>
          <w:rStyle w:val="Bold"/>
          <w:b w:val="0"/>
        </w:rPr>
        <w:t>1</w:t>
      </w:r>
      <w:r w:rsidRPr="008B3B81">
        <w:rPr>
          <w:rStyle w:val="Bold"/>
          <w:b w:val="0"/>
        </w:rPr>
        <w:t xml:space="preserve"> statistically significant analys</w:t>
      </w:r>
      <w:r>
        <w:rPr>
          <w:rStyle w:val="Bold"/>
          <w:b w:val="0"/>
        </w:rPr>
        <w:t>is was</w:t>
      </w:r>
      <w:r w:rsidRPr="008B3B81">
        <w:rPr>
          <w:rStyle w:val="Bold"/>
          <w:b w:val="0"/>
        </w:rPr>
        <w:t xml:space="preserve"> returned, and a total of 45 analyses were returned.</w:t>
      </w:r>
    </w:p>
    <w:p w:rsidR="00BC6E77" w:rsidRPr="00927FFD" w:rsidRDefault="00BC6E77" w:rsidP="00BC6E77">
      <w:pPr>
        <w:pStyle w:val="ListBullet"/>
        <w:keepNext/>
        <w:numPr>
          <w:ilvl w:val="0"/>
          <w:numId w:val="2"/>
        </w:numPr>
        <w:rPr>
          <w:rStyle w:val="Bold"/>
          <w:b w:val="0"/>
        </w:rPr>
      </w:pPr>
      <w:r>
        <w:rPr>
          <w:rStyle w:val="Bold"/>
        </w:rPr>
        <w:t xml:space="preserve">mRNA Analysis </w:t>
      </w:r>
      <w:r w:rsidRPr="00927FFD">
        <w:rPr>
          <w:rStyle w:val="Bold"/>
        </w:rPr>
        <w:t xml:space="preserve"> </w:t>
      </w:r>
      <w:r>
        <w:rPr>
          <w:rStyle w:val="Bold"/>
        </w:rPr>
        <w:t>(x, y)</w:t>
      </w:r>
    </w:p>
    <w:p w:rsidR="00BC6E77" w:rsidRPr="00326C17" w:rsidRDefault="00BC6E77" w:rsidP="00BC6E77">
      <w:pPr>
        <w:pStyle w:val="ListBullet2"/>
        <w:keepNext/>
        <w:numPr>
          <w:ilvl w:val="1"/>
          <w:numId w:val="2"/>
        </w:numPr>
        <w:rPr>
          <w:rStyle w:val="Bold"/>
          <w:b w:val="0"/>
        </w:rPr>
      </w:pPr>
      <w:r w:rsidRPr="00326C17">
        <w:rPr>
          <w:rStyle w:val="Bold"/>
          <w:b w:val="0"/>
        </w:rPr>
        <w:t>x = the number of statistically significant analyses. These hits can be viewed in the Analysis View.</w:t>
      </w:r>
    </w:p>
    <w:p w:rsidR="00BC6E77" w:rsidRPr="00326C17" w:rsidRDefault="00BC6E77" w:rsidP="00BC6E77">
      <w:pPr>
        <w:pStyle w:val="ListBullet2"/>
        <w:numPr>
          <w:ilvl w:val="1"/>
          <w:numId w:val="2"/>
        </w:numPr>
        <w:rPr>
          <w:rStyle w:val="Bold"/>
          <w:b w:val="0"/>
        </w:rPr>
      </w:pPr>
      <w:r w:rsidRPr="00326C17">
        <w:rPr>
          <w:rStyle w:val="Bold"/>
          <w:b w:val="0"/>
        </w:rPr>
        <w:t xml:space="preserve">y = the total number of analyses. These hits can be viewed in the Study View. </w:t>
      </w:r>
    </w:p>
    <w:p w:rsidR="00BC6E77" w:rsidRPr="00326C17" w:rsidRDefault="00BC6E77" w:rsidP="00BC6E77">
      <w:pPr>
        <w:pStyle w:val="NormalIndent"/>
        <w:rPr>
          <w:rStyle w:val="Bold"/>
          <w:b w:val="0"/>
        </w:rPr>
      </w:pPr>
      <w:r w:rsidRPr="00326C17">
        <w:rPr>
          <w:rStyle w:val="Bold"/>
          <w:b w:val="0"/>
        </w:rPr>
        <w:t xml:space="preserve">For example, in the preceding figure, </w:t>
      </w:r>
      <w:r w:rsidR="008B3B81">
        <w:rPr>
          <w:rStyle w:val="Bold"/>
          <w:b w:val="0"/>
        </w:rPr>
        <w:t>1</w:t>
      </w:r>
      <w:r w:rsidRPr="00326C17">
        <w:rPr>
          <w:rStyle w:val="Bold"/>
          <w:b w:val="0"/>
        </w:rPr>
        <w:t xml:space="preserve"> s</w:t>
      </w:r>
      <w:r w:rsidR="008B3B81">
        <w:rPr>
          <w:rStyle w:val="Bold"/>
          <w:b w:val="0"/>
        </w:rPr>
        <w:t>tatistically significant analysi</w:t>
      </w:r>
      <w:r w:rsidRPr="00326C17">
        <w:rPr>
          <w:rStyle w:val="Bold"/>
          <w:b w:val="0"/>
        </w:rPr>
        <w:t>s w</w:t>
      </w:r>
      <w:r w:rsidR="008B3B81">
        <w:rPr>
          <w:rStyle w:val="Bold"/>
          <w:b w:val="0"/>
        </w:rPr>
        <w:t>as</w:t>
      </w:r>
      <w:r w:rsidRPr="00326C17">
        <w:rPr>
          <w:rStyle w:val="Bold"/>
          <w:b w:val="0"/>
        </w:rPr>
        <w:t xml:space="preserve"> returned, and a total of </w:t>
      </w:r>
      <w:r w:rsidR="008B3B81">
        <w:rPr>
          <w:rStyle w:val="Bold"/>
          <w:b w:val="0"/>
        </w:rPr>
        <w:t>3</w:t>
      </w:r>
      <w:r w:rsidRPr="00326C17">
        <w:rPr>
          <w:rStyle w:val="Bold"/>
          <w:b w:val="0"/>
        </w:rPr>
        <w:t xml:space="preserve"> analyses were returned.</w:t>
      </w:r>
    </w:p>
    <w:p w:rsidR="00BC6E77" w:rsidRDefault="00BC6E77" w:rsidP="00BC6E77">
      <w:pPr>
        <w:ind w:right="-180"/>
      </w:pPr>
      <w:r>
        <w:t xml:space="preserve">A </w:t>
      </w:r>
      <w:r>
        <w:rPr>
          <w:i/>
        </w:rPr>
        <w:t>statistically significant analysis</w:t>
      </w:r>
      <w:r>
        <w:t xml:space="preserve"> is one in which the genes in a gene signature, gene list, or pathway are differentially modulated in a statistically significant way, indicating that the associated target or pathway is probably affected by the treatment, disease or other topic examined in the study.  </w:t>
      </w:r>
    </w:p>
    <w:p w:rsidR="00BC6E77" w:rsidRDefault="00BC6E77" w:rsidP="00BC6E77">
      <w:r>
        <w:t xml:space="preserve">To qualify as a statistically significant analysis, certain data points (such as p-value) must be evaluated and attain an aggregate score that meets or exceeds a particular </w:t>
      </w:r>
      <w:r>
        <w:lastRenderedPageBreak/>
        <w:t xml:space="preserve">threshold, based on an </w:t>
      </w:r>
      <w:r w:rsidRPr="00DE6CFA">
        <w:t>internal algorithm</w:t>
      </w:r>
      <w:r>
        <w:t xml:space="preserve">. For information on the rules that determine how analysis results are ranked, </w:t>
      </w:r>
      <w:r w:rsidRPr="007161C4">
        <w:t xml:space="preserve">see </w:t>
      </w:r>
      <w:fldSimple w:instr=" REF _Ref328052718 \h  \* MERGEFORMAT ">
        <w:r w:rsidR="004F1671" w:rsidRPr="004F1671">
          <w:rPr>
            <w:rStyle w:val="xRef"/>
          </w:rPr>
          <w:t>TEA Analyses</w:t>
        </w:r>
      </w:fldSimple>
      <w:r w:rsidRPr="00A57EB9">
        <w:rPr>
          <w:rStyle w:val="InvisibleOnline"/>
        </w:rPr>
        <w:t xml:space="preserve"> on page </w:t>
      </w:r>
      <w:r w:rsidR="00DB5708">
        <w:rPr>
          <w:rStyle w:val="InvisibleOnline"/>
        </w:rPr>
        <w:fldChar w:fldCharType="begin"/>
      </w:r>
      <w:r w:rsidR="000B2905">
        <w:rPr>
          <w:rStyle w:val="InvisibleOnline"/>
        </w:rPr>
        <w:instrText xml:space="preserve"> PAGEREF _Ref328052724 \h </w:instrText>
      </w:r>
      <w:r w:rsidR="00DB5708">
        <w:rPr>
          <w:rStyle w:val="InvisibleOnline"/>
        </w:rPr>
      </w:r>
      <w:r w:rsidR="00DB5708">
        <w:rPr>
          <w:rStyle w:val="InvisibleOnline"/>
        </w:rPr>
        <w:fldChar w:fldCharType="separate"/>
      </w:r>
      <w:r w:rsidR="004F1671">
        <w:rPr>
          <w:rStyle w:val="InvisibleOnline"/>
          <w:noProof/>
        </w:rPr>
        <w:t>23</w:t>
      </w:r>
      <w:r w:rsidR="00DB5708">
        <w:rPr>
          <w:rStyle w:val="InvisibleOnline"/>
        </w:rPr>
        <w:fldChar w:fldCharType="end"/>
      </w:r>
      <w:r>
        <w:t>.</w:t>
      </w:r>
    </w:p>
    <w:p w:rsidR="00BC6E77" w:rsidRDefault="00BC6E77" w:rsidP="00BC6E77">
      <w:pPr>
        <w:rPr>
          <w:spacing w:val="-7"/>
        </w:rPr>
      </w:pPr>
      <w:r w:rsidRPr="00FB7495">
        <w:rPr>
          <w:spacing w:val="-7"/>
        </w:rPr>
        <w:t xml:space="preserve">The following sections describe the views and operations available </w:t>
      </w:r>
      <w:r>
        <w:rPr>
          <w:spacing w:val="-7"/>
        </w:rPr>
        <w:t>for each result category:</w:t>
      </w:r>
    </w:p>
    <w:p w:rsidR="008B3B81" w:rsidRPr="008B3B81" w:rsidRDefault="00DB5708" w:rsidP="00BC6E77">
      <w:pPr>
        <w:pStyle w:val="ListBullet"/>
        <w:numPr>
          <w:ilvl w:val="0"/>
          <w:numId w:val="2"/>
        </w:numPr>
        <w:rPr>
          <w:rStyle w:val="xRef"/>
          <w:color w:val="auto"/>
          <w:u w:val="none"/>
        </w:rPr>
      </w:pPr>
      <w:fldSimple w:instr=" REF _Ref251910817 \h  \* MERGEFORMAT ">
        <w:r w:rsidR="004F1671" w:rsidRPr="004F1671">
          <w:rPr>
            <w:rStyle w:val="xRef"/>
          </w:rPr>
          <w:t>Clinical Trials Tab</w:t>
        </w:r>
      </w:fldSimple>
      <w:r w:rsidR="008B3B81" w:rsidRPr="00A90B0D">
        <w:rPr>
          <w:rStyle w:val="InvisibleOnline"/>
        </w:rPr>
        <w:t xml:space="preserve"> (Page </w:t>
      </w:r>
      <w:r w:rsidRPr="00A90B0D">
        <w:rPr>
          <w:rStyle w:val="InvisibleOnline"/>
        </w:rPr>
        <w:fldChar w:fldCharType="begin"/>
      </w:r>
      <w:r w:rsidR="008B3B81" w:rsidRPr="00A90B0D">
        <w:rPr>
          <w:rStyle w:val="InvisibleOnline"/>
        </w:rPr>
        <w:instrText xml:space="preserve"> PAGEREF _Ref251910817 \h </w:instrText>
      </w:r>
      <w:r w:rsidRPr="00A90B0D">
        <w:rPr>
          <w:rStyle w:val="InvisibleOnline"/>
        </w:rPr>
      </w:r>
      <w:r w:rsidRPr="00A90B0D">
        <w:rPr>
          <w:rStyle w:val="InvisibleOnline"/>
        </w:rPr>
        <w:fldChar w:fldCharType="separate"/>
      </w:r>
      <w:r w:rsidR="004F1671">
        <w:rPr>
          <w:rStyle w:val="InvisibleOnline"/>
          <w:noProof/>
        </w:rPr>
        <w:t>17</w:t>
      </w:r>
      <w:r w:rsidRPr="00A90B0D">
        <w:rPr>
          <w:rStyle w:val="InvisibleOnline"/>
        </w:rPr>
        <w:fldChar w:fldCharType="end"/>
      </w:r>
      <w:r w:rsidR="008B3B81" w:rsidRPr="00A90B0D">
        <w:rPr>
          <w:rStyle w:val="InvisibleOnline"/>
        </w:rPr>
        <w:t>)</w:t>
      </w:r>
    </w:p>
    <w:p w:rsidR="00BC6E77" w:rsidRDefault="00DB5708" w:rsidP="00BC6E77">
      <w:pPr>
        <w:pStyle w:val="ListBullet"/>
        <w:numPr>
          <w:ilvl w:val="0"/>
          <w:numId w:val="2"/>
        </w:numPr>
      </w:pPr>
      <w:fldSimple w:instr=" REF _Ref328052026 \h  \* MERGEFORMAT ">
        <w:r w:rsidR="004F1671" w:rsidRPr="004F1671">
          <w:rPr>
            <w:rStyle w:val="xRef"/>
          </w:rPr>
          <w:t>mRNA Analysis Tab</w:t>
        </w:r>
      </w:fldSimple>
      <w:r w:rsidR="00BC6E77" w:rsidRPr="00A90B0D">
        <w:rPr>
          <w:rStyle w:val="InvisibleOnline"/>
        </w:rPr>
        <w:t xml:space="preserve"> (page </w:t>
      </w:r>
      <w:r w:rsidRPr="00A90B0D">
        <w:rPr>
          <w:rStyle w:val="InvisibleOnline"/>
        </w:rPr>
        <w:fldChar w:fldCharType="begin"/>
      </w:r>
      <w:r w:rsidR="0075276F" w:rsidRPr="00A90B0D">
        <w:rPr>
          <w:rStyle w:val="InvisibleOnline"/>
        </w:rPr>
        <w:instrText xml:space="preserve"> PAGEREF _Ref328052026 \h </w:instrText>
      </w:r>
      <w:r w:rsidRPr="00A90B0D">
        <w:rPr>
          <w:rStyle w:val="InvisibleOnline"/>
        </w:rPr>
      </w:r>
      <w:r w:rsidRPr="00A90B0D">
        <w:rPr>
          <w:rStyle w:val="InvisibleOnline"/>
        </w:rPr>
        <w:fldChar w:fldCharType="separate"/>
      </w:r>
      <w:r w:rsidR="004F1671">
        <w:rPr>
          <w:rStyle w:val="InvisibleOnline"/>
          <w:noProof/>
        </w:rPr>
        <w:t>18</w:t>
      </w:r>
      <w:r w:rsidRPr="00A90B0D">
        <w:rPr>
          <w:rStyle w:val="InvisibleOnline"/>
        </w:rPr>
        <w:fldChar w:fldCharType="end"/>
      </w:r>
      <w:r w:rsidR="00BC6E77" w:rsidRPr="00A90B0D">
        <w:rPr>
          <w:rStyle w:val="InvisibleOnline"/>
        </w:rPr>
        <w:t>)</w:t>
      </w:r>
    </w:p>
    <w:p w:rsidR="008B3B81" w:rsidRDefault="00DB5708" w:rsidP="00BC6E77">
      <w:pPr>
        <w:pStyle w:val="ListBullet"/>
        <w:numPr>
          <w:ilvl w:val="0"/>
          <w:numId w:val="2"/>
        </w:numPr>
      </w:pPr>
      <w:fldSimple w:instr=" REF _Ref251910866 \h  \* MERGEFORMAT ">
        <w:r w:rsidR="004F1671" w:rsidRPr="004F1671">
          <w:rPr>
            <w:rStyle w:val="xRef"/>
          </w:rPr>
          <w:t>Literature Tab</w:t>
        </w:r>
      </w:fldSimple>
      <w:r w:rsidR="0075276F" w:rsidRPr="00A90B0D">
        <w:rPr>
          <w:rStyle w:val="InvisibleOnline"/>
        </w:rPr>
        <w:t xml:space="preserve"> (page </w:t>
      </w:r>
      <w:r w:rsidRPr="00A90B0D">
        <w:rPr>
          <w:rStyle w:val="InvisibleOnline"/>
        </w:rPr>
        <w:fldChar w:fldCharType="begin"/>
      </w:r>
      <w:r w:rsidR="0075276F" w:rsidRPr="00A90B0D">
        <w:rPr>
          <w:rStyle w:val="InvisibleOnline"/>
        </w:rPr>
        <w:instrText xml:space="preserve"> PAGEREF _Ref251910866 \h </w:instrText>
      </w:r>
      <w:r w:rsidRPr="00A90B0D">
        <w:rPr>
          <w:rStyle w:val="InvisibleOnline"/>
        </w:rPr>
      </w:r>
      <w:r w:rsidRPr="00A90B0D">
        <w:rPr>
          <w:rStyle w:val="InvisibleOnline"/>
        </w:rPr>
        <w:fldChar w:fldCharType="separate"/>
      </w:r>
      <w:r w:rsidR="004F1671">
        <w:rPr>
          <w:rStyle w:val="InvisibleOnline"/>
          <w:noProof/>
        </w:rPr>
        <w:t>23</w:t>
      </w:r>
      <w:r w:rsidRPr="00A90B0D">
        <w:rPr>
          <w:rStyle w:val="InvisibleOnline"/>
        </w:rPr>
        <w:fldChar w:fldCharType="end"/>
      </w:r>
      <w:r w:rsidR="0075276F" w:rsidRPr="00A90B0D">
        <w:rPr>
          <w:rStyle w:val="InvisibleOnline"/>
        </w:rPr>
        <w:t>)</w:t>
      </w:r>
    </w:p>
    <w:p w:rsidR="008B3B81" w:rsidRPr="00777B85" w:rsidRDefault="00DB5708" w:rsidP="00BC6E77">
      <w:pPr>
        <w:pStyle w:val="ListBullet"/>
        <w:numPr>
          <w:ilvl w:val="0"/>
          <w:numId w:val="2"/>
        </w:numPr>
      </w:pPr>
      <w:fldSimple w:instr=" REF _Ref251910883 \h  \* MERGEFORMAT ">
        <w:r w:rsidR="004F1671" w:rsidRPr="004F1671">
          <w:rPr>
            <w:rStyle w:val="xRef"/>
          </w:rPr>
          <w:t>Documents Tab</w:t>
        </w:r>
      </w:fldSimple>
      <w:r w:rsidR="0075276F" w:rsidRPr="00A90B0D">
        <w:rPr>
          <w:rStyle w:val="InvisibleOnline"/>
        </w:rPr>
        <w:t xml:space="preserve"> (page </w:t>
      </w:r>
      <w:r w:rsidRPr="00A90B0D">
        <w:rPr>
          <w:rStyle w:val="InvisibleOnline"/>
        </w:rPr>
        <w:fldChar w:fldCharType="begin"/>
      </w:r>
      <w:r w:rsidR="0075276F" w:rsidRPr="00A90B0D">
        <w:rPr>
          <w:rStyle w:val="InvisibleOnline"/>
        </w:rPr>
        <w:instrText xml:space="preserve"> PAGEREF _Ref251910883 \h </w:instrText>
      </w:r>
      <w:r w:rsidRPr="00A90B0D">
        <w:rPr>
          <w:rStyle w:val="InvisibleOnline"/>
        </w:rPr>
      </w:r>
      <w:r w:rsidRPr="00A90B0D">
        <w:rPr>
          <w:rStyle w:val="InvisibleOnline"/>
        </w:rPr>
        <w:fldChar w:fldCharType="separate"/>
      </w:r>
      <w:r w:rsidR="004F1671">
        <w:rPr>
          <w:rStyle w:val="InvisibleOnline"/>
          <w:noProof/>
        </w:rPr>
        <w:t>23</w:t>
      </w:r>
      <w:r w:rsidRPr="00A90B0D">
        <w:rPr>
          <w:rStyle w:val="InvisibleOnline"/>
        </w:rPr>
        <w:fldChar w:fldCharType="end"/>
      </w:r>
      <w:r w:rsidR="0075276F" w:rsidRPr="00A90B0D">
        <w:rPr>
          <w:rStyle w:val="InvisibleOnline"/>
        </w:rPr>
        <w:t>)</w:t>
      </w:r>
    </w:p>
    <w:p w:rsidR="008B3B81" w:rsidRDefault="008B3B81" w:rsidP="008B3B81">
      <w:pPr>
        <w:pStyle w:val="Heading4"/>
      </w:pPr>
      <w:bookmarkStart w:id="54" w:name="_Ref251910817"/>
      <w:bookmarkStart w:id="55" w:name="_Ref251910831"/>
      <w:r>
        <w:t>Clinical Trials Tab</w:t>
      </w:r>
      <w:bookmarkEnd w:id="54"/>
    </w:p>
    <w:p w:rsidR="008B3B81" w:rsidRDefault="008B3B81" w:rsidP="008B3B81">
      <w:r>
        <w:t>This result category contains data from internal clinical trials.</w:t>
      </w:r>
    </w:p>
    <w:p w:rsidR="008B3B81" w:rsidRDefault="008B3B81" w:rsidP="008B3B81">
      <w:r>
        <w:t xml:space="preserve">Click the </w:t>
      </w:r>
      <w:r w:rsidRPr="00811596">
        <w:rPr>
          <w:rStyle w:val="Bold"/>
        </w:rPr>
        <w:t>Clinical Trials</w:t>
      </w:r>
      <w:r>
        <w:t xml:space="preserve"> tab to display the results in this category. The buttons in the following figure appear at the top of the results list. You may see fewer buttons, depending on the results of your particular search:</w:t>
      </w:r>
    </w:p>
    <w:p w:rsidR="008B3B81" w:rsidRDefault="008B3B81" w:rsidP="008B3B81">
      <w:r>
        <w:rPr>
          <w:noProof/>
        </w:rPr>
        <w:drawing>
          <wp:inline distT="0" distB="0" distL="0" distR="0">
            <wp:extent cx="3924300" cy="257175"/>
            <wp:effectExtent l="19050" t="0" r="0" b="0"/>
            <wp:docPr id="140"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8" cstate="print"/>
                    <a:srcRect/>
                    <a:stretch>
                      <a:fillRect/>
                    </a:stretch>
                  </pic:blipFill>
                  <pic:spPr bwMode="auto">
                    <a:xfrm>
                      <a:off x="0" y="0"/>
                      <a:ext cx="3924300" cy="257175"/>
                    </a:xfrm>
                    <a:prstGeom prst="rect">
                      <a:avLst/>
                    </a:prstGeom>
                    <a:noFill/>
                    <a:ln w="9525">
                      <a:noFill/>
                      <a:miter lim="800000"/>
                      <a:headEnd/>
                      <a:tailEnd/>
                    </a:ln>
                  </pic:spPr>
                </pic:pic>
              </a:graphicData>
            </a:graphic>
          </wp:inline>
        </w:drawing>
      </w:r>
    </w:p>
    <w:p w:rsidR="008B3B81" w:rsidRDefault="008B3B81" w:rsidP="008B3B81">
      <w:pPr>
        <w:spacing w:before="180"/>
      </w:pPr>
      <w:r>
        <w:t>These buttons give you access to the following views and operations:</w:t>
      </w:r>
    </w:p>
    <w:p w:rsidR="008B3B81" w:rsidRDefault="008B3B81" w:rsidP="008B3B81">
      <w:pPr>
        <w:pStyle w:val="ListBullet"/>
        <w:numPr>
          <w:ilvl w:val="0"/>
          <w:numId w:val="2"/>
        </w:numPr>
      </w:pPr>
      <w:r>
        <w:rPr>
          <w:b/>
        </w:rPr>
        <w:t>Show Filters</w:t>
      </w:r>
      <w:r>
        <w:t xml:space="preserve"> – Define additional filters to further refine the search results.</w:t>
      </w:r>
    </w:p>
    <w:p w:rsidR="008B3B81" w:rsidRDefault="008B3B81" w:rsidP="008B3B81">
      <w:pPr>
        <w:pStyle w:val="ListBullet"/>
        <w:numPr>
          <w:ilvl w:val="0"/>
          <w:numId w:val="2"/>
        </w:numPr>
      </w:pPr>
      <w:proofErr w:type="spellStart"/>
      <w:r>
        <w:rPr>
          <w:b/>
        </w:rPr>
        <w:t>Heatmap</w:t>
      </w:r>
      <w:proofErr w:type="spellEnd"/>
      <w:r>
        <w:t xml:space="preserve"> – View the results as a heat map.</w:t>
      </w:r>
    </w:p>
    <w:p w:rsidR="008B3B81" w:rsidRDefault="008B3B81" w:rsidP="008B3B81">
      <w:pPr>
        <w:pStyle w:val="ListBullet"/>
        <w:numPr>
          <w:ilvl w:val="0"/>
          <w:numId w:val="2"/>
        </w:numPr>
      </w:pPr>
      <w:r>
        <w:rPr>
          <w:b/>
        </w:rPr>
        <w:t>Analysis View</w:t>
      </w:r>
      <w:r>
        <w:t xml:space="preserve"> – View a list of the statistically significant analyses of the clinical trials. </w:t>
      </w:r>
    </w:p>
    <w:p w:rsidR="008B3B81" w:rsidRDefault="008B3B81" w:rsidP="008B3B81">
      <w:pPr>
        <w:pStyle w:val="NormalIndent"/>
      </w:pPr>
      <w:r>
        <w:t>Results are sorted from the highest-scoring analysis down to the lowest.</w:t>
      </w:r>
    </w:p>
    <w:p w:rsidR="008B3B81" w:rsidRDefault="008B3B81" w:rsidP="008B3B81">
      <w:pPr>
        <w:pStyle w:val="ListBullet"/>
        <w:numPr>
          <w:ilvl w:val="0"/>
          <w:numId w:val="2"/>
        </w:numPr>
      </w:pPr>
      <w:r>
        <w:rPr>
          <w:b/>
        </w:rPr>
        <w:t>Study View</w:t>
      </w:r>
      <w:r>
        <w:t xml:space="preserve"> – View a list of the clinical trials and, optionally, </w:t>
      </w:r>
      <w:r>
        <w:rPr>
          <w:i/>
        </w:rPr>
        <w:t>all</w:t>
      </w:r>
      <w:r>
        <w:t xml:space="preserve"> the analyses for each clinical trial – that is, those analyses that are considered statistically significant and those that are not. </w:t>
      </w:r>
    </w:p>
    <w:p w:rsidR="008B3B81" w:rsidRDefault="008B3B81" w:rsidP="008B3B81">
      <w:pPr>
        <w:pStyle w:val="NormalIndent"/>
      </w:pPr>
      <w:r>
        <w:t>Results are sorted from the clinical trial with the most matches with the search filter or search string, down to the one with the least matches.</w:t>
      </w:r>
    </w:p>
    <w:p w:rsidR="008B3B81" w:rsidRDefault="008B3B81" w:rsidP="008B3B81">
      <w:pPr>
        <w:pStyle w:val="ListBullet"/>
        <w:numPr>
          <w:ilvl w:val="0"/>
          <w:numId w:val="2"/>
        </w:numPr>
      </w:pPr>
      <w:r w:rsidRPr="00DE53CD">
        <w:rPr>
          <w:rStyle w:val="Bold"/>
        </w:rPr>
        <w:t>Export Results</w:t>
      </w:r>
      <w:r>
        <w:t xml:space="preserve"> – Export descriptions of each clinical trial, and also all the analysis data from each of the clinical trials, to a Microsoft Excel file.  All clinical trial descriptions are written to one worksheet in the file, and all analysis data is written to a second worksheet in the file.</w:t>
      </w:r>
    </w:p>
    <w:p w:rsidR="00BC6E77" w:rsidRDefault="00BC6E77" w:rsidP="001328D0">
      <w:pPr>
        <w:pStyle w:val="Heading4"/>
      </w:pPr>
      <w:bookmarkStart w:id="56" w:name="_Ref328052026"/>
      <w:proofErr w:type="gramStart"/>
      <w:r>
        <w:lastRenderedPageBreak/>
        <w:t>mRNA</w:t>
      </w:r>
      <w:proofErr w:type="gramEnd"/>
      <w:r>
        <w:t xml:space="preserve"> Analysis Tab</w:t>
      </w:r>
      <w:bookmarkEnd w:id="55"/>
      <w:bookmarkEnd w:id="56"/>
    </w:p>
    <w:p w:rsidR="00BC6E77" w:rsidRDefault="00BC6E77" w:rsidP="001328D0">
      <w:pPr>
        <w:keepNext/>
      </w:pPr>
      <w:r>
        <w:t>The mRNA Analysis tab contains gene expression data derived largely from external experiments and from some internal experiments.</w:t>
      </w:r>
    </w:p>
    <w:p w:rsidR="00BC6E77" w:rsidRDefault="00BC6E77" w:rsidP="001328D0">
      <w:pPr>
        <w:keepNext/>
      </w:pPr>
      <w:r>
        <w:t xml:space="preserve">Click the </w:t>
      </w:r>
      <w:r w:rsidRPr="00811596">
        <w:rPr>
          <w:rStyle w:val="Bold"/>
        </w:rPr>
        <w:t>mRNA Analysis</w:t>
      </w:r>
      <w:r>
        <w:t xml:space="preserve"> tab to display the results in this category. The buttons in the following figure appear at the top of the results list. You may see fewer buttons, depending on the results of your particular search:</w:t>
      </w:r>
    </w:p>
    <w:p w:rsidR="00BC6E77" w:rsidRDefault="00BC6E77" w:rsidP="00BC6E77">
      <w:r>
        <w:rPr>
          <w:noProof/>
        </w:rPr>
        <w:drawing>
          <wp:inline distT="0" distB="0" distL="0" distR="0">
            <wp:extent cx="3271201" cy="265246"/>
            <wp:effectExtent l="19050" t="19050" r="5715" b="20955"/>
            <wp:docPr id="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9" cstate="print"/>
                    <a:srcRect l="1055"/>
                    <a:stretch/>
                  </pic:blipFill>
                  <pic:spPr bwMode="auto">
                    <a:xfrm>
                      <a:off x="0" y="0"/>
                      <a:ext cx="3289133" cy="266700"/>
                    </a:xfrm>
                    <a:prstGeom prst="rect">
                      <a:avLst/>
                    </a:prstGeom>
                    <a:noFill/>
                    <a:ln w="9525" cap="flat" cmpd="sng" algn="ctr">
                      <a:solidFill>
                        <a:sysClr val="window" lastClr="FFFFFF"/>
                      </a:solidFill>
                      <a:prstDash val="solid"/>
                      <a:miter lim="800000"/>
                      <a:headEnd type="none" w="med" len="med"/>
                      <a:tailEnd type="none" w="med" len="med"/>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BC6E77" w:rsidRDefault="00BC6E77" w:rsidP="00BC6E77">
      <w:r>
        <w:t>These buttons give you access to the following views and operations:</w:t>
      </w:r>
    </w:p>
    <w:p w:rsidR="00BC6E77" w:rsidRDefault="00BC6E77" w:rsidP="00BC6E77">
      <w:pPr>
        <w:pStyle w:val="ListBullet"/>
        <w:numPr>
          <w:ilvl w:val="0"/>
          <w:numId w:val="2"/>
        </w:numPr>
      </w:pPr>
      <w:r>
        <w:rPr>
          <w:b/>
        </w:rPr>
        <w:t>Show Filters</w:t>
      </w:r>
      <w:r>
        <w:t xml:space="preserve"> – Define additional filters to further refine the search results.</w:t>
      </w:r>
    </w:p>
    <w:p w:rsidR="00BC6E77" w:rsidRDefault="00BC6E77" w:rsidP="00BC6E77">
      <w:pPr>
        <w:pStyle w:val="ListBullet"/>
        <w:numPr>
          <w:ilvl w:val="0"/>
          <w:numId w:val="2"/>
        </w:numPr>
      </w:pPr>
      <w:r>
        <w:rPr>
          <w:b/>
        </w:rPr>
        <w:t>Analysis View</w:t>
      </w:r>
      <w:r>
        <w:t xml:space="preserve"> – View the analyses of the experiments that are ranked as statistically significant analyses.</w:t>
      </w:r>
    </w:p>
    <w:p w:rsidR="00BC6E77" w:rsidRDefault="00BC6E77" w:rsidP="00BC6E77">
      <w:pPr>
        <w:pStyle w:val="ListBullet"/>
        <w:numPr>
          <w:ilvl w:val="0"/>
          <w:numId w:val="2"/>
        </w:numPr>
      </w:pPr>
      <w:r>
        <w:rPr>
          <w:b/>
        </w:rPr>
        <w:t>Study View</w:t>
      </w:r>
      <w:r>
        <w:t xml:space="preserve"> – View the details of the experiments and, optionally, </w:t>
      </w:r>
      <w:r>
        <w:rPr>
          <w:i/>
        </w:rPr>
        <w:t>all</w:t>
      </w:r>
      <w:r>
        <w:t xml:space="preserve"> the analyses for each experiment – that is, those analyses that are considered statistically significant and those that are not.</w:t>
      </w:r>
    </w:p>
    <w:p w:rsidR="00BC6E77" w:rsidRDefault="00BC6E77" w:rsidP="00BC6E77">
      <w:pPr>
        <w:pStyle w:val="ListBullet"/>
        <w:numPr>
          <w:ilvl w:val="0"/>
          <w:numId w:val="2"/>
        </w:numPr>
      </w:pPr>
      <w:r w:rsidRPr="005A6005">
        <w:rPr>
          <w:rStyle w:val="Bold"/>
        </w:rPr>
        <w:t>Export Results</w:t>
      </w:r>
      <w:r>
        <w:t xml:space="preserve"> – Export descriptions of each experiment, and also all the analysis data from each of the experiments, to a Microsoft Excel file. All descriptions of experiments are written to one worksheet in the file, and all analysis data is written to a second worksheet in the file.</w:t>
      </w:r>
    </w:p>
    <w:p w:rsidR="00BC6E77" w:rsidRDefault="00BC6E77" w:rsidP="00BC6E77">
      <w:r>
        <w:t>The following sections describe the results of experiments for the</w:t>
      </w:r>
      <w:r w:rsidR="009643B9">
        <w:t xml:space="preserve"> </w:t>
      </w:r>
      <w:proofErr w:type="spellStart"/>
      <w:r w:rsidR="009643B9">
        <w:t>d</w:t>
      </w:r>
      <w:r>
        <w:t>isease</w:t>
      </w:r>
      <w:r w:rsidR="001B1707" w:rsidRPr="00873B10">
        <w:rPr>
          <w:b/>
        </w:rPr>
        <w:t>Brain</w:t>
      </w:r>
      <w:proofErr w:type="spellEnd"/>
      <w:r w:rsidR="001B1707" w:rsidRPr="00873B10">
        <w:rPr>
          <w:b/>
        </w:rPr>
        <w:t xml:space="preserve"> Diseases</w:t>
      </w:r>
      <w:r>
        <w:t xml:space="preserve">. Click the </w:t>
      </w:r>
      <w:r w:rsidRPr="00811596">
        <w:rPr>
          <w:rStyle w:val="Bold"/>
        </w:rPr>
        <w:t>mRNA Analysis</w:t>
      </w:r>
      <w:r>
        <w:t xml:space="preserve"> tab to see the results.</w:t>
      </w:r>
    </w:p>
    <w:p w:rsidR="00BC6E77" w:rsidRDefault="00BC6E77" w:rsidP="00BC6E77">
      <w:pPr>
        <w:pStyle w:val="Heading5"/>
      </w:pPr>
      <w:r>
        <w:t>Show Filters</w:t>
      </w:r>
    </w:p>
    <w:p w:rsidR="00BC6E77" w:rsidRDefault="00BC6E77" w:rsidP="00BC6E77">
      <w:pPr>
        <w:keepNext/>
      </w:pPr>
      <w:r>
        <w:t xml:space="preserve">Click the </w:t>
      </w:r>
      <w:r>
        <w:rPr>
          <w:b/>
        </w:rPr>
        <w:t>Show Filters</w:t>
      </w:r>
      <w:r>
        <w:t xml:space="preserve"> button to further refine the search results. When you click the button, a window containing filter fields appears (shown below), and the </w:t>
      </w:r>
      <w:r>
        <w:rPr>
          <w:b/>
        </w:rPr>
        <w:t>Show Filters</w:t>
      </w:r>
      <w:r>
        <w:t xml:space="preserve"> button is replaced by the </w:t>
      </w:r>
      <w:r>
        <w:rPr>
          <w:b/>
        </w:rPr>
        <w:t>Hide Filters</w:t>
      </w:r>
      <w:r>
        <w:t xml:space="preserve"> button.</w:t>
      </w:r>
    </w:p>
    <w:p w:rsidR="00BC6E77" w:rsidRDefault="00BC6E77" w:rsidP="00BC6E77">
      <w:pPr>
        <w:keepNext/>
      </w:pPr>
      <w:r>
        <w:t xml:space="preserve">In the figure below, filter selections are set for the broadest possible search. </w:t>
      </w:r>
    </w:p>
    <w:p w:rsidR="00BC6E77" w:rsidRDefault="00BC6E77" w:rsidP="00BC6E77">
      <w:pPr>
        <w:pStyle w:val="ListNumStart"/>
        <w:numPr>
          <w:ilvl w:val="0"/>
          <w:numId w:val="9"/>
        </w:numPr>
      </w:pPr>
      <w:r>
        <w:t>To narrow the search:</w:t>
      </w:r>
    </w:p>
    <w:p w:rsidR="00BC6E77" w:rsidRPr="004E3CFC" w:rsidRDefault="00BC6E77" w:rsidP="00BC6E77">
      <w:pPr>
        <w:pStyle w:val="ListNumber"/>
        <w:keepNext/>
        <w:numPr>
          <w:ilvl w:val="1"/>
          <w:numId w:val="9"/>
        </w:numPr>
      </w:pPr>
      <w:r w:rsidRPr="004E3CFC">
        <w:t xml:space="preserve">Specify one or more filters – for example, specify a particular p-value to search against, and/or select a particular </w:t>
      </w:r>
      <w:r w:rsidR="000C69DC">
        <w:t>species</w:t>
      </w:r>
      <w:r w:rsidRPr="004E3CFC">
        <w:t xml:space="preserve"> from the dropdown list.</w:t>
      </w:r>
    </w:p>
    <w:p w:rsidR="00BC6E77" w:rsidRPr="004E3CFC" w:rsidRDefault="00BC6E77" w:rsidP="00BC6E77">
      <w:pPr>
        <w:pStyle w:val="ListNumber"/>
        <w:numPr>
          <w:ilvl w:val="1"/>
          <w:numId w:val="9"/>
        </w:numPr>
      </w:pPr>
      <w:r w:rsidRPr="004E3CFC">
        <w:t xml:space="preserve">Click </w:t>
      </w:r>
      <w:r>
        <w:rPr>
          <w:b/>
        </w:rPr>
        <w:t>Filter Results</w:t>
      </w:r>
      <w:r>
        <w:t xml:space="preserve"> to</w:t>
      </w:r>
      <w:r w:rsidRPr="004E3CFC">
        <w:t xml:space="preserve"> start the search.</w:t>
      </w:r>
    </w:p>
    <w:p w:rsidR="00BC6E77" w:rsidRDefault="009643B9" w:rsidP="00BC6E77">
      <w:pPr>
        <w:ind w:firstLine="360"/>
      </w:pPr>
      <w:r>
        <w:rPr>
          <w:noProof/>
        </w:rPr>
        <w:drawing>
          <wp:inline distT="0" distB="0" distL="0" distR="0">
            <wp:extent cx="4237355" cy="1457325"/>
            <wp:effectExtent l="0" t="0" r="0" b="9525"/>
            <wp:docPr id="1038" name="Picture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237355" cy="1457325"/>
                    </a:xfrm>
                    <a:prstGeom prst="rect">
                      <a:avLst/>
                    </a:prstGeom>
                    <a:noFill/>
                  </pic:spPr>
                </pic:pic>
              </a:graphicData>
            </a:graphic>
          </wp:inline>
        </w:drawing>
      </w:r>
    </w:p>
    <w:p w:rsidR="00BC6E77" w:rsidRDefault="00BC6E77" w:rsidP="00BC6E77">
      <w:pPr>
        <w:pStyle w:val="Heading5"/>
      </w:pPr>
      <w:r>
        <w:lastRenderedPageBreak/>
        <w:t>Analysis View</w:t>
      </w:r>
    </w:p>
    <w:p w:rsidR="00BC6E77" w:rsidRDefault="00BC6E77" w:rsidP="00BC6E77">
      <w:pPr>
        <w:keepNext/>
      </w:pPr>
      <w:r>
        <w:t xml:space="preserve">Click the </w:t>
      </w:r>
      <w:r>
        <w:rPr>
          <w:b/>
        </w:rPr>
        <w:t>Analysis View</w:t>
      </w:r>
      <w:r>
        <w:t xml:space="preserve"> button to view the statistically significant analyses associated with mRNA experiments.</w:t>
      </w:r>
    </w:p>
    <w:p w:rsidR="00BC6E77" w:rsidRDefault="00BC6E77" w:rsidP="00BC6E77">
      <w:pPr>
        <w:keepNext/>
      </w:pPr>
      <w:r>
        <w:t xml:space="preserve">For information on the rules that determine how analysis results are ranked, see </w:t>
      </w:r>
      <w:fldSimple w:instr=" REF _Ref328053470 \h  \* MERGEFORMAT ">
        <w:r w:rsidR="004F1671" w:rsidRPr="004F1671">
          <w:rPr>
            <w:rStyle w:val="xRef"/>
          </w:rPr>
          <w:t>TEA Analyses</w:t>
        </w:r>
      </w:fldSimple>
      <w:r w:rsidRPr="00A57EB9">
        <w:rPr>
          <w:rStyle w:val="InvisibleOnline"/>
        </w:rPr>
        <w:t xml:space="preserve"> on page </w:t>
      </w:r>
      <w:r w:rsidR="00DB5708">
        <w:rPr>
          <w:rStyle w:val="InvisibleOnline"/>
        </w:rPr>
        <w:fldChar w:fldCharType="begin"/>
      </w:r>
      <w:r w:rsidR="004708CE">
        <w:rPr>
          <w:rStyle w:val="InvisibleOnline"/>
        </w:rPr>
        <w:instrText xml:space="preserve"> PAGEREF _Ref328053476 \h </w:instrText>
      </w:r>
      <w:r w:rsidR="00DB5708">
        <w:rPr>
          <w:rStyle w:val="InvisibleOnline"/>
        </w:rPr>
      </w:r>
      <w:r w:rsidR="00DB5708">
        <w:rPr>
          <w:rStyle w:val="InvisibleOnline"/>
        </w:rPr>
        <w:fldChar w:fldCharType="separate"/>
      </w:r>
      <w:r w:rsidR="004F1671">
        <w:rPr>
          <w:rStyle w:val="InvisibleOnline"/>
          <w:noProof/>
        </w:rPr>
        <w:t>23</w:t>
      </w:r>
      <w:r w:rsidR="00DB5708">
        <w:rPr>
          <w:rStyle w:val="InvisibleOnline"/>
        </w:rPr>
        <w:fldChar w:fldCharType="end"/>
      </w:r>
      <w:r>
        <w:t>.</w:t>
      </w:r>
    </w:p>
    <w:p w:rsidR="00BC6E77" w:rsidRDefault="008F6CA4" w:rsidP="00BC6E77">
      <w:pPr>
        <w:ind w:left="-800" w:firstLine="800"/>
      </w:pPr>
      <w:r>
        <w:rPr>
          <w:noProof/>
        </w:rPr>
        <w:drawing>
          <wp:inline distT="0" distB="0" distL="0" distR="0">
            <wp:extent cx="5566410" cy="3249295"/>
            <wp:effectExtent l="0" t="0" r="0" b="0"/>
            <wp:docPr id="1039" name="Picture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66410" cy="3249295"/>
                    </a:xfrm>
                    <a:prstGeom prst="rect">
                      <a:avLst/>
                    </a:prstGeom>
                    <a:noFill/>
                  </pic:spPr>
                </pic:pic>
              </a:graphicData>
            </a:graphic>
          </wp:inline>
        </w:drawing>
      </w:r>
    </w:p>
    <w:p w:rsidR="00BC6E77" w:rsidRDefault="00BC6E77" w:rsidP="00BC6E77">
      <w:pPr>
        <w:keepNext/>
      </w:pPr>
      <w:r>
        <w:t xml:space="preserve">When you click the </w:t>
      </w:r>
      <w:r w:rsidRPr="006C00BB">
        <w:rPr>
          <w:rStyle w:val="Bold"/>
        </w:rPr>
        <w:t>+</w:t>
      </w:r>
      <w:r>
        <w:t xml:space="preserve"> icon (</w:t>
      </w:r>
      <w:r>
        <w:rPr>
          <w:noProof/>
        </w:rPr>
        <w:drawing>
          <wp:inline distT="0" distB="0" distL="0" distR="0">
            <wp:extent cx="107541" cy="85725"/>
            <wp:effectExtent l="19050" t="0" r="6759" b="0"/>
            <wp:docPr id="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srcRect r="-29634"/>
                    <a:stretch>
                      <a:fillRect/>
                    </a:stretch>
                  </pic:blipFill>
                  <pic:spPr bwMode="auto">
                    <a:xfrm>
                      <a:off x="0" y="0"/>
                      <a:ext cx="107541" cy="85725"/>
                    </a:xfrm>
                    <a:prstGeom prst="rect">
                      <a:avLst/>
                    </a:prstGeom>
                    <a:noFill/>
                    <a:ln w="9525">
                      <a:noFill/>
                      <a:miter lim="800000"/>
                      <a:headEnd/>
                      <a:tailEnd/>
                    </a:ln>
                  </pic:spPr>
                </pic:pic>
              </a:graphicData>
            </a:graphic>
          </wp:inline>
        </w:drawing>
      </w:r>
      <w:r>
        <w:t>) to pull down the list of biomarkers, you see two arrows next to each biomarker name. The arrows have the following meanings:</w:t>
      </w:r>
    </w:p>
    <w:p w:rsidR="00BC6E77" w:rsidRDefault="00BC6E77" w:rsidP="00BC6E77">
      <w:pPr>
        <w:pStyle w:val="ListBullet"/>
        <w:numPr>
          <w:ilvl w:val="0"/>
          <w:numId w:val="2"/>
        </w:numPr>
      </w:pPr>
      <w:r>
        <w:t>The leftmost arrow indicates whether the gene in the signature or list is up-regulated (up arrow) or down-regulated (down arrow).</w:t>
      </w:r>
    </w:p>
    <w:p w:rsidR="00BC6E77" w:rsidRDefault="00BC6E77" w:rsidP="00BC6E77">
      <w:pPr>
        <w:pStyle w:val="ListBullet"/>
        <w:numPr>
          <w:ilvl w:val="0"/>
          <w:numId w:val="2"/>
        </w:numPr>
      </w:pPr>
      <w:r>
        <w:t>The rightmost arrow (not shown above) indicates whether the gene in the comparison set is up-regulated (up arrow) or down-regulated (down arrow).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098"/>
        <w:gridCol w:w="7758"/>
      </w:tblGrid>
      <w:tr w:rsidR="00BC6E77" w:rsidTr="00BC6E77">
        <w:tc>
          <w:tcPr>
            <w:tcW w:w="1098" w:type="dxa"/>
          </w:tcPr>
          <w:p w:rsidR="00BC6E77" w:rsidRDefault="00BC6E77" w:rsidP="00BC6E77">
            <w:pPr>
              <w:jc w:val="center"/>
            </w:pPr>
            <w:r>
              <w:rPr>
                <w:noProof/>
              </w:rPr>
              <w:drawing>
                <wp:inline distT="0" distB="0" distL="0" distR="0">
                  <wp:extent cx="338328" cy="274320"/>
                  <wp:effectExtent l="0" t="0" r="5080" b="0"/>
                  <wp:docPr id="459" name="Picture 459" descr="C:\Users\bkingsbury\Dropbox\Stuff\Recombinant\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kingsbury\Dropbox\Stuff\Recombinant\note.png"/>
                          <pic:cNvPicPr>
                            <a:picLocks noChangeAspect="1" noChangeArrowheads="1"/>
                          </pic:cNvPicPr>
                        </pic:nvPicPr>
                        <pic:blipFill rotWithShape="1">
                          <a:blip r:embed="rId1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8989" b="10674"/>
                          <a:stretch/>
                        </pic:blipFill>
                        <pic:spPr bwMode="auto">
                          <a:xfrm>
                            <a:off x="0" y="0"/>
                            <a:ext cx="338328" cy="27432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tc>
        <w:tc>
          <w:tcPr>
            <w:tcW w:w="7758" w:type="dxa"/>
          </w:tcPr>
          <w:p w:rsidR="00BC6E77" w:rsidRPr="001C3301" w:rsidRDefault="00BC6E77" w:rsidP="00BC6E77">
            <w:pPr>
              <w:rPr>
                <w:szCs w:val="20"/>
              </w:rPr>
            </w:pPr>
            <w:r>
              <w:t>The leftmost arrow has meaning only for searches involving gene signatures or lists. The arrow is not shown for other searches.</w:t>
            </w:r>
          </w:p>
        </w:tc>
      </w:tr>
    </w:tbl>
    <w:p w:rsidR="00BC6E77" w:rsidRDefault="00BC6E77" w:rsidP="00BC6E77">
      <w:r>
        <w:t>Each analysis also includes the following download option:</w:t>
      </w:r>
    </w:p>
    <w:p w:rsidR="00BC6E77" w:rsidRDefault="00BC6E77" w:rsidP="00BC6E77">
      <w:pPr>
        <w:pStyle w:val="ListBullet"/>
        <w:numPr>
          <w:ilvl w:val="0"/>
          <w:numId w:val="2"/>
        </w:numPr>
      </w:pPr>
      <w:r w:rsidRPr="00286C9C">
        <w:rPr>
          <w:rStyle w:val="Bold"/>
        </w:rPr>
        <w:t>Excel</w:t>
      </w:r>
      <w:r>
        <w:t xml:space="preserve"> – Download detailed analysis data (such as probe set, fold change ratio, p</w:t>
      </w:r>
      <w:r>
        <w:noBreakHyphen/>
        <w:t>value) to a Microsoft Excel spreadsheet.</w:t>
      </w:r>
    </w:p>
    <w:p w:rsidR="00BC6E77" w:rsidRDefault="00BC6E77" w:rsidP="00BC6E77">
      <w:pPr>
        <w:pStyle w:val="Heading5"/>
      </w:pPr>
      <w:r>
        <w:lastRenderedPageBreak/>
        <w:t>Study View</w:t>
      </w:r>
    </w:p>
    <w:p w:rsidR="00BC6E77" w:rsidRDefault="00BC6E77" w:rsidP="00BC6E77">
      <w:pPr>
        <w:keepNext/>
      </w:pPr>
      <w:r>
        <w:t xml:space="preserve">Click the </w:t>
      </w:r>
      <w:r>
        <w:rPr>
          <w:b/>
        </w:rPr>
        <w:t>Study View</w:t>
      </w:r>
      <w:r>
        <w:t xml:space="preserve"> button to view the mRNA experiments that are returned and, optionally, </w:t>
      </w:r>
      <w:r>
        <w:rPr>
          <w:i/>
        </w:rPr>
        <w:t>all</w:t>
      </w:r>
      <w:r>
        <w:t xml:space="preserve"> the analyses for each experiment – that is, those analyses that are considered statistically significant and those that are not.</w:t>
      </w:r>
    </w:p>
    <w:p w:rsidR="00BC6E77" w:rsidRDefault="00805881" w:rsidP="00BC6E77">
      <w:r>
        <w:rPr>
          <w:noProof/>
        </w:rPr>
        <w:drawing>
          <wp:inline distT="0" distB="0" distL="0" distR="0">
            <wp:extent cx="5553075" cy="2200275"/>
            <wp:effectExtent l="0" t="0" r="9525" b="9525"/>
            <wp:docPr id="1040" name="Picture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54678" cy="2200910"/>
                    </a:xfrm>
                    <a:prstGeom prst="rect">
                      <a:avLst/>
                    </a:prstGeom>
                    <a:noFill/>
                  </pic:spPr>
                </pic:pic>
              </a:graphicData>
            </a:graphic>
          </wp:inline>
        </w:drawing>
      </w:r>
    </w:p>
    <w:p w:rsidR="00BC6E77" w:rsidRDefault="00BC6E77" w:rsidP="00BC6E77">
      <w:pPr>
        <w:pStyle w:val="ListNumStart"/>
        <w:numPr>
          <w:ilvl w:val="0"/>
          <w:numId w:val="9"/>
        </w:numPr>
      </w:pPr>
      <w:r>
        <w:t>To drill down from the list of experiments:</w:t>
      </w:r>
    </w:p>
    <w:p w:rsidR="00BC6E77" w:rsidRPr="004E3CFC" w:rsidRDefault="00BC6E77" w:rsidP="00BC6E77">
      <w:pPr>
        <w:pStyle w:val="ListNumber"/>
        <w:keepNext/>
        <w:numPr>
          <w:ilvl w:val="1"/>
          <w:numId w:val="9"/>
        </w:numPr>
      </w:pPr>
      <w:r w:rsidRPr="004E3CFC">
        <w:t xml:space="preserve">Click the </w:t>
      </w:r>
      <w:r w:rsidRPr="006C00BB">
        <w:rPr>
          <w:rStyle w:val="Bold"/>
        </w:rPr>
        <w:t>+</w:t>
      </w:r>
      <w:r>
        <w:t xml:space="preserve"> icon (</w:t>
      </w:r>
      <w:r>
        <w:rPr>
          <w:noProof/>
        </w:rPr>
        <w:drawing>
          <wp:inline distT="0" distB="0" distL="0" distR="0">
            <wp:extent cx="107541" cy="85725"/>
            <wp:effectExtent l="19050" t="0" r="6759" b="0"/>
            <wp:docPr id="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srcRect r="-29634"/>
                    <a:stretch>
                      <a:fillRect/>
                    </a:stretch>
                  </pic:blipFill>
                  <pic:spPr bwMode="auto">
                    <a:xfrm>
                      <a:off x="0" y="0"/>
                      <a:ext cx="107541" cy="85725"/>
                    </a:xfrm>
                    <a:prstGeom prst="rect">
                      <a:avLst/>
                    </a:prstGeom>
                    <a:noFill/>
                    <a:ln w="9525">
                      <a:noFill/>
                      <a:miter lim="800000"/>
                      <a:headEnd/>
                      <a:tailEnd/>
                    </a:ln>
                  </pic:spPr>
                </pic:pic>
              </a:graphicData>
            </a:graphic>
          </wp:inline>
        </w:drawing>
      </w:r>
      <w:r>
        <w:t>)</w:t>
      </w:r>
      <w:r w:rsidRPr="004E3CFC">
        <w:t xml:space="preserve"> to the left of the experiment name to pull down a list of all the analyses done for the experiment.</w:t>
      </w:r>
    </w:p>
    <w:p w:rsidR="00BC6E77" w:rsidRDefault="00BC6E77" w:rsidP="00BC6E77">
      <w:pPr>
        <w:pStyle w:val="NormalIndent"/>
        <w:keepNext/>
      </w:pPr>
      <w:r>
        <w:t>The analysis list is similar to the list of the statistically significant analyses in the Analysis View. However, because Study View includes analyses ranked as not statistically significant, TEA scores and the designations co-regulated and anti-regulated are not specified for the analyses in Study View.</w:t>
      </w:r>
    </w:p>
    <w:p w:rsidR="00BC6E77" w:rsidRDefault="00BC6E77" w:rsidP="00BC6E77">
      <w:pPr>
        <w:pStyle w:val="ListNumber"/>
        <w:numPr>
          <w:ilvl w:val="1"/>
          <w:numId w:val="9"/>
        </w:numPr>
      </w:pPr>
      <w:r w:rsidRPr="004E3CFC">
        <w:t xml:space="preserve">Click the </w:t>
      </w:r>
      <w:r w:rsidRPr="006C00BB">
        <w:rPr>
          <w:rStyle w:val="Bold"/>
        </w:rPr>
        <w:t>+</w:t>
      </w:r>
      <w:r>
        <w:t xml:space="preserve"> icon (</w:t>
      </w:r>
      <w:r>
        <w:rPr>
          <w:noProof/>
        </w:rPr>
        <w:drawing>
          <wp:inline distT="0" distB="0" distL="0" distR="0">
            <wp:extent cx="107541" cy="85725"/>
            <wp:effectExtent l="19050" t="0" r="6759" b="0"/>
            <wp:docPr id="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srcRect r="-29634"/>
                    <a:stretch>
                      <a:fillRect/>
                    </a:stretch>
                  </pic:blipFill>
                  <pic:spPr bwMode="auto">
                    <a:xfrm>
                      <a:off x="0" y="0"/>
                      <a:ext cx="107541" cy="85725"/>
                    </a:xfrm>
                    <a:prstGeom prst="rect">
                      <a:avLst/>
                    </a:prstGeom>
                    <a:noFill/>
                    <a:ln w="9525">
                      <a:noFill/>
                      <a:miter lim="800000"/>
                      <a:headEnd/>
                      <a:tailEnd/>
                    </a:ln>
                  </pic:spPr>
                </pic:pic>
              </a:graphicData>
            </a:graphic>
          </wp:inline>
        </w:drawing>
      </w:r>
      <w:r>
        <w:t>)</w:t>
      </w:r>
      <w:r w:rsidRPr="004E3CFC">
        <w:t xml:space="preserve"> to the left of the </w:t>
      </w:r>
      <w:proofErr w:type="spellStart"/>
      <w:r w:rsidRPr="00B509F3">
        <w:rPr>
          <w:rStyle w:val="Bold"/>
        </w:rPr>
        <w:t>BioMarker</w:t>
      </w:r>
      <w:proofErr w:type="spellEnd"/>
      <w:r w:rsidRPr="004E3CFC">
        <w:t xml:space="preserve"> label to pull down a list of applicable biomarkers for an analysis. Note that</w:t>
      </w:r>
      <w:r>
        <w:t xml:space="preserve"> the same export options for biomarkers are available in Study View as in Analysis View.</w:t>
      </w:r>
    </w:p>
    <w:p w:rsidR="00BC6E77" w:rsidRDefault="00BC6E77" w:rsidP="00BC6E77">
      <w:pPr>
        <w:pStyle w:val="Heading5"/>
      </w:pPr>
      <w:r>
        <w:t>Export Results in Analysis View or Study View</w:t>
      </w:r>
    </w:p>
    <w:p w:rsidR="00BC6E77" w:rsidRDefault="00BC6E77" w:rsidP="00BC6E77">
      <w:r>
        <w:t xml:space="preserve">While in either Analysis View or Study View, click the </w:t>
      </w:r>
      <w:r>
        <w:rPr>
          <w:b/>
        </w:rPr>
        <w:t>Export Results</w:t>
      </w:r>
      <w:r>
        <w:t xml:space="preserve"> button to export the results data in the view to a Microsoft Excel spreadsheet:</w:t>
      </w:r>
    </w:p>
    <w:p w:rsidR="00BC6E77" w:rsidRDefault="007617B6" w:rsidP="00BC6E77">
      <w:r>
        <w:rPr>
          <w:noProof/>
        </w:rPr>
        <w:drawing>
          <wp:inline distT="0" distB="0" distL="0" distR="0">
            <wp:extent cx="5341036" cy="981075"/>
            <wp:effectExtent l="0" t="0" r="0" b="0"/>
            <wp:docPr id="1041" name="Picture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341036" cy="981075"/>
                    </a:xfrm>
                    <a:prstGeom prst="rect">
                      <a:avLst/>
                    </a:prstGeom>
                    <a:noFill/>
                  </pic:spPr>
                </pic:pic>
              </a:graphicData>
            </a:graphic>
          </wp:inline>
        </w:drawing>
      </w:r>
    </w:p>
    <w:p w:rsidR="00BC6E77" w:rsidRDefault="00BC6E77" w:rsidP="00BC6E77">
      <w:pPr>
        <w:keepNext/>
      </w:pPr>
      <w:r>
        <w:t>The Export function writes the following information to the spreadsheet:</w:t>
      </w:r>
    </w:p>
    <w:p w:rsidR="00BC6E77" w:rsidRDefault="00BC6E77" w:rsidP="00BC6E77">
      <w:pPr>
        <w:pStyle w:val="ListBullet"/>
        <w:numPr>
          <w:ilvl w:val="0"/>
          <w:numId w:val="2"/>
        </w:numPr>
      </w:pPr>
      <w:r>
        <w:t>Descriptions of each experiment returned from the search. This is the same information that appears in a details box for an experiment. In addition, associated diseases are exported to the Excel file.</w:t>
      </w:r>
    </w:p>
    <w:p w:rsidR="00BC6E77" w:rsidRDefault="00BC6E77" w:rsidP="00BC6E77">
      <w:pPr>
        <w:pStyle w:val="ListBullet"/>
        <w:keepNext/>
        <w:numPr>
          <w:ilvl w:val="0"/>
          <w:numId w:val="2"/>
        </w:numPr>
      </w:pPr>
      <w:r>
        <w:lastRenderedPageBreak/>
        <w:t>Information about the analyses associated with each experiment returned from the search. Information includes:</w:t>
      </w:r>
    </w:p>
    <w:p w:rsidR="00BC6E77" w:rsidRDefault="00BC6E77" w:rsidP="00BC6E77">
      <w:pPr>
        <w:pStyle w:val="ListBullet2"/>
        <w:keepNext/>
        <w:numPr>
          <w:ilvl w:val="1"/>
          <w:numId w:val="2"/>
        </w:numPr>
      </w:pPr>
      <w:r>
        <w:t>Analysis information displayed in the search results – for example, analysis description, TEA score, the list of matching biomarkers, and the probe set, fold change value, p-value, and TEA p-value associated with each biomarker.</w:t>
      </w:r>
    </w:p>
    <w:p w:rsidR="00BC6E77" w:rsidRDefault="00BC6E77" w:rsidP="00BC6E77">
      <w:pPr>
        <w:pStyle w:val="ListBullet2"/>
        <w:numPr>
          <w:ilvl w:val="1"/>
          <w:numId w:val="2"/>
        </w:numPr>
      </w:pPr>
      <w:r>
        <w:t>Additional information about an analysis, such as QA criteria, analysis platform, descriptions of the biomarkers, biomarker type (such as gene expression), and associated diseases involved in the experiment.</w:t>
      </w:r>
    </w:p>
    <w:p w:rsidR="00BC6E77" w:rsidRDefault="00BC6E77" w:rsidP="00BC6E77">
      <w:r>
        <w:t>All descriptions of experiments are written to one worksheet in the file, and all analysis data is written to a second worksheet in the file.</w:t>
      </w:r>
    </w:p>
    <w:p w:rsidR="00BC6E77" w:rsidRDefault="00BC6E77" w:rsidP="00BC6E77">
      <w:pPr>
        <w:pStyle w:val="Heading5"/>
      </w:pPr>
      <w:r>
        <w:t>Export Information about a Particular Analysis</w:t>
      </w:r>
    </w:p>
    <w:p w:rsidR="00BC6E77" w:rsidRDefault="00BC6E77" w:rsidP="00BC6E77">
      <w:pPr>
        <w:keepNext/>
      </w:pPr>
      <w:r>
        <w:t xml:space="preserve">To export details about all the biomarkers in a particular analysis, click the </w:t>
      </w:r>
      <w:r w:rsidRPr="00DE53CD">
        <w:rPr>
          <w:rStyle w:val="Bold"/>
        </w:rPr>
        <w:t>Excel</w:t>
      </w:r>
      <w:r>
        <w:t xml:space="preserve"> button to the right of the analysis name – for example:</w:t>
      </w:r>
    </w:p>
    <w:p w:rsidR="00BC6E77" w:rsidRDefault="00B560AD" w:rsidP="00BC6E77">
      <w:r>
        <w:rPr>
          <w:noProof/>
        </w:rPr>
        <w:drawing>
          <wp:inline distT="0" distB="0" distL="0" distR="0">
            <wp:extent cx="5400675" cy="1781289"/>
            <wp:effectExtent l="0" t="0" r="0" b="9525"/>
            <wp:docPr id="1042" name="Picture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396480" cy="1779905"/>
                    </a:xfrm>
                    <a:prstGeom prst="rect">
                      <a:avLst/>
                    </a:prstGeom>
                    <a:noFill/>
                  </pic:spPr>
                </pic:pic>
              </a:graphicData>
            </a:graphic>
          </wp:inline>
        </w:drawing>
      </w:r>
    </w:p>
    <w:p w:rsidR="00BC6E77" w:rsidRDefault="00BC6E77" w:rsidP="00BC6E77">
      <w:r>
        <w:t xml:space="preserve">Note that the number of genes shown in parentheses after the </w:t>
      </w:r>
      <w:proofErr w:type="spellStart"/>
      <w:r w:rsidRPr="00EF39B7">
        <w:rPr>
          <w:rStyle w:val="Bold"/>
        </w:rPr>
        <w:t>BioMarkers</w:t>
      </w:r>
      <w:proofErr w:type="spellEnd"/>
      <w:r>
        <w:t xml:space="preserve"> label (</w:t>
      </w:r>
      <w:r w:rsidR="00433619">
        <w:t>16995</w:t>
      </w:r>
      <w:r>
        <w:t xml:space="preserve"> in the above example), which specifies the number of genes included in the analysis, may be less than the number of rows written to the spreadsheet. The Export function writes one row of data for each </w:t>
      </w:r>
      <w:r w:rsidRPr="00EF39B7">
        <w:rPr>
          <w:rStyle w:val="Italic"/>
        </w:rPr>
        <w:t>probe</w:t>
      </w:r>
      <w:r>
        <w:rPr>
          <w:rStyle w:val="Italic"/>
        </w:rPr>
        <w:t xml:space="preserve"> </w:t>
      </w:r>
      <w:r w:rsidRPr="00EF39B7">
        <w:rPr>
          <w:rStyle w:val="Italic"/>
        </w:rPr>
        <w:t>set</w:t>
      </w:r>
      <w:r>
        <w:t>, not each gene, and the same gene may be associated with multiple probe sets.</w:t>
      </w:r>
    </w:p>
    <w:p w:rsidR="00BC6E77" w:rsidRDefault="00BC6E77" w:rsidP="00BC6E77">
      <w:pPr>
        <w:pStyle w:val="Heading5"/>
      </w:pPr>
      <w:r>
        <w:t>Mouse Gene Homology in Search Results</w:t>
      </w:r>
    </w:p>
    <w:p w:rsidR="00BC6E77" w:rsidRDefault="00BC6E77" w:rsidP="00BC6E77">
      <w:pPr>
        <w:keepNext/>
      </w:pPr>
      <w:r>
        <w:t xml:space="preserve">Searches can return experiment results involving mouse genes. </w:t>
      </w:r>
      <w:proofErr w:type="gramStart"/>
      <w:r>
        <w:t>If experiment data is collected on a human gene and the corresponding mouse gene, a search against a human gene may potentially return results containing both human and mouse gene expression experiments.</w:t>
      </w:r>
      <w:proofErr w:type="gramEnd"/>
      <w:r>
        <w:t xml:space="preserve"> </w:t>
      </w:r>
    </w:p>
    <w:p w:rsidR="00BC6E77" w:rsidRDefault="00BC6E77" w:rsidP="00BC6E77">
      <w:r>
        <w:t xml:space="preserve">For example, information on both can be found by clicking the </w:t>
      </w:r>
      <w:r w:rsidRPr="00887EC9">
        <w:rPr>
          <w:rStyle w:val="Bold"/>
        </w:rPr>
        <w:t>Export Results</w:t>
      </w:r>
      <w:r>
        <w:t xml:space="preserve"> button in the search results. The </w:t>
      </w:r>
      <w:r w:rsidRPr="00887EC9">
        <w:rPr>
          <w:rStyle w:val="Bold"/>
        </w:rPr>
        <w:t>Organism</w:t>
      </w:r>
      <w:r>
        <w:t xml:space="preserve"> column in the Excel worksheet indicates whether a particular measurement was made on a human gene or a mouse gene.</w:t>
      </w:r>
    </w:p>
    <w:p w:rsidR="00BC6E77" w:rsidRDefault="00BC6E77" w:rsidP="00BC6E77">
      <w:pPr>
        <w:keepNext/>
      </w:pPr>
      <w:r>
        <w:lastRenderedPageBreak/>
        <w:t>The following figure shows part of an Excel worksheet containing the results of a search against the MET gene:</w:t>
      </w:r>
    </w:p>
    <w:p w:rsidR="00BC6E77" w:rsidRDefault="00BC6E77" w:rsidP="00BC6E77">
      <w:r>
        <w:rPr>
          <w:noProof/>
        </w:rPr>
        <w:drawing>
          <wp:inline distT="0" distB="0" distL="0" distR="0">
            <wp:extent cx="5940000" cy="1674000"/>
            <wp:effectExtent l="19050" t="19050" r="22860" b="21590"/>
            <wp:docPr id="30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6" cstate="print"/>
                    <a:srcRect/>
                    <a:stretch>
                      <a:fillRect/>
                    </a:stretch>
                  </pic:blipFill>
                  <pic:spPr bwMode="auto">
                    <a:xfrm>
                      <a:off x="0" y="0"/>
                      <a:ext cx="5940000" cy="1674000"/>
                    </a:xfrm>
                    <a:prstGeom prst="rect">
                      <a:avLst/>
                    </a:prstGeom>
                    <a:noFill/>
                    <a:ln w="9525">
                      <a:solidFill>
                        <a:schemeClr val="bg1">
                          <a:lumMod val="75000"/>
                        </a:schemeClr>
                      </a:solidFill>
                      <a:miter lim="800000"/>
                      <a:headEnd/>
                      <a:tailEnd/>
                    </a:ln>
                  </pic:spPr>
                </pic:pic>
              </a:graphicData>
            </a:graphic>
          </wp:inline>
        </w:drawing>
      </w:r>
    </w:p>
    <w:p w:rsidR="00BC6E77" w:rsidRDefault="00BC6E77" w:rsidP="00BC6E77">
      <w:pPr>
        <w:pStyle w:val="Heading5"/>
      </w:pPr>
      <w:r>
        <w:t>Additional Resources</w:t>
      </w:r>
    </w:p>
    <w:p w:rsidR="00BC6E77" w:rsidRDefault="00BC6E77" w:rsidP="00BC6E77">
      <w:pPr>
        <w:keepNext/>
      </w:pPr>
      <w:r>
        <w:t>An mRNA Analysis search result contains links to the following resources:</w:t>
      </w:r>
    </w:p>
    <w:tbl>
      <w:tblPr>
        <w:tblStyle w:val="tranSMARTTable"/>
        <w:tblW w:w="9612" w:type="dxa"/>
        <w:tblLook w:val="04A0"/>
      </w:tblPr>
      <w:tblGrid>
        <w:gridCol w:w="2916"/>
        <w:gridCol w:w="6696"/>
      </w:tblGrid>
      <w:tr w:rsidR="00BC6E77" w:rsidTr="00BC6E77">
        <w:trPr>
          <w:cnfStyle w:val="100000000000"/>
        </w:trPr>
        <w:tc>
          <w:tcPr>
            <w:tcW w:w="2916" w:type="dxa"/>
          </w:tcPr>
          <w:p w:rsidR="00BC6E77" w:rsidRDefault="00BC6E77" w:rsidP="00BC6E77">
            <w:pPr>
              <w:pStyle w:val="TableHeading"/>
            </w:pPr>
            <w:r>
              <w:t>Resource Link</w:t>
            </w:r>
          </w:p>
        </w:tc>
        <w:tc>
          <w:tcPr>
            <w:tcW w:w="6696" w:type="dxa"/>
          </w:tcPr>
          <w:p w:rsidR="00BC6E77" w:rsidRDefault="00BC6E77" w:rsidP="00BC6E77">
            <w:pPr>
              <w:pStyle w:val="TableHeading"/>
            </w:pPr>
            <w:r>
              <w:t>Description</w:t>
            </w:r>
          </w:p>
        </w:tc>
      </w:tr>
      <w:tr w:rsidR="00BC6E77" w:rsidTr="00BC6E77">
        <w:tc>
          <w:tcPr>
            <w:tcW w:w="2916" w:type="dxa"/>
          </w:tcPr>
          <w:p w:rsidR="00BC6E77" w:rsidRDefault="00BC6E77" w:rsidP="00BC6E77">
            <w:pPr>
              <w:pStyle w:val="TableText"/>
              <w:keepNext/>
              <w:keepLines/>
            </w:pPr>
            <w:r>
              <w:t>Experiment name</w:t>
            </w:r>
          </w:p>
          <w:p w:rsidR="00BC6E77" w:rsidRDefault="00BC6E77" w:rsidP="00BC6E77">
            <w:pPr>
              <w:pStyle w:val="TableText"/>
              <w:keepNext/>
              <w:keepLines/>
              <w:spacing w:after="40"/>
            </w:pPr>
            <w:r>
              <w:t>Example:</w:t>
            </w:r>
          </w:p>
          <w:p w:rsidR="00BC6E77" w:rsidRDefault="00BC6E77" w:rsidP="00BC6E77">
            <w:pPr>
              <w:pStyle w:val="TableText"/>
              <w:keepNext/>
              <w:keepLines/>
              <w:spacing w:before="40"/>
            </w:pPr>
            <w:r>
              <w:rPr>
                <w:noProof/>
              </w:rPr>
              <w:drawing>
                <wp:inline distT="0" distB="0" distL="0" distR="0">
                  <wp:extent cx="761905" cy="200000"/>
                  <wp:effectExtent l="0" t="0" r="635"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cstate="print"/>
                          <a:stretch>
                            <a:fillRect/>
                          </a:stretch>
                        </pic:blipFill>
                        <pic:spPr>
                          <a:xfrm>
                            <a:off x="0" y="0"/>
                            <a:ext cx="761905" cy="200000"/>
                          </a:xfrm>
                          <a:prstGeom prst="rect">
                            <a:avLst/>
                          </a:prstGeom>
                        </pic:spPr>
                      </pic:pic>
                    </a:graphicData>
                  </a:graphic>
                </wp:inline>
              </w:drawing>
            </w:r>
          </w:p>
        </w:tc>
        <w:tc>
          <w:tcPr>
            <w:tcW w:w="6696" w:type="dxa"/>
          </w:tcPr>
          <w:p w:rsidR="00BC6E77" w:rsidRDefault="00BC6E77" w:rsidP="00BC6E77">
            <w:pPr>
              <w:pStyle w:val="TableText"/>
              <w:keepNext/>
              <w:keepLines/>
            </w:pPr>
            <w:r>
              <w:t>View information about the experiment, including title, description, and primary investigator.</w:t>
            </w:r>
          </w:p>
          <w:p w:rsidR="00BC6E77" w:rsidRDefault="00BC6E77" w:rsidP="00BC6E77">
            <w:pPr>
              <w:pStyle w:val="TableText"/>
              <w:keepNext/>
              <w:keepLines/>
            </w:pPr>
            <w:r>
              <w:t xml:space="preserve">The display may contain links to additional information, such as NCBI GEO and </w:t>
            </w:r>
            <w:proofErr w:type="spellStart"/>
            <w:r>
              <w:t>ArrayExpress</w:t>
            </w:r>
            <w:proofErr w:type="spellEnd"/>
            <w:r>
              <w:t xml:space="preserve"> data.</w:t>
            </w:r>
          </w:p>
        </w:tc>
      </w:tr>
      <w:tr w:rsidR="00BC6E77" w:rsidTr="00BC6E77">
        <w:tc>
          <w:tcPr>
            <w:tcW w:w="2916" w:type="dxa"/>
          </w:tcPr>
          <w:p w:rsidR="00BC6E77" w:rsidRDefault="00BC6E77" w:rsidP="00BC6E77">
            <w:pPr>
              <w:pStyle w:val="TableText"/>
              <w:keepNext/>
              <w:keepLines/>
            </w:pPr>
            <w:r>
              <w:t>QA criteria</w:t>
            </w:r>
          </w:p>
          <w:p w:rsidR="00BC6E77" w:rsidRDefault="00BC6E77" w:rsidP="00BC6E77">
            <w:pPr>
              <w:pStyle w:val="TableText"/>
              <w:keepNext/>
              <w:keepLines/>
              <w:spacing w:after="40"/>
            </w:pPr>
            <w:r>
              <w:t>Example:</w:t>
            </w:r>
          </w:p>
          <w:p w:rsidR="00BC6E77" w:rsidRDefault="00BC6E77" w:rsidP="00BC6E77">
            <w:pPr>
              <w:pStyle w:val="TableText"/>
              <w:keepNext/>
              <w:keepLines/>
              <w:spacing w:before="40"/>
            </w:pPr>
            <w:r>
              <w:rPr>
                <w:noProof/>
              </w:rPr>
              <w:drawing>
                <wp:inline distT="0" distB="0" distL="0" distR="0">
                  <wp:extent cx="1685925" cy="228600"/>
                  <wp:effectExtent l="19050" t="0" r="9525" b="0"/>
                  <wp:docPr id="308"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58" cstate="print"/>
                          <a:srcRect/>
                          <a:stretch>
                            <a:fillRect/>
                          </a:stretch>
                        </pic:blipFill>
                        <pic:spPr bwMode="auto">
                          <a:xfrm>
                            <a:off x="0" y="0"/>
                            <a:ext cx="1685925" cy="228600"/>
                          </a:xfrm>
                          <a:prstGeom prst="rect">
                            <a:avLst/>
                          </a:prstGeom>
                          <a:noFill/>
                          <a:ln w="9525">
                            <a:noFill/>
                            <a:miter lim="800000"/>
                            <a:headEnd/>
                            <a:tailEnd/>
                          </a:ln>
                        </pic:spPr>
                      </pic:pic>
                    </a:graphicData>
                  </a:graphic>
                </wp:inline>
              </w:drawing>
            </w:r>
          </w:p>
        </w:tc>
        <w:tc>
          <w:tcPr>
            <w:tcW w:w="6696" w:type="dxa"/>
          </w:tcPr>
          <w:p w:rsidR="00BC6E77" w:rsidRDefault="00BC6E77" w:rsidP="00BC6E77">
            <w:pPr>
              <w:pStyle w:val="TableText"/>
              <w:keepNext/>
              <w:keepLines/>
            </w:pPr>
            <w:r>
              <w:t>View key parameters of the experiment, such as p-Value and fold-change cutoffs, analysis platform, and methodology.</w:t>
            </w:r>
          </w:p>
        </w:tc>
      </w:tr>
      <w:tr w:rsidR="00BC6E77" w:rsidTr="00BC6E77">
        <w:tc>
          <w:tcPr>
            <w:tcW w:w="2916" w:type="dxa"/>
          </w:tcPr>
          <w:p w:rsidR="00BC6E77" w:rsidRDefault="00BC6E77" w:rsidP="00BC6E77">
            <w:pPr>
              <w:pStyle w:val="TableText"/>
              <w:keepNext/>
              <w:keepLines/>
            </w:pPr>
            <w:r>
              <w:t>Gene</w:t>
            </w:r>
          </w:p>
          <w:p w:rsidR="00BC6E77" w:rsidRDefault="00BC6E77" w:rsidP="00BC6E77">
            <w:pPr>
              <w:pStyle w:val="TableText"/>
              <w:keepNext/>
              <w:keepLines/>
              <w:spacing w:after="40"/>
            </w:pPr>
            <w:r>
              <w:t>Example:</w:t>
            </w:r>
          </w:p>
          <w:p w:rsidR="00BC6E77" w:rsidRDefault="00BC6E77" w:rsidP="00BC6E77">
            <w:pPr>
              <w:pStyle w:val="TableText"/>
              <w:keepNext/>
              <w:keepLines/>
              <w:spacing w:before="40"/>
            </w:pPr>
            <w:r>
              <w:rPr>
                <w:noProof/>
              </w:rPr>
              <w:drawing>
                <wp:inline distT="0" distB="0" distL="0" distR="0">
                  <wp:extent cx="454024" cy="142875"/>
                  <wp:effectExtent l="19050" t="0" r="3176" b="0"/>
                  <wp:docPr id="30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9" cstate="print"/>
                          <a:srcRect l="2721"/>
                          <a:stretch>
                            <a:fillRect/>
                          </a:stretch>
                        </pic:blipFill>
                        <pic:spPr bwMode="auto">
                          <a:xfrm>
                            <a:off x="0" y="0"/>
                            <a:ext cx="454024" cy="142875"/>
                          </a:xfrm>
                          <a:prstGeom prst="rect">
                            <a:avLst/>
                          </a:prstGeom>
                          <a:noFill/>
                          <a:ln w="9525">
                            <a:noFill/>
                            <a:miter lim="800000"/>
                            <a:headEnd/>
                            <a:tailEnd/>
                          </a:ln>
                        </pic:spPr>
                      </pic:pic>
                    </a:graphicData>
                  </a:graphic>
                </wp:inline>
              </w:drawing>
            </w:r>
          </w:p>
        </w:tc>
        <w:tc>
          <w:tcPr>
            <w:tcW w:w="6696" w:type="dxa"/>
          </w:tcPr>
          <w:p w:rsidR="00BC6E77" w:rsidRDefault="00BC6E77" w:rsidP="00BC6E77">
            <w:pPr>
              <w:pStyle w:val="TableText"/>
              <w:keepNext/>
              <w:keepLines/>
              <w:spacing w:after="180"/>
            </w:pPr>
            <w:r>
              <w:t>Search the following sites for information about the gene:</w:t>
            </w:r>
          </w:p>
          <w:p w:rsidR="00BC6E77" w:rsidRDefault="00BC6E77" w:rsidP="00BC6E77">
            <w:pPr>
              <w:pStyle w:val="TableText"/>
              <w:keepNext/>
              <w:keepLines/>
            </w:pPr>
            <w:r>
              <w:rPr>
                <w:noProof/>
              </w:rPr>
              <w:drawing>
                <wp:inline distT="0" distB="0" distL="0" distR="0">
                  <wp:extent cx="3095238" cy="266667"/>
                  <wp:effectExtent l="0" t="0" r="0" b="635"/>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cstate="print"/>
                          <a:stretch>
                            <a:fillRect/>
                          </a:stretch>
                        </pic:blipFill>
                        <pic:spPr>
                          <a:xfrm>
                            <a:off x="0" y="0"/>
                            <a:ext cx="3095238" cy="266667"/>
                          </a:xfrm>
                          <a:prstGeom prst="rect">
                            <a:avLst/>
                          </a:prstGeom>
                        </pic:spPr>
                      </pic:pic>
                    </a:graphicData>
                  </a:graphic>
                </wp:inline>
              </w:drawing>
            </w:r>
          </w:p>
        </w:tc>
      </w:tr>
      <w:tr w:rsidR="00BC6E77" w:rsidTr="00BC6E77">
        <w:tc>
          <w:tcPr>
            <w:tcW w:w="2916" w:type="dxa"/>
            <w:vAlign w:val="center"/>
          </w:tcPr>
          <w:p w:rsidR="00BC6E77" w:rsidRDefault="00BC6E77" w:rsidP="00BC6E77">
            <w:pPr>
              <w:pStyle w:val="TableText"/>
              <w:keepNext/>
              <w:keepLines/>
            </w:pPr>
            <w:r>
              <w:rPr>
                <w:noProof/>
              </w:rPr>
              <w:drawing>
                <wp:inline distT="0" distB="0" distL="0" distR="0">
                  <wp:extent cx="438150" cy="142875"/>
                  <wp:effectExtent l="19050" t="0" r="0" b="0"/>
                  <wp:docPr id="312"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1" cstate="print"/>
                          <a:srcRect/>
                          <a:stretch>
                            <a:fillRect/>
                          </a:stretch>
                        </pic:blipFill>
                        <pic:spPr bwMode="auto">
                          <a:xfrm>
                            <a:off x="0" y="0"/>
                            <a:ext cx="438150" cy="142875"/>
                          </a:xfrm>
                          <a:prstGeom prst="rect">
                            <a:avLst/>
                          </a:prstGeom>
                          <a:noFill/>
                          <a:ln w="9525">
                            <a:noFill/>
                            <a:miter lim="800000"/>
                            <a:headEnd/>
                            <a:tailEnd/>
                          </a:ln>
                        </pic:spPr>
                      </pic:pic>
                    </a:graphicData>
                  </a:graphic>
                </wp:inline>
              </w:drawing>
            </w:r>
          </w:p>
        </w:tc>
        <w:tc>
          <w:tcPr>
            <w:tcW w:w="6696" w:type="dxa"/>
          </w:tcPr>
          <w:p w:rsidR="00BC6E77" w:rsidRDefault="00BC6E77" w:rsidP="00BC6E77">
            <w:pPr>
              <w:pStyle w:val="TableText"/>
              <w:keepNext/>
              <w:keepLines/>
            </w:pPr>
            <w:r>
              <w:t>Export data (such as gene, probe set, and fold-change ratio) for the matching biomarkers in a particular analysis to Microsoft Excel.</w:t>
            </w:r>
          </w:p>
        </w:tc>
      </w:tr>
    </w:tbl>
    <w:p w:rsidR="00BC6E77" w:rsidRDefault="00BC6E77" w:rsidP="00BC6E77">
      <w:pPr>
        <w:pStyle w:val="Spacer"/>
      </w:pPr>
    </w:p>
    <w:p w:rsidR="00674A5E" w:rsidRDefault="00674A5E" w:rsidP="00674A5E">
      <w:pPr>
        <w:pStyle w:val="Heading4"/>
      </w:pPr>
      <w:bookmarkStart w:id="57" w:name="_Ref251910866"/>
      <w:bookmarkStart w:id="58" w:name="_Ref239822391"/>
      <w:bookmarkStart w:id="59" w:name="_Toc297057893"/>
      <w:bookmarkStart w:id="60" w:name="_Toc322517839"/>
      <w:r>
        <w:lastRenderedPageBreak/>
        <w:t>Literature Tab</w:t>
      </w:r>
      <w:bookmarkEnd w:id="57"/>
    </w:p>
    <w:p w:rsidR="00674A5E" w:rsidRDefault="00674A5E" w:rsidP="00674A5E">
      <w:pPr>
        <w:keepNext/>
        <w:keepLines/>
      </w:pPr>
      <w:r>
        <w:t xml:space="preserve">This result category contains hits from a set of curated articles within a set of selected diseases. </w:t>
      </w:r>
    </w:p>
    <w:p w:rsidR="00674A5E" w:rsidRDefault="00674A5E" w:rsidP="00674A5E">
      <w:pPr>
        <w:keepNext/>
      </w:pPr>
      <w:r>
        <w:t xml:space="preserve">Click the </w:t>
      </w:r>
      <w:r w:rsidRPr="00811596">
        <w:rPr>
          <w:rStyle w:val="Bold"/>
        </w:rPr>
        <w:t>Literature</w:t>
      </w:r>
      <w:r>
        <w:t xml:space="preserve"> tab to display the results in this category. The following figure shows the controls that appear at the top of the results list.</w:t>
      </w:r>
    </w:p>
    <w:p w:rsidR="00674A5E" w:rsidRDefault="00674A5E" w:rsidP="00674A5E">
      <w:pPr>
        <w:keepNext/>
      </w:pPr>
      <w:r>
        <w:t>These controls give you access to the following views and operations:</w:t>
      </w:r>
    </w:p>
    <w:p w:rsidR="00674A5E" w:rsidRDefault="00674A5E" w:rsidP="00674A5E">
      <w:pPr>
        <w:pStyle w:val="ListBullet"/>
        <w:numPr>
          <w:ilvl w:val="0"/>
          <w:numId w:val="2"/>
        </w:numPr>
      </w:pPr>
      <w:r>
        <w:rPr>
          <w:b/>
        </w:rPr>
        <w:t>Show Filters</w:t>
      </w:r>
      <w:r>
        <w:t xml:space="preserve"> button – Define additional filters to further refine the search results.</w:t>
      </w:r>
    </w:p>
    <w:p w:rsidR="00674A5E" w:rsidRDefault="00674A5E" w:rsidP="00674A5E">
      <w:pPr>
        <w:pStyle w:val="ListBullet"/>
        <w:numPr>
          <w:ilvl w:val="0"/>
          <w:numId w:val="2"/>
        </w:numPr>
      </w:pPr>
      <w:r>
        <w:rPr>
          <w:b/>
        </w:rPr>
        <w:t>Export Results</w:t>
      </w:r>
      <w:r>
        <w:t xml:space="preserve"> button – Write </w:t>
      </w:r>
      <w:proofErr w:type="spellStart"/>
      <w:r>
        <w:t>curation</w:t>
      </w:r>
      <w:proofErr w:type="spellEnd"/>
      <w:r>
        <w:t xml:space="preserve"> data to Microsoft Excel.</w:t>
      </w:r>
    </w:p>
    <w:p w:rsidR="00674A5E" w:rsidRDefault="00674A5E" w:rsidP="00BC6E77">
      <w:pPr>
        <w:pStyle w:val="ListBullet"/>
        <w:numPr>
          <w:ilvl w:val="0"/>
          <w:numId w:val="2"/>
        </w:numPr>
      </w:pPr>
      <w:r>
        <w:rPr>
          <w:b/>
        </w:rPr>
        <w:t xml:space="preserve">Results for </w:t>
      </w:r>
      <w:r>
        <w:t xml:space="preserve">dropdown – Specify the type of literature results you want to see in the categories. </w:t>
      </w:r>
    </w:p>
    <w:p w:rsidR="00674A5E" w:rsidRDefault="00674A5E" w:rsidP="00674A5E">
      <w:pPr>
        <w:pStyle w:val="Heading4"/>
      </w:pPr>
      <w:bookmarkStart w:id="61" w:name="_Ref251910883"/>
      <w:r>
        <w:t>Documents Tab</w:t>
      </w:r>
      <w:bookmarkEnd w:id="61"/>
    </w:p>
    <w:p w:rsidR="00674A5E" w:rsidRDefault="00674A5E" w:rsidP="00674A5E">
      <w:pPr>
        <w:keepNext/>
      </w:pPr>
      <w:r>
        <w:t xml:space="preserve">The search results in this category are based on </w:t>
      </w:r>
      <w:r w:rsidR="0075276F">
        <w:t xml:space="preserve">internal </w:t>
      </w:r>
      <w:r>
        <w:t>tex</w:t>
      </w:r>
      <w:r w:rsidR="0075276F">
        <w:t>t-indexed document repositories.</w:t>
      </w:r>
    </w:p>
    <w:p w:rsidR="00BC6E77" w:rsidRDefault="00BC6E77" w:rsidP="00BC6E77">
      <w:pPr>
        <w:pStyle w:val="Heading2"/>
      </w:pPr>
      <w:bookmarkStart w:id="62" w:name="_Ref328052718"/>
      <w:bookmarkStart w:id="63" w:name="_Ref328052724"/>
      <w:bookmarkStart w:id="64" w:name="_Ref328053470"/>
      <w:bookmarkStart w:id="65" w:name="_Ref328053476"/>
      <w:bookmarkStart w:id="66" w:name="_Toc366653697"/>
      <w:r>
        <w:t>TEA Analyses</w:t>
      </w:r>
      <w:bookmarkEnd w:id="58"/>
      <w:bookmarkEnd w:id="59"/>
      <w:bookmarkEnd w:id="60"/>
      <w:bookmarkEnd w:id="62"/>
      <w:bookmarkEnd w:id="63"/>
      <w:bookmarkEnd w:id="64"/>
      <w:bookmarkEnd w:id="65"/>
      <w:bookmarkEnd w:id="66"/>
    </w:p>
    <w:p w:rsidR="00BC6E77" w:rsidRDefault="00BC6E77" w:rsidP="00BC6E77">
      <w:pPr>
        <w:keepNext/>
        <w:ind w:right="-144"/>
      </w:pPr>
      <w:r>
        <w:t>Target Enrichment Analysis (TEA) measures the enrichment of a gene signature, gene list, or pathway in a microarray expression experiment.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098"/>
        <w:gridCol w:w="7758"/>
      </w:tblGrid>
      <w:tr w:rsidR="00BC6E77" w:rsidTr="00BC6E77">
        <w:tc>
          <w:tcPr>
            <w:tcW w:w="1098" w:type="dxa"/>
          </w:tcPr>
          <w:p w:rsidR="00BC6E77" w:rsidRDefault="00BC6E77" w:rsidP="00BC6E77">
            <w:pPr>
              <w:keepNext/>
              <w:jc w:val="center"/>
            </w:pPr>
            <w:r>
              <w:rPr>
                <w:noProof/>
              </w:rPr>
              <w:drawing>
                <wp:inline distT="0" distB="0" distL="0" distR="0">
                  <wp:extent cx="338328" cy="274320"/>
                  <wp:effectExtent l="0" t="0" r="5080" b="0"/>
                  <wp:docPr id="463" name="Picture 463" descr="C:\Users\bkingsbury\Dropbox\Stuff\Recombinant\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kingsbury\Dropbox\Stuff\Recombinant\note.png"/>
                          <pic:cNvPicPr>
                            <a:picLocks noChangeAspect="1" noChangeArrowheads="1"/>
                          </pic:cNvPicPr>
                        </pic:nvPicPr>
                        <pic:blipFill rotWithShape="1">
                          <a:blip r:embed="rId1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8989" b="10674"/>
                          <a:stretch/>
                        </pic:blipFill>
                        <pic:spPr bwMode="auto">
                          <a:xfrm>
                            <a:off x="0" y="0"/>
                            <a:ext cx="338328" cy="27432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tc>
        <w:tc>
          <w:tcPr>
            <w:tcW w:w="7758" w:type="dxa"/>
          </w:tcPr>
          <w:p w:rsidR="00BC6E77" w:rsidRPr="001C3301" w:rsidRDefault="00BC6E77" w:rsidP="00BC6E77">
            <w:pPr>
              <w:keepNext/>
              <w:rPr>
                <w:szCs w:val="20"/>
              </w:rPr>
            </w:pPr>
            <w:r>
              <w:rPr>
                <w:color w:val="000000" w:themeColor="text1"/>
              </w:rPr>
              <w:t xml:space="preserve">For information on how TEA scores are calculated, see </w:t>
            </w:r>
            <w:fldSimple w:instr=" REF _Ref313350049 \h  \* MERGEFORMAT ">
              <w:r w:rsidR="004F1671" w:rsidRPr="004F1671">
                <w:rPr>
                  <w:rStyle w:val="xRef"/>
                </w:rPr>
                <w:t>Appendix A:  How TEA Scores Are Calculated</w:t>
              </w:r>
            </w:fldSimple>
            <w:r w:rsidRPr="00A90B0D">
              <w:rPr>
                <w:rStyle w:val="InvisibleOnline"/>
              </w:rPr>
              <w:t xml:space="preserve"> on page </w:t>
            </w:r>
            <w:r w:rsidR="00DB5708" w:rsidRPr="00A90B0D">
              <w:rPr>
                <w:rStyle w:val="InvisibleOnline"/>
              </w:rPr>
              <w:fldChar w:fldCharType="begin"/>
            </w:r>
            <w:r w:rsidRPr="00A90B0D">
              <w:rPr>
                <w:rStyle w:val="InvisibleOnline"/>
              </w:rPr>
              <w:instrText xml:space="preserve"> PAGEREF _Ref313350049 \h </w:instrText>
            </w:r>
            <w:r w:rsidR="00DB5708" w:rsidRPr="00A90B0D">
              <w:rPr>
                <w:rStyle w:val="InvisibleOnline"/>
              </w:rPr>
            </w:r>
            <w:r w:rsidR="00DB5708" w:rsidRPr="00A90B0D">
              <w:rPr>
                <w:rStyle w:val="InvisibleOnline"/>
              </w:rPr>
              <w:fldChar w:fldCharType="separate"/>
            </w:r>
            <w:r w:rsidR="004F1671">
              <w:rPr>
                <w:rStyle w:val="InvisibleOnline"/>
                <w:noProof/>
              </w:rPr>
              <w:t>97</w:t>
            </w:r>
            <w:r w:rsidR="00DB5708" w:rsidRPr="00A90B0D">
              <w:rPr>
                <w:rStyle w:val="InvisibleOnline"/>
              </w:rPr>
              <w:fldChar w:fldCharType="end"/>
            </w:r>
            <w:r>
              <w:t>.</w:t>
            </w:r>
          </w:p>
        </w:tc>
      </w:tr>
    </w:tbl>
    <w:p w:rsidR="00BC6E77" w:rsidRDefault="00BC6E77" w:rsidP="00BC6E77">
      <w:pPr>
        <w:pStyle w:val="Heading3"/>
        <w:spacing w:before="240"/>
      </w:pPr>
      <w:bookmarkStart w:id="67" w:name="_Toc297057894"/>
      <w:bookmarkStart w:id="68" w:name="_Toc322517840"/>
      <w:bookmarkStart w:id="69" w:name="_Toc366653698"/>
      <w:r>
        <w:t>TEA Indicators Applied to Individual Biomarkers</w:t>
      </w:r>
      <w:bookmarkEnd w:id="67"/>
      <w:bookmarkEnd w:id="68"/>
      <w:bookmarkEnd w:id="69"/>
    </w:p>
    <w:p w:rsidR="00BC6E77" w:rsidRDefault="00BC6E77" w:rsidP="00BC6E77">
      <w:pPr>
        <w:ind w:right="-360"/>
      </w:pPr>
      <w:r>
        <w:t>The Study View of mRNA Analysis search result lists all experiments that satisfy the search criteria. Further, in Study View, you can list:</w:t>
      </w:r>
    </w:p>
    <w:p w:rsidR="00BC6E77" w:rsidRDefault="00BC6E77" w:rsidP="00BC6E77">
      <w:pPr>
        <w:pStyle w:val="ListBullet"/>
        <w:numPr>
          <w:ilvl w:val="0"/>
          <w:numId w:val="2"/>
        </w:numPr>
      </w:pPr>
      <w:r>
        <w:t>All of an experiment’s analyses that satisfy the search criteria</w:t>
      </w:r>
    </w:p>
    <w:p w:rsidR="00BC6E77" w:rsidRDefault="00BC6E77" w:rsidP="00BC6E77">
      <w:pPr>
        <w:pStyle w:val="ListBullet"/>
        <w:numPr>
          <w:ilvl w:val="0"/>
          <w:numId w:val="2"/>
        </w:numPr>
      </w:pPr>
      <w:r>
        <w:t>All of an analysis’ biomarkers that satisfy the search criteria</w:t>
      </w:r>
    </w:p>
    <w:p w:rsidR="00BC6E77" w:rsidRDefault="00BC6E77" w:rsidP="00BC6E77">
      <w:pPr>
        <w:ind w:right="-360"/>
      </w:pPr>
      <w:proofErr w:type="gramStart"/>
      <w:r>
        <w:t xml:space="preserve">To drill down to the matching analyses in an experiment, click the </w:t>
      </w:r>
      <w:r w:rsidRPr="00ED5DF8">
        <w:rPr>
          <w:b/>
        </w:rPr>
        <w:t>+</w:t>
      </w:r>
      <w:r>
        <w:t xml:space="preserve"> icon </w:t>
      </w:r>
      <w:r w:rsidRPr="00ED5DF8">
        <w:rPr>
          <w:rStyle w:val="CodeText"/>
        </w:rPr>
        <w:t>(</w:t>
      </w:r>
      <w:r>
        <w:rPr>
          <w:rStyle w:val="CodeText"/>
          <w:noProof/>
        </w:rPr>
        <w:drawing>
          <wp:inline distT="0" distB="0" distL="0" distR="0">
            <wp:extent cx="107541" cy="85725"/>
            <wp:effectExtent l="19050" t="0" r="6759" b="0"/>
            <wp:docPr id="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srcRect r="-29634"/>
                    <a:stretch>
                      <a:fillRect/>
                    </a:stretch>
                  </pic:blipFill>
                  <pic:spPr bwMode="auto">
                    <a:xfrm>
                      <a:off x="0" y="0"/>
                      <a:ext cx="107541" cy="85725"/>
                    </a:xfrm>
                    <a:prstGeom prst="rect">
                      <a:avLst/>
                    </a:prstGeom>
                    <a:noFill/>
                    <a:ln w="9525">
                      <a:noFill/>
                      <a:miter lim="800000"/>
                      <a:headEnd/>
                      <a:tailEnd/>
                    </a:ln>
                  </pic:spPr>
                </pic:pic>
              </a:graphicData>
            </a:graphic>
          </wp:inline>
        </w:drawing>
      </w:r>
      <w:r w:rsidRPr="00ED5DF8">
        <w:rPr>
          <w:rStyle w:val="CodeText"/>
        </w:rPr>
        <w:t>)</w:t>
      </w:r>
      <w:r>
        <w:t xml:space="preserve"> next to the experiment name.</w:t>
      </w:r>
      <w:proofErr w:type="gramEnd"/>
      <w:r>
        <w:t xml:space="preserve">  </w:t>
      </w:r>
      <w:proofErr w:type="gramStart"/>
      <w:r>
        <w:t xml:space="preserve">To drill down to the matching biomarkers in an analysis, click the </w:t>
      </w:r>
      <w:r w:rsidRPr="007C4AEF">
        <w:rPr>
          <w:rStyle w:val="Bold"/>
        </w:rPr>
        <w:t>+</w:t>
      </w:r>
      <w:r>
        <w:rPr>
          <w:rStyle w:val="Bold"/>
        </w:rPr>
        <w:t> </w:t>
      </w:r>
      <w:r>
        <w:t xml:space="preserve">icon next to the label </w:t>
      </w:r>
      <w:proofErr w:type="spellStart"/>
      <w:r w:rsidRPr="007C4AEF">
        <w:rPr>
          <w:rStyle w:val="Bold"/>
        </w:rPr>
        <w:t>BioMarkers</w:t>
      </w:r>
      <w:proofErr w:type="spellEnd"/>
      <w:r>
        <w:t xml:space="preserve"> under the analysis name.</w:t>
      </w:r>
      <w:proofErr w:type="gramEnd"/>
    </w:p>
    <w:p w:rsidR="00BC6E77" w:rsidRDefault="00BC6E77" w:rsidP="00BC6E77">
      <w:pPr>
        <w:keepNext/>
      </w:pPr>
      <w:r>
        <w:lastRenderedPageBreak/>
        <w:t xml:space="preserve">The following example shows the experiment </w:t>
      </w:r>
      <w:r w:rsidR="00F43964">
        <w:rPr>
          <w:b/>
        </w:rPr>
        <w:t>GSE4226</w:t>
      </w:r>
      <w:r>
        <w:t xml:space="preserve">in Study View. The biomarkers for the analysis </w:t>
      </w:r>
      <w:proofErr w:type="spellStart"/>
      <w:r>
        <w:rPr>
          <w:b/>
        </w:rPr>
        <w:t>DiseaseState</w:t>
      </w:r>
      <w:proofErr w:type="spellEnd"/>
      <w:r w:rsidRPr="007C4AEF">
        <w:rPr>
          <w:rStyle w:val="Bold"/>
        </w:rPr>
        <w:t xml:space="preserve"> =&gt; </w:t>
      </w:r>
      <w:r w:rsidR="004C7289">
        <w:rPr>
          <w:rStyle w:val="Bold"/>
        </w:rPr>
        <w:t xml:space="preserve">Sporadic </w:t>
      </w:r>
      <w:proofErr w:type="spellStart"/>
      <w:r w:rsidR="004C7289">
        <w:rPr>
          <w:rStyle w:val="Bold"/>
        </w:rPr>
        <w:t>Alzheimer_s</w:t>
      </w:r>
      <w:proofErr w:type="spellEnd"/>
      <w:r w:rsidR="004C7289">
        <w:rPr>
          <w:rStyle w:val="Bold"/>
        </w:rPr>
        <w:t xml:space="preserve"> Disease </w:t>
      </w:r>
      <w:proofErr w:type="spellStart"/>
      <w:r w:rsidR="004C7289">
        <w:rPr>
          <w:rStyle w:val="Bold"/>
        </w:rPr>
        <w:t>vs</w:t>
      </w:r>
      <w:proofErr w:type="spellEnd"/>
      <w:r w:rsidR="004C7289">
        <w:rPr>
          <w:rStyle w:val="Bold"/>
        </w:rPr>
        <w:t xml:space="preserve"> Normal elderly control</w:t>
      </w:r>
      <w:r>
        <w:rPr>
          <w:rStyle w:val="Bold"/>
        </w:rPr>
        <w:t xml:space="preserve"> </w:t>
      </w:r>
      <w:r>
        <w:t>are displayed:</w:t>
      </w:r>
    </w:p>
    <w:p w:rsidR="00BC6E77" w:rsidRDefault="007A132E" w:rsidP="00BC6E77">
      <w:r>
        <w:rPr>
          <w:noProof/>
        </w:rPr>
        <w:drawing>
          <wp:inline distT="0" distB="0" distL="0" distR="0">
            <wp:extent cx="5555628" cy="1837037"/>
            <wp:effectExtent l="0" t="0" r="6985" b="0"/>
            <wp:docPr id="20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6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55628" cy="1837037"/>
                    </a:xfrm>
                    <a:prstGeom prst="rect">
                      <a:avLst/>
                    </a:prstGeom>
                    <a:noFill/>
                    <a:ln>
                      <a:noFill/>
                    </a:ln>
                    <a:extLst/>
                  </pic:spPr>
                </pic:pic>
              </a:graphicData>
            </a:graphic>
          </wp:inline>
        </w:drawing>
      </w:r>
    </w:p>
    <w:p w:rsidR="00BC6E77" w:rsidRDefault="00BC6E77" w:rsidP="00BC6E77">
      <w:pPr>
        <w:ind w:right="-360"/>
      </w:pPr>
      <w:r>
        <w:t xml:space="preserve">Notice the rightmost column of biomarker values: </w:t>
      </w:r>
      <w:r w:rsidRPr="007C4AEF">
        <w:rPr>
          <w:rStyle w:val="Bold"/>
        </w:rPr>
        <w:t>TEA p-Value</w:t>
      </w:r>
      <w:r>
        <w:t>. These normalized p</w:t>
      </w:r>
      <w:r>
        <w:noBreakHyphen/>
        <w:t xml:space="preserve">values are intermediate values in the TEA calculation. To be considered a statistically significant analysis, an analysis must have at least one matching biomarker with a TEA p-Value of less than 0.05. </w:t>
      </w:r>
    </w:p>
    <w:p w:rsidR="00BC6E77" w:rsidRDefault="00BC6E77" w:rsidP="00BC6E77">
      <w:r>
        <w:t>The following figure shows the same experiment and analysis from the figure above, but in Analysis View:</w:t>
      </w:r>
    </w:p>
    <w:p w:rsidR="00BC6E77" w:rsidRDefault="007A132E" w:rsidP="00BC6E77">
      <w:r>
        <w:rPr>
          <w:noProof/>
        </w:rPr>
        <w:drawing>
          <wp:inline distT="0" distB="0" distL="0" distR="0">
            <wp:extent cx="5590304" cy="1359244"/>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91600" cy="1359559"/>
                    </a:xfrm>
                    <a:prstGeom prst="rect">
                      <a:avLst/>
                    </a:prstGeom>
                    <a:noFill/>
                  </pic:spPr>
                </pic:pic>
              </a:graphicData>
            </a:graphic>
          </wp:inline>
        </w:drawing>
      </w:r>
    </w:p>
    <w:p w:rsidR="00BC6E77" w:rsidRDefault="00BC6E77" w:rsidP="00BC6E77">
      <w:r>
        <w:t xml:space="preserve">Statistically significant analyses are candidates for display in the Analysis View, after further TEA calculations are performed to determine whether the analysis is a </w:t>
      </w:r>
      <w:r w:rsidRPr="00D3083E">
        <w:rPr>
          <w:rStyle w:val="Bold"/>
        </w:rPr>
        <w:t>significant TEA analysis</w:t>
      </w:r>
      <w:r>
        <w:t xml:space="preserve"> or an </w:t>
      </w:r>
      <w:r w:rsidRPr="00D3083E">
        <w:rPr>
          <w:rStyle w:val="Bold"/>
        </w:rPr>
        <w:t>insignificant TEA analysis</w:t>
      </w:r>
      <w:r>
        <w:t>.</w:t>
      </w:r>
    </w:p>
    <w:p w:rsidR="00BC6E77" w:rsidRDefault="00BC6E77" w:rsidP="00BC6E77">
      <w:pPr>
        <w:pStyle w:val="Heading3"/>
      </w:pPr>
      <w:bookmarkStart w:id="70" w:name="_Toc297057895"/>
      <w:bookmarkStart w:id="71" w:name="_Toc322517841"/>
      <w:bookmarkStart w:id="72" w:name="_Toc366653699"/>
      <w:r>
        <w:t>TEA Indicators Applied to an Analysis</w:t>
      </w:r>
      <w:bookmarkEnd w:id="70"/>
      <w:bookmarkEnd w:id="71"/>
      <w:bookmarkEnd w:id="72"/>
    </w:p>
    <w:p w:rsidR="00BC6E77" w:rsidRDefault="00BC6E77" w:rsidP="00BC6E77">
      <w:pPr>
        <w:ind w:right="-180"/>
      </w:pPr>
      <w:r>
        <w:t>The TEA algorithm assigns an aggregate score to each analysis within an experiment.  A TEA score is a binomial distribution of normalized p-values, calculated in the context of the following factors:</w:t>
      </w:r>
    </w:p>
    <w:p w:rsidR="00BC6E77" w:rsidRDefault="00BC6E77" w:rsidP="00BC6E77">
      <w:pPr>
        <w:pStyle w:val="ListBullet"/>
        <w:numPr>
          <w:ilvl w:val="0"/>
          <w:numId w:val="2"/>
        </w:numPr>
      </w:pPr>
      <w:r w:rsidRPr="00990EAB">
        <w:rPr>
          <w:rStyle w:val="Bold"/>
        </w:rPr>
        <w:t>With gene signatures and gene lists</w:t>
      </w:r>
      <w:r>
        <w:t xml:space="preserve"> – The level of co-regulation or anti-regulation of the genes within the gene signature or gene list, as compared with the experiment.</w:t>
      </w:r>
    </w:p>
    <w:p w:rsidR="00BC6E77" w:rsidRPr="00990EAB" w:rsidRDefault="00BC6E77" w:rsidP="00BC6E77">
      <w:pPr>
        <w:pStyle w:val="ListBullet"/>
        <w:numPr>
          <w:ilvl w:val="0"/>
          <w:numId w:val="2"/>
        </w:numPr>
        <w:rPr>
          <w:rStyle w:val="Bold"/>
        </w:rPr>
      </w:pPr>
      <w:r w:rsidRPr="00990EAB">
        <w:rPr>
          <w:rStyle w:val="Bold"/>
        </w:rPr>
        <w:t xml:space="preserve">With pathways </w:t>
      </w:r>
      <w:r>
        <w:rPr>
          <w:rStyle w:val="Bold"/>
        </w:rPr>
        <w:t xml:space="preserve">– </w:t>
      </w:r>
      <w:r>
        <w:t>The level of up-regulation or down-regulation of the genes within the pathway, as compared with the experiment.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098"/>
        <w:gridCol w:w="7758"/>
      </w:tblGrid>
      <w:tr w:rsidR="00BC6E77" w:rsidTr="00BC6E77">
        <w:tc>
          <w:tcPr>
            <w:tcW w:w="1098" w:type="dxa"/>
          </w:tcPr>
          <w:p w:rsidR="00BC6E77" w:rsidRDefault="00BC6E77" w:rsidP="00BC6E77">
            <w:pPr>
              <w:jc w:val="center"/>
            </w:pPr>
            <w:r>
              <w:rPr>
                <w:noProof/>
              </w:rPr>
              <w:lastRenderedPageBreak/>
              <w:drawing>
                <wp:inline distT="0" distB="0" distL="0" distR="0">
                  <wp:extent cx="338328" cy="274320"/>
                  <wp:effectExtent l="0" t="0" r="5080" b="0"/>
                  <wp:docPr id="464" name="Picture 464" descr="C:\Users\bkingsbury\Dropbox\Stuff\Recombinant\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kingsbury\Dropbox\Stuff\Recombinant\note.png"/>
                          <pic:cNvPicPr>
                            <a:picLocks noChangeAspect="1" noChangeArrowheads="1"/>
                          </pic:cNvPicPr>
                        </pic:nvPicPr>
                        <pic:blipFill rotWithShape="1">
                          <a:blip r:embed="rId1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8989" b="10674"/>
                          <a:stretch/>
                        </pic:blipFill>
                        <pic:spPr bwMode="auto">
                          <a:xfrm>
                            <a:off x="0" y="0"/>
                            <a:ext cx="338328" cy="27432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tc>
        <w:tc>
          <w:tcPr>
            <w:tcW w:w="7758" w:type="dxa"/>
          </w:tcPr>
          <w:p w:rsidR="00BC6E77" w:rsidRPr="001C3301" w:rsidRDefault="00BC6E77" w:rsidP="00BC6E77">
            <w:pPr>
              <w:rPr>
                <w:szCs w:val="20"/>
              </w:rPr>
            </w:pPr>
            <w:r>
              <w:t xml:space="preserve">For details on the TEA algorithm, see </w:t>
            </w:r>
            <w:fldSimple w:instr=" REF _Ref313350049 \h  \* MERGEFORMAT ">
              <w:r w:rsidR="004F1671" w:rsidRPr="004F1671">
                <w:rPr>
                  <w:rStyle w:val="xRef"/>
                </w:rPr>
                <w:t>Appendix A:  How TEA Scores Are Calculated</w:t>
              </w:r>
            </w:fldSimple>
            <w:r w:rsidRPr="00A90B0D">
              <w:rPr>
                <w:rStyle w:val="InvisibleOnline"/>
              </w:rPr>
              <w:t xml:space="preserve"> on page </w:t>
            </w:r>
            <w:r w:rsidR="00DB5708" w:rsidRPr="00A90B0D">
              <w:rPr>
                <w:rStyle w:val="InvisibleOnline"/>
              </w:rPr>
              <w:fldChar w:fldCharType="begin"/>
            </w:r>
            <w:r w:rsidRPr="00A90B0D">
              <w:rPr>
                <w:rStyle w:val="InvisibleOnline"/>
              </w:rPr>
              <w:instrText xml:space="preserve"> PAGEREF _Ref313350049 \h </w:instrText>
            </w:r>
            <w:r w:rsidR="00DB5708" w:rsidRPr="00A90B0D">
              <w:rPr>
                <w:rStyle w:val="InvisibleOnline"/>
              </w:rPr>
            </w:r>
            <w:r w:rsidR="00DB5708" w:rsidRPr="00A90B0D">
              <w:rPr>
                <w:rStyle w:val="InvisibleOnline"/>
              </w:rPr>
              <w:fldChar w:fldCharType="separate"/>
            </w:r>
            <w:r w:rsidR="004F1671">
              <w:rPr>
                <w:rStyle w:val="InvisibleOnline"/>
                <w:noProof/>
              </w:rPr>
              <w:t>97</w:t>
            </w:r>
            <w:r w:rsidR="00DB5708" w:rsidRPr="00A90B0D">
              <w:rPr>
                <w:rStyle w:val="InvisibleOnline"/>
              </w:rPr>
              <w:fldChar w:fldCharType="end"/>
            </w:r>
            <w:r>
              <w:t>.</w:t>
            </w:r>
          </w:p>
        </w:tc>
      </w:tr>
    </w:tbl>
    <w:p w:rsidR="00BC6E77" w:rsidRDefault="00BC6E77" w:rsidP="00BC6E77">
      <w:r>
        <w:t xml:space="preserve">TEA identifies experiments where the genes in the signature, list, or pathway are </w:t>
      </w:r>
      <w:r>
        <w:rPr>
          <w:i/>
        </w:rPr>
        <w:t>differentially modulated</w:t>
      </w:r>
      <w:r>
        <w:t>, indicating that the target is affected by the treatment, disease or other topic examined in the experiment.</w:t>
      </w:r>
    </w:p>
    <w:p w:rsidR="00BC6E77" w:rsidRDefault="00BC6E77" w:rsidP="00BC6E77">
      <w:pPr>
        <w:pStyle w:val="Heading4"/>
      </w:pPr>
      <w:r>
        <w:t>What the TEA Score Means</w:t>
      </w:r>
    </w:p>
    <w:p w:rsidR="00BC6E77" w:rsidRDefault="00BC6E77" w:rsidP="00BC6E77">
      <w:r>
        <w:t>The TEA score displayed for an analysis of an experiment is not the actual TEA score calculated by the TEA algorithm. TEA scores are typically very small decimal numbers that are not easily human-readable. To aid users in interpreting the relative value of TEA scores, scores are converted to a larger number, as follows:</w:t>
      </w:r>
    </w:p>
    <w:p w:rsidR="00BC6E77" w:rsidRDefault="00BC6E77" w:rsidP="00BC6E77">
      <w:pPr>
        <w:pStyle w:val="CodeLine"/>
        <w:rPr>
          <w:rFonts w:eastAsia="Courier New"/>
        </w:rPr>
      </w:pPr>
      <w:r>
        <w:rPr>
          <w:rFonts w:eastAsia="Courier New"/>
        </w:rPr>
        <w:t>Displayed_TEA_Score  = -log(Actual_TEA_Score)</w:t>
      </w:r>
    </w:p>
    <w:p w:rsidR="00BC6E77" w:rsidRDefault="00BC6E77" w:rsidP="00BC6E77">
      <w:pPr>
        <w:pStyle w:val="CodeLine"/>
      </w:pPr>
    </w:p>
    <w:p w:rsidR="00BC6E77" w:rsidRDefault="00BC6E77" w:rsidP="00BC6E77">
      <w:r>
        <w:t>The larger the displayed TEA score, the more statistically significant is the analysis.</w:t>
      </w:r>
    </w:p>
    <w:p w:rsidR="00BC6E77" w:rsidRDefault="00BC6E77" w:rsidP="00BC6E77">
      <w:proofErr w:type="gramStart"/>
      <w:r>
        <w:t>Typically, displayed TEA scores for statistically significant analyses of experiments range from 3 to 30 or 40.</w:t>
      </w:r>
      <w:proofErr w:type="gramEnd"/>
    </w:p>
    <w:p w:rsidR="00BC6E77" w:rsidRDefault="00BC6E77" w:rsidP="00BC6E77">
      <w:r>
        <w:t xml:space="preserve">Analyses of experiments are grouped into the categories </w:t>
      </w:r>
      <w:r>
        <w:rPr>
          <w:b/>
        </w:rPr>
        <w:t>Significant TEA Analyses</w:t>
      </w:r>
      <w:r>
        <w:t xml:space="preserve"> and </w:t>
      </w:r>
      <w:r>
        <w:rPr>
          <w:b/>
        </w:rPr>
        <w:t>Insignificant TEA Analyses</w:t>
      </w:r>
      <w:r>
        <w:t>, as follows:</w:t>
      </w:r>
    </w:p>
    <w:p w:rsidR="00BC6E77" w:rsidRDefault="00BC6E77" w:rsidP="00BC6E77">
      <w:pPr>
        <w:pStyle w:val="ListBullet"/>
        <w:numPr>
          <w:ilvl w:val="0"/>
          <w:numId w:val="2"/>
        </w:numPr>
      </w:pPr>
      <w:r>
        <w:t>Significant TEA analyses have a displayed TEA score of &gt;= 2.9957.</w:t>
      </w:r>
    </w:p>
    <w:p w:rsidR="00BC6E77" w:rsidRDefault="00BC6E77" w:rsidP="00BC6E77">
      <w:pPr>
        <w:pStyle w:val="ListBullet"/>
        <w:numPr>
          <w:ilvl w:val="0"/>
          <w:numId w:val="2"/>
        </w:numPr>
      </w:pPr>
      <w:r>
        <w:t>Insignificant TEA analyses have a displayed TEA score of &lt; 2.9957.</w:t>
      </w:r>
    </w:p>
    <w:p w:rsidR="00BC6E77" w:rsidRDefault="00BC6E77" w:rsidP="00BC6E77">
      <w:pPr>
        <w:pStyle w:val="Heading4"/>
      </w:pPr>
      <w:r>
        <w:t>What Co-/Anti-Regulation and Up-/Down-Regulation Mean</w:t>
      </w:r>
    </w:p>
    <w:p w:rsidR="00BC6E77" w:rsidRDefault="00BC6E77" w:rsidP="00BC6E77">
      <w:pPr>
        <w:keepNext/>
      </w:pPr>
      <w:r>
        <w:t xml:space="preserve">An analysis of a statistically significant experiment returned from a search against a gene signature or list is designated as </w:t>
      </w:r>
      <w:r w:rsidRPr="00F01323">
        <w:rPr>
          <w:rStyle w:val="Italic"/>
        </w:rPr>
        <w:t>co-regulated</w:t>
      </w:r>
      <w:r>
        <w:t xml:space="preserve"> or </w:t>
      </w:r>
      <w:r w:rsidRPr="00F01323">
        <w:rPr>
          <w:rStyle w:val="Italic"/>
        </w:rPr>
        <w:t>anti-regulated</w:t>
      </w:r>
      <w:r>
        <w:t xml:space="preserve">. An analysis of a statistically significant experiment returned from a search against a pathway is designated as </w:t>
      </w:r>
      <w:r>
        <w:rPr>
          <w:rStyle w:val="Italic"/>
        </w:rPr>
        <w:t>up</w:t>
      </w:r>
      <w:r w:rsidRPr="00F01323">
        <w:rPr>
          <w:rStyle w:val="Italic"/>
        </w:rPr>
        <w:t>-regulated</w:t>
      </w:r>
      <w:r>
        <w:t xml:space="preserve"> or </w:t>
      </w:r>
      <w:r>
        <w:rPr>
          <w:rStyle w:val="Italic"/>
        </w:rPr>
        <w:t>dow</w:t>
      </w:r>
      <w:r w:rsidRPr="00F01323">
        <w:rPr>
          <w:rStyle w:val="Italic"/>
        </w:rPr>
        <w:t>n-regulated</w:t>
      </w:r>
      <w:r>
        <w:t xml:space="preserve">. </w:t>
      </w:r>
    </w:p>
    <w:p w:rsidR="00BC6E77" w:rsidRDefault="00BC6E77" w:rsidP="00BC6E77">
      <w:r>
        <w:t>The following table describes what these terms imply in the context of an analysis of a statistically significant experiment:</w:t>
      </w:r>
    </w:p>
    <w:p w:rsidR="009F1147" w:rsidRDefault="009F1147" w:rsidP="00BC6E77"/>
    <w:p w:rsidR="009F1147" w:rsidRDefault="009F1147" w:rsidP="00BC6E77"/>
    <w:p w:rsidR="009F1147" w:rsidRDefault="009F1147" w:rsidP="00BC6E77"/>
    <w:p w:rsidR="009F1147" w:rsidRDefault="009F1147" w:rsidP="00BC6E77"/>
    <w:p w:rsidR="009F1147" w:rsidRDefault="009F1147" w:rsidP="00BC6E77"/>
    <w:p w:rsidR="009F1147" w:rsidRDefault="009F1147" w:rsidP="00BC6E77"/>
    <w:p w:rsidR="009F1147" w:rsidRDefault="009F1147" w:rsidP="00BC6E77"/>
    <w:p w:rsidR="009F1147" w:rsidRDefault="009F1147" w:rsidP="00BC6E77"/>
    <w:tbl>
      <w:tblPr>
        <w:tblStyle w:val="tranSMARTTable"/>
        <w:tblW w:w="8868" w:type="dxa"/>
        <w:tblLook w:val="04A0"/>
      </w:tblPr>
      <w:tblGrid>
        <w:gridCol w:w="1908"/>
        <w:gridCol w:w="3840"/>
        <w:gridCol w:w="3120"/>
      </w:tblGrid>
      <w:tr w:rsidR="00BC6E77" w:rsidRPr="00123C8A" w:rsidTr="00BC6E77">
        <w:trPr>
          <w:cnfStyle w:val="100000000000"/>
        </w:trPr>
        <w:tc>
          <w:tcPr>
            <w:tcW w:w="1908" w:type="dxa"/>
            <w:tcBorders>
              <w:right w:val="double" w:sz="6" w:space="0" w:color="auto"/>
            </w:tcBorders>
            <w:shd w:val="thinReverseDiagStripe" w:color="auto" w:fill="auto"/>
          </w:tcPr>
          <w:p w:rsidR="00BC6E77" w:rsidRPr="00123C8A" w:rsidRDefault="00BC6E77" w:rsidP="00BC6E77">
            <w:pPr>
              <w:spacing w:before="180"/>
              <w:rPr>
                <w:b/>
              </w:rPr>
            </w:pPr>
          </w:p>
        </w:tc>
        <w:tc>
          <w:tcPr>
            <w:tcW w:w="3840" w:type="dxa"/>
            <w:tcBorders>
              <w:left w:val="double" w:sz="6" w:space="0" w:color="auto"/>
            </w:tcBorders>
          </w:tcPr>
          <w:p w:rsidR="00BC6E77" w:rsidRPr="00123C8A" w:rsidRDefault="00BC6E77" w:rsidP="00BC6E77">
            <w:pPr>
              <w:pStyle w:val="TableHeading"/>
            </w:pPr>
            <w:r>
              <w:t>Gene Signature/List</w:t>
            </w:r>
          </w:p>
        </w:tc>
        <w:tc>
          <w:tcPr>
            <w:tcW w:w="3120" w:type="dxa"/>
          </w:tcPr>
          <w:p w:rsidR="00BC6E77" w:rsidRPr="00123C8A" w:rsidRDefault="00BC6E77" w:rsidP="00BC6E77">
            <w:pPr>
              <w:pStyle w:val="TableHeading"/>
            </w:pPr>
            <w:r>
              <w:t>Pathway</w:t>
            </w:r>
          </w:p>
        </w:tc>
      </w:tr>
      <w:tr w:rsidR="00BC6E77" w:rsidRPr="00123C8A" w:rsidTr="00BC6E77">
        <w:tc>
          <w:tcPr>
            <w:tcW w:w="1908" w:type="dxa"/>
            <w:tcBorders>
              <w:top w:val="double" w:sz="6" w:space="0" w:color="auto"/>
              <w:bottom w:val="single" w:sz="4" w:space="0" w:color="000000" w:themeColor="text1"/>
              <w:right w:val="double" w:sz="6" w:space="0" w:color="auto"/>
            </w:tcBorders>
          </w:tcPr>
          <w:p w:rsidR="00BC6E77" w:rsidRPr="00DF6EE5" w:rsidRDefault="00BC6E77" w:rsidP="00BC6E77">
            <w:pPr>
              <w:pStyle w:val="TableHeading"/>
            </w:pPr>
            <w:r w:rsidRPr="00DF6EE5">
              <w:t>Co-Regulated</w:t>
            </w:r>
          </w:p>
        </w:tc>
        <w:tc>
          <w:tcPr>
            <w:tcW w:w="3840" w:type="dxa"/>
            <w:tcBorders>
              <w:left w:val="double" w:sz="6" w:space="0" w:color="auto"/>
            </w:tcBorders>
          </w:tcPr>
          <w:p w:rsidR="00BC6E77" w:rsidRPr="009D23BE" w:rsidRDefault="00BC6E77" w:rsidP="00BC6E77">
            <w:pPr>
              <w:pStyle w:val="TableText"/>
            </w:pPr>
            <w:r w:rsidRPr="009D23BE">
              <w:t xml:space="preserve">Genes that are up-regulated in the signature or list are </w:t>
            </w:r>
            <w:r>
              <w:t>predominantly</w:t>
            </w:r>
            <w:r w:rsidRPr="009D23BE">
              <w:t xml:space="preserve"> up-regulated in the experiment.</w:t>
            </w:r>
          </w:p>
          <w:p w:rsidR="00BC6E77" w:rsidRPr="00123C8A" w:rsidRDefault="00BC6E77" w:rsidP="00BC6E77">
            <w:pPr>
              <w:pStyle w:val="TableText"/>
            </w:pPr>
            <w:r w:rsidRPr="009D23BE">
              <w:t xml:space="preserve">Genes that are down-regulated in the signature or list are </w:t>
            </w:r>
            <w:r>
              <w:t>predominantly</w:t>
            </w:r>
            <w:r w:rsidRPr="009D23BE">
              <w:t xml:space="preserve"> down-regulated in the experiment.</w:t>
            </w:r>
          </w:p>
        </w:tc>
        <w:tc>
          <w:tcPr>
            <w:tcW w:w="3120" w:type="dxa"/>
          </w:tcPr>
          <w:p w:rsidR="00BC6E77" w:rsidRPr="00123C8A" w:rsidRDefault="00BC6E77" w:rsidP="00BC6E77">
            <w:pPr>
              <w:pStyle w:val="TableText"/>
            </w:pPr>
            <w:r>
              <w:t>n/a</w:t>
            </w:r>
          </w:p>
        </w:tc>
      </w:tr>
      <w:tr w:rsidR="00BC6E77" w:rsidRPr="00123C8A" w:rsidTr="00BC6E77">
        <w:tc>
          <w:tcPr>
            <w:tcW w:w="1908" w:type="dxa"/>
            <w:tcBorders>
              <w:top w:val="single" w:sz="4" w:space="0" w:color="000000" w:themeColor="text1"/>
              <w:bottom w:val="single" w:sz="4" w:space="0" w:color="000000" w:themeColor="text1"/>
              <w:right w:val="double" w:sz="6" w:space="0" w:color="auto"/>
            </w:tcBorders>
          </w:tcPr>
          <w:p w:rsidR="00BC6E77" w:rsidRPr="00DF6EE5" w:rsidRDefault="00BC6E77" w:rsidP="00BC6E77">
            <w:pPr>
              <w:pStyle w:val="TableHeading"/>
            </w:pPr>
            <w:r w:rsidRPr="00DF6EE5">
              <w:t>Anti-Regulated</w:t>
            </w:r>
          </w:p>
        </w:tc>
        <w:tc>
          <w:tcPr>
            <w:tcW w:w="3840" w:type="dxa"/>
            <w:tcBorders>
              <w:left w:val="double" w:sz="6" w:space="0" w:color="auto"/>
            </w:tcBorders>
          </w:tcPr>
          <w:p w:rsidR="00BC6E77" w:rsidRPr="009D23BE" w:rsidRDefault="00BC6E77" w:rsidP="00BC6E77">
            <w:pPr>
              <w:pStyle w:val="TableText"/>
            </w:pPr>
            <w:r w:rsidRPr="009D23BE">
              <w:t xml:space="preserve">Genes that are up-regulated in the signature or list are </w:t>
            </w:r>
            <w:r>
              <w:t xml:space="preserve">predominantly </w:t>
            </w:r>
            <w:r w:rsidRPr="009D23BE">
              <w:t>down-regulated in the experiment.</w:t>
            </w:r>
          </w:p>
          <w:p w:rsidR="00BC6E77" w:rsidRPr="00123C8A" w:rsidRDefault="00BC6E77" w:rsidP="00BC6E77">
            <w:pPr>
              <w:pStyle w:val="TableText"/>
            </w:pPr>
            <w:r w:rsidRPr="009D23BE">
              <w:t>Genes that are down-regulated in the signature or list are</w:t>
            </w:r>
            <w:r>
              <w:t xml:space="preserve"> predominantly</w:t>
            </w:r>
            <w:r w:rsidRPr="009D23BE">
              <w:t xml:space="preserve"> up-regulated in the experiment.</w:t>
            </w:r>
          </w:p>
        </w:tc>
        <w:tc>
          <w:tcPr>
            <w:tcW w:w="3120" w:type="dxa"/>
          </w:tcPr>
          <w:p w:rsidR="00BC6E77" w:rsidRPr="00123C8A" w:rsidRDefault="00BC6E77" w:rsidP="00BC6E77">
            <w:pPr>
              <w:pStyle w:val="TableText"/>
            </w:pPr>
            <w:r>
              <w:t>n/a</w:t>
            </w:r>
          </w:p>
        </w:tc>
      </w:tr>
      <w:tr w:rsidR="00BC6E77" w:rsidRPr="00123C8A" w:rsidTr="00BC6E77">
        <w:tc>
          <w:tcPr>
            <w:tcW w:w="1908" w:type="dxa"/>
            <w:tcBorders>
              <w:top w:val="single" w:sz="4" w:space="0" w:color="000000" w:themeColor="text1"/>
              <w:bottom w:val="single" w:sz="4" w:space="0" w:color="000000" w:themeColor="text1"/>
              <w:right w:val="double" w:sz="6" w:space="0" w:color="auto"/>
            </w:tcBorders>
          </w:tcPr>
          <w:p w:rsidR="00BC6E77" w:rsidRPr="00DF6EE5" w:rsidRDefault="00BC6E77" w:rsidP="00BC6E77">
            <w:pPr>
              <w:pStyle w:val="TableHeading"/>
            </w:pPr>
            <w:r w:rsidRPr="00DF6EE5">
              <w:t>Up-Regulated</w:t>
            </w:r>
          </w:p>
        </w:tc>
        <w:tc>
          <w:tcPr>
            <w:tcW w:w="3840" w:type="dxa"/>
            <w:tcBorders>
              <w:left w:val="double" w:sz="6" w:space="0" w:color="auto"/>
            </w:tcBorders>
          </w:tcPr>
          <w:p w:rsidR="00BC6E77" w:rsidRPr="00123C8A" w:rsidRDefault="00BC6E77" w:rsidP="00BC6E77">
            <w:pPr>
              <w:pStyle w:val="TableText"/>
              <w:keepNext/>
            </w:pPr>
            <w:r>
              <w:t>n/a</w:t>
            </w:r>
          </w:p>
        </w:tc>
        <w:tc>
          <w:tcPr>
            <w:tcW w:w="3120" w:type="dxa"/>
          </w:tcPr>
          <w:p w:rsidR="00BC6E77" w:rsidRPr="00123C8A" w:rsidRDefault="00BC6E77" w:rsidP="00BC6E77">
            <w:pPr>
              <w:pStyle w:val="TableText"/>
              <w:keepNext/>
            </w:pPr>
            <w:r w:rsidRPr="009D23BE">
              <w:t>Genes in the experiment</w:t>
            </w:r>
            <w:r>
              <w:t xml:space="preserve"> are predominantly up-regulated</w:t>
            </w:r>
            <w:r w:rsidRPr="009D23BE">
              <w:t>.</w:t>
            </w:r>
          </w:p>
        </w:tc>
      </w:tr>
      <w:tr w:rsidR="00BC6E77" w:rsidRPr="00123C8A" w:rsidTr="00BC6E77">
        <w:tc>
          <w:tcPr>
            <w:tcW w:w="1908" w:type="dxa"/>
            <w:tcBorders>
              <w:top w:val="single" w:sz="4" w:space="0" w:color="000000" w:themeColor="text1"/>
              <w:bottom w:val="single" w:sz="12" w:space="0" w:color="auto"/>
              <w:right w:val="double" w:sz="6" w:space="0" w:color="auto"/>
            </w:tcBorders>
          </w:tcPr>
          <w:p w:rsidR="00BC6E77" w:rsidRPr="005F451B" w:rsidRDefault="00BC6E77" w:rsidP="00BC6E77">
            <w:pPr>
              <w:pStyle w:val="TableText"/>
              <w:rPr>
                <w:b/>
              </w:rPr>
            </w:pPr>
            <w:r>
              <w:rPr>
                <w:b/>
                <w:color w:val="005B94"/>
              </w:rPr>
              <w:t>Down</w:t>
            </w:r>
            <w:r w:rsidRPr="005F451B">
              <w:rPr>
                <w:b/>
                <w:color w:val="005B94"/>
              </w:rPr>
              <w:t>-Regulated</w:t>
            </w:r>
          </w:p>
        </w:tc>
        <w:tc>
          <w:tcPr>
            <w:tcW w:w="3840" w:type="dxa"/>
            <w:tcBorders>
              <w:left w:val="double" w:sz="6" w:space="0" w:color="auto"/>
            </w:tcBorders>
          </w:tcPr>
          <w:p w:rsidR="00BC6E77" w:rsidRPr="00123C8A" w:rsidRDefault="00BC6E77" w:rsidP="00BC6E77">
            <w:pPr>
              <w:pStyle w:val="TableText"/>
            </w:pPr>
            <w:r>
              <w:t>n/a</w:t>
            </w:r>
          </w:p>
        </w:tc>
        <w:tc>
          <w:tcPr>
            <w:tcW w:w="3120" w:type="dxa"/>
          </w:tcPr>
          <w:p w:rsidR="00BC6E77" w:rsidRPr="00123C8A" w:rsidRDefault="00BC6E77" w:rsidP="00BC6E77">
            <w:pPr>
              <w:pStyle w:val="TableText"/>
            </w:pPr>
            <w:r w:rsidRPr="009D23BE">
              <w:t>Genes in the experiment</w:t>
            </w:r>
            <w:r>
              <w:t xml:space="preserve"> are predominantly down-regulated</w:t>
            </w:r>
            <w:r w:rsidRPr="009D23BE">
              <w:t>.</w:t>
            </w:r>
          </w:p>
        </w:tc>
      </w:tr>
    </w:tbl>
    <w:p w:rsidR="00BC6E77" w:rsidRDefault="00BC6E77" w:rsidP="00BC6E77">
      <w:pPr>
        <w:pStyle w:val="Heading3"/>
      </w:pPr>
      <w:bookmarkStart w:id="73" w:name="_Toc297057896"/>
      <w:bookmarkStart w:id="74" w:name="_Toc322517842"/>
      <w:bookmarkStart w:id="75" w:name="_Toc366653700"/>
      <w:r>
        <w:t>TEA Indicators Applied to an Individual Gene</w:t>
      </w:r>
      <w:bookmarkEnd w:id="73"/>
      <w:bookmarkEnd w:id="74"/>
      <w:bookmarkEnd w:id="75"/>
    </w:p>
    <w:p w:rsidR="00BC6E77" w:rsidRDefault="00BC6E77" w:rsidP="00BC6E77">
      <w:pPr>
        <w:keepNext/>
      </w:pPr>
      <w:r>
        <w:t xml:space="preserve">In an analysis list, TEA indicators for a gene appear as arrows, as shown in the figure below. The leftmost arrow represents the gene expression </w:t>
      </w:r>
      <w:r w:rsidR="00674A5E">
        <w:t xml:space="preserve">in the gene signature or list. </w:t>
      </w:r>
      <w:r>
        <w:t>The rightmost arrow represents the gene expression in the experiment:</w:t>
      </w:r>
    </w:p>
    <w:p w:rsidR="00BC6E77" w:rsidRDefault="00BC6E77" w:rsidP="00BC6E77">
      <w:pPr>
        <w:keepNext/>
      </w:pPr>
      <w:r>
        <w:rPr>
          <w:noProof/>
        </w:rPr>
        <w:drawing>
          <wp:inline distT="0" distB="0" distL="0" distR="0">
            <wp:extent cx="5486400" cy="725658"/>
            <wp:effectExtent l="0" t="0" r="0" b="0"/>
            <wp:docPr id="666" name="Picture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cstate="print"/>
                    <a:stretch>
                      <a:fillRect/>
                    </a:stretch>
                  </pic:blipFill>
                  <pic:spPr>
                    <a:xfrm>
                      <a:off x="0" y="0"/>
                      <a:ext cx="5486400" cy="725658"/>
                    </a:xfrm>
                    <a:prstGeom prst="rect">
                      <a:avLst/>
                    </a:prstGeom>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098"/>
        <w:gridCol w:w="7758"/>
      </w:tblGrid>
      <w:tr w:rsidR="00BC6E77" w:rsidTr="00BC6E77">
        <w:tc>
          <w:tcPr>
            <w:tcW w:w="1098" w:type="dxa"/>
          </w:tcPr>
          <w:p w:rsidR="00BC6E77" w:rsidRDefault="00BC6E77" w:rsidP="00BC6E77">
            <w:pPr>
              <w:keepNext/>
              <w:jc w:val="center"/>
            </w:pPr>
            <w:r>
              <w:rPr>
                <w:noProof/>
              </w:rPr>
              <w:drawing>
                <wp:inline distT="0" distB="0" distL="0" distR="0">
                  <wp:extent cx="338328" cy="274320"/>
                  <wp:effectExtent l="0" t="0" r="5080" b="0"/>
                  <wp:docPr id="465" name="Picture 465" descr="C:\Users\bkingsbury\Dropbox\Stuff\Recombinant\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kingsbury\Dropbox\Stuff\Recombinant\note.png"/>
                          <pic:cNvPicPr>
                            <a:picLocks noChangeAspect="1" noChangeArrowheads="1"/>
                          </pic:cNvPicPr>
                        </pic:nvPicPr>
                        <pic:blipFill rotWithShape="1">
                          <a:blip r:embed="rId1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8989" b="10674"/>
                          <a:stretch/>
                        </pic:blipFill>
                        <pic:spPr bwMode="auto">
                          <a:xfrm>
                            <a:off x="0" y="0"/>
                            <a:ext cx="338328" cy="27432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tc>
        <w:tc>
          <w:tcPr>
            <w:tcW w:w="7758" w:type="dxa"/>
          </w:tcPr>
          <w:p w:rsidR="00BC6E77" w:rsidRPr="001C3301" w:rsidRDefault="00BC6E77" w:rsidP="00BC6E77">
            <w:pPr>
              <w:keepNext/>
              <w:rPr>
                <w:szCs w:val="20"/>
              </w:rPr>
            </w:pPr>
            <w:r>
              <w:t xml:space="preserve">The leftmost arrow appears only for gene signatures and gene lists. </w:t>
            </w:r>
          </w:p>
        </w:tc>
      </w:tr>
    </w:tbl>
    <w:p w:rsidR="00BC6E77" w:rsidRDefault="00BC6E77" w:rsidP="00BC6E77">
      <w:pPr>
        <w:keepNext/>
      </w:pPr>
      <w:r>
        <w:t>The direction of the arrows indicates the following:</w:t>
      </w:r>
    </w:p>
    <w:p w:rsidR="00BC6E77" w:rsidRDefault="00BC6E77" w:rsidP="00BC6E77">
      <w:pPr>
        <w:pStyle w:val="ListBullet"/>
        <w:numPr>
          <w:ilvl w:val="0"/>
          <w:numId w:val="2"/>
        </w:numPr>
      </w:pPr>
      <w:r>
        <w:rPr>
          <w:b/>
        </w:rPr>
        <w:t>Up-arrow</w:t>
      </w:r>
      <w:r>
        <w:t xml:space="preserve"> – An upward-pointing arrow alongside a gene indicates that the gene is up-regulated in the gene signature/list (leftmost arrow) or in the experiment (rightmost arrow).</w:t>
      </w:r>
    </w:p>
    <w:p w:rsidR="00BC6E77" w:rsidRDefault="00BC6E77" w:rsidP="00BC6E77">
      <w:pPr>
        <w:pStyle w:val="NormalIndent"/>
      </w:pPr>
      <w:r>
        <w:t>If both arrows point in the same direction, the gene is co-regulated in the signature/list and the experiment.  If the arrows point in opposite directions</w:t>
      </w:r>
      <w:proofErr w:type="gramStart"/>
      <w:r>
        <w:t>,  the</w:t>
      </w:r>
      <w:proofErr w:type="gramEnd"/>
      <w:r>
        <w:t xml:space="preserve"> gene is anti-regulated.</w:t>
      </w:r>
    </w:p>
    <w:p w:rsidR="00BC6E77" w:rsidRDefault="00BC6E77" w:rsidP="00BC6E77">
      <w:pPr>
        <w:pStyle w:val="ListBullet"/>
        <w:numPr>
          <w:ilvl w:val="0"/>
          <w:numId w:val="2"/>
        </w:numPr>
      </w:pPr>
      <w:r>
        <w:rPr>
          <w:b/>
        </w:rPr>
        <w:t>Down-arrow</w:t>
      </w:r>
      <w:r>
        <w:t xml:space="preserve"> – A downward-pointing arrow alongside a gene indicates that the gene is down-regulated in the gene signature/list (leftmost arrow) or in the experiment (rightmost arrow).</w:t>
      </w:r>
    </w:p>
    <w:p w:rsidR="00BC6E77" w:rsidRDefault="00BC6E77" w:rsidP="00BC6E77">
      <w:pPr>
        <w:pStyle w:val="NormalIndent"/>
      </w:pPr>
      <w:r>
        <w:lastRenderedPageBreak/>
        <w:t>If both arrows point in the same direction, the gene is co-regulated in the signature/list and the experiment.  If the arrows point in opposite directions, the gene is anti-regulated.</w:t>
      </w:r>
    </w:p>
    <w:p w:rsidR="00BC6E77" w:rsidRDefault="00BC6E77" w:rsidP="00BC6E77">
      <w:pPr>
        <w:keepNext/>
      </w:pPr>
      <w:r>
        <w:t>The relationships between TEA indicators for genes and TEA indicators for an experiment are as follows:</w:t>
      </w:r>
    </w:p>
    <w:p w:rsidR="00BC6E77" w:rsidRDefault="00BC6E77" w:rsidP="00BC6E77">
      <w:pPr>
        <w:pStyle w:val="ListBullet"/>
        <w:keepNext/>
        <w:numPr>
          <w:ilvl w:val="0"/>
          <w:numId w:val="2"/>
        </w:numPr>
      </w:pPr>
      <w:r w:rsidRPr="00483B6B">
        <w:rPr>
          <w:rStyle w:val="Bold"/>
        </w:rPr>
        <w:t>Co-regulated genes</w:t>
      </w:r>
      <w:r>
        <w:t xml:space="preserve"> – Up- or down-regulated genes in the signature/list are similarly </w:t>
      </w:r>
      <w:proofErr w:type="gramStart"/>
      <w:r>
        <w:t>up- or down-regulated</w:t>
      </w:r>
      <w:proofErr w:type="gramEnd"/>
      <w:r>
        <w:t xml:space="preserve"> in the experiment.</w:t>
      </w:r>
    </w:p>
    <w:p w:rsidR="00BC6E77" w:rsidRDefault="00BC6E77" w:rsidP="00BC6E77">
      <w:pPr>
        <w:pStyle w:val="ListBullet"/>
        <w:numPr>
          <w:ilvl w:val="0"/>
          <w:numId w:val="2"/>
        </w:numPr>
      </w:pPr>
      <w:r w:rsidRPr="00483B6B">
        <w:rPr>
          <w:rStyle w:val="Bold"/>
        </w:rPr>
        <w:t>Anti-regulated</w:t>
      </w:r>
      <w:r>
        <w:t xml:space="preserve"> </w:t>
      </w:r>
      <w:r w:rsidRPr="00483B6B">
        <w:rPr>
          <w:rStyle w:val="Bold"/>
        </w:rPr>
        <w:t>genes</w:t>
      </w:r>
      <w:r>
        <w:t xml:space="preserve"> – Up- or down-regulated genes in the signature/list are conversely </w:t>
      </w:r>
      <w:proofErr w:type="gramStart"/>
      <w:r>
        <w:t>down- or up-regulated</w:t>
      </w:r>
      <w:proofErr w:type="gramEnd"/>
      <w:r>
        <w:t xml:space="preserve"> in the experiment.</w:t>
      </w:r>
    </w:p>
    <w:p w:rsidR="00BC6E77" w:rsidRDefault="00BC6E77" w:rsidP="00BC6E77">
      <w:pPr>
        <w:tabs>
          <w:tab w:val="clear" w:pos="360"/>
          <w:tab w:val="clear" w:pos="720"/>
          <w:tab w:val="clear" w:pos="1080"/>
          <w:tab w:val="clear" w:pos="1440"/>
          <w:tab w:val="clear" w:pos="1800"/>
          <w:tab w:val="clear" w:pos="2160"/>
        </w:tabs>
        <w:spacing w:after="200" w:line="276" w:lineRule="auto"/>
      </w:pPr>
    </w:p>
    <w:p w:rsidR="00BC6E77" w:rsidRDefault="00BC6E77" w:rsidP="00BC6E77"/>
    <w:p w:rsidR="00BC6E77" w:rsidRDefault="00BC6E77" w:rsidP="00BC6E77"/>
    <w:p w:rsidR="00BC6E77" w:rsidRDefault="00BC6E77" w:rsidP="00BC6E77">
      <w:pPr>
        <w:sectPr w:rsidR="00BC6E77" w:rsidSect="00952BE5">
          <w:headerReference w:type="even" r:id="rId65"/>
          <w:headerReference w:type="default" r:id="rId66"/>
          <w:footerReference w:type="even" r:id="rId67"/>
          <w:footerReference w:type="default" r:id="rId68"/>
          <w:headerReference w:type="first" r:id="rId69"/>
          <w:footerReference w:type="first" r:id="rId70"/>
          <w:type w:val="oddPage"/>
          <w:pgSz w:w="12240" w:h="15840" w:code="1"/>
          <w:pgMar w:top="1440" w:right="1800" w:bottom="1440" w:left="1800" w:header="708" w:footer="708" w:gutter="0"/>
          <w:cols w:space="708"/>
          <w:titlePg/>
          <w:docGrid w:linePitch="360"/>
        </w:sectPr>
      </w:pPr>
    </w:p>
    <w:p w:rsidR="00BC6E77" w:rsidRPr="002A5080" w:rsidRDefault="00BC6E77" w:rsidP="00BC6E77">
      <w:pPr>
        <w:pStyle w:val="ChapterNumber"/>
      </w:pPr>
      <w:r w:rsidRPr="002A5080">
        <w:lastRenderedPageBreak/>
        <w:t>Chapter</w:t>
      </w:r>
      <w:r>
        <w:t> </w:t>
      </w:r>
      <w:fldSimple w:instr=" SEQ  &quot;Chapter Number&quot; \* MERGEFORMAT">
        <w:r w:rsidR="004F1671">
          <w:rPr>
            <w:noProof/>
          </w:rPr>
          <w:t>3</w:t>
        </w:r>
      </w:fldSimple>
    </w:p>
    <w:p w:rsidR="00BC6E77" w:rsidRPr="002A5080" w:rsidRDefault="00BC6E77" w:rsidP="00BC6E77">
      <w:pPr>
        <w:pStyle w:val="Heading1"/>
      </w:pPr>
      <w:bookmarkStart w:id="76" w:name="_Toc322517843"/>
      <w:bookmarkStart w:id="77" w:name="_Toc366653701"/>
      <w:r w:rsidRPr="002A5080">
        <w:rPr>
          <w:rStyle w:val="InvisibleChap-Appx"/>
        </w:rPr>
        <w:t xml:space="preserve">Chapter </w:t>
      </w:r>
      <w:r w:rsidR="00DB5708" w:rsidRPr="002A5080">
        <w:rPr>
          <w:rStyle w:val="InvisibleChap-Appx"/>
        </w:rPr>
        <w:fldChar w:fldCharType="begin"/>
      </w:r>
      <w:r w:rsidRPr="002A5080">
        <w:rPr>
          <w:rStyle w:val="InvisibleChap-Appx"/>
        </w:rPr>
        <w:instrText xml:space="preserve"> SEQ  "Hidden Chapter Number" \* CHARFORMAT</w:instrText>
      </w:r>
      <w:r w:rsidR="00DB5708" w:rsidRPr="002A5080">
        <w:rPr>
          <w:rStyle w:val="InvisibleChap-Appx"/>
        </w:rPr>
        <w:fldChar w:fldCharType="separate"/>
      </w:r>
      <w:r w:rsidR="004F1671">
        <w:rPr>
          <w:rStyle w:val="InvisibleChap-Appx"/>
          <w:noProof/>
        </w:rPr>
        <w:t>3</w:t>
      </w:r>
      <w:r w:rsidR="00DB5708" w:rsidRPr="002A5080">
        <w:rPr>
          <w:rStyle w:val="InvisibleChap-Appx"/>
        </w:rPr>
        <w:fldChar w:fldCharType="end"/>
      </w:r>
      <w:r w:rsidRPr="002A5080">
        <w:rPr>
          <w:rStyle w:val="InvisibleChap-Appx"/>
        </w:rPr>
        <w:t xml:space="preserve">:  </w:t>
      </w:r>
      <w:r>
        <w:t>Dataset Explorer</w:t>
      </w:r>
      <w:bookmarkEnd w:id="76"/>
      <w:bookmarkEnd w:id="77"/>
    </w:p>
    <w:p w:rsidR="00BC6E77" w:rsidRDefault="00BC6E77" w:rsidP="00BC6E77">
      <w:r>
        <w:t xml:space="preserve">Dataset Explorer lets you compare data generated for test subjects in two different study groups, based on criteria and points of comparison that you specify. Dataset Explorer is useful to help you test a hypothesis that involves the criteria and points of comparison that you select. </w:t>
      </w:r>
    </w:p>
    <w:p w:rsidR="00BC6E77" w:rsidRDefault="00BC6E77" w:rsidP="00BC6E77">
      <w:pPr>
        <w:pStyle w:val="Heading2"/>
      </w:pPr>
      <w:bookmarkStart w:id="78" w:name="_Toc297057898"/>
      <w:bookmarkStart w:id="79" w:name="_Toc322517844"/>
      <w:bookmarkStart w:id="80" w:name="_Toc366653702"/>
      <w:r>
        <w:t>Overview of the UI</w:t>
      </w:r>
      <w:bookmarkEnd w:id="78"/>
      <w:bookmarkEnd w:id="79"/>
      <w:bookmarkEnd w:id="80"/>
    </w:p>
    <w:p w:rsidR="00BC6E77" w:rsidRDefault="00BC6E77" w:rsidP="00BC6E77">
      <w:r>
        <w:t>The figure below shows the Dataset Explorer interface. It is divided into two panes:</w:t>
      </w:r>
    </w:p>
    <w:p w:rsidR="00BC6E77" w:rsidRPr="00B17760" w:rsidRDefault="00BC6E77" w:rsidP="00BC6E77">
      <w:pPr>
        <w:rPr>
          <w:rStyle w:val="Bold"/>
        </w:rPr>
      </w:pPr>
      <w:r w:rsidRPr="00B17760">
        <w:rPr>
          <w:rStyle w:val="Bold"/>
        </w:rPr>
        <w:t>Left pane</w:t>
      </w:r>
    </w:p>
    <w:p w:rsidR="00BC6E77" w:rsidRDefault="00BC6E77" w:rsidP="00BC6E77">
      <w:pPr>
        <w:pStyle w:val="ListBullet"/>
        <w:numPr>
          <w:ilvl w:val="0"/>
          <w:numId w:val="2"/>
        </w:numPr>
      </w:pPr>
      <w:r>
        <w:t>Lets you select the study of interest.</w:t>
      </w:r>
    </w:p>
    <w:p w:rsidR="00BC6E77" w:rsidRDefault="00BC6E77" w:rsidP="00BC6E77">
      <w:pPr>
        <w:pStyle w:val="ListBullet"/>
        <w:numPr>
          <w:ilvl w:val="0"/>
          <w:numId w:val="2"/>
        </w:numPr>
      </w:pPr>
      <w:r>
        <w:t>Provides a navigation tree where you select the criteria for membership in the study groups and the points of comparison between the study groups.</w:t>
      </w:r>
    </w:p>
    <w:p w:rsidR="00BC6E77" w:rsidRPr="00B17760" w:rsidRDefault="00BC6E77" w:rsidP="00BC6E77">
      <w:pPr>
        <w:rPr>
          <w:rStyle w:val="Bold"/>
        </w:rPr>
      </w:pPr>
      <w:r w:rsidRPr="00B17760">
        <w:rPr>
          <w:rStyle w:val="Bold"/>
        </w:rPr>
        <w:t xml:space="preserve">Right pane </w:t>
      </w:r>
    </w:p>
    <w:p w:rsidR="00BC6E77" w:rsidRDefault="00BC6E77" w:rsidP="00BC6E77">
      <w:pPr>
        <w:pStyle w:val="ListBullet"/>
        <w:numPr>
          <w:ilvl w:val="0"/>
          <w:numId w:val="2"/>
        </w:numPr>
        <w:ind w:right="-72"/>
      </w:pPr>
      <w:r>
        <w:t xml:space="preserve">Lets you define the criteria that test subjects must satisfy to become members of one of the two groups being compared. Each of these groups is called a </w:t>
      </w:r>
      <w:r w:rsidRPr="00674A5E">
        <w:rPr>
          <w:rStyle w:val="Bold"/>
          <w:b w:val="0"/>
          <w:i/>
        </w:rPr>
        <w:t>subset</w:t>
      </w:r>
      <w:r w:rsidRPr="00674A5E">
        <w:rPr>
          <w:b/>
          <w:i/>
        </w:rPr>
        <w:t xml:space="preserve"> </w:t>
      </w:r>
      <w:r>
        <w:t>because it typically contains only some of the subjects in the actual study group involved in the study.</w:t>
      </w:r>
    </w:p>
    <w:p w:rsidR="00BC6E77" w:rsidRDefault="00BC6E77" w:rsidP="00BC6E77">
      <w:pPr>
        <w:pStyle w:val="NormalIndent"/>
      </w:pPr>
      <w:r>
        <w:t>You define the criteria for the subsets in the subset definition boxes shown below. Subjects who do not satisfy the criteria you define are excluded from the subsets.</w:t>
      </w:r>
    </w:p>
    <w:p w:rsidR="00BC6E77" w:rsidRDefault="00BC6E77" w:rsidP="00BC6E77">
      <w:pPr>
        <w:pStyle w:val="ListBullet"/>
        <w:keepNext/>
        <w:numPr>
          <w:ilvl w:val="0"/>
          <w:numId w:val="2"/>
        </w:numPr>
      </w:pPr>
      <w:r>
        <w:t>Provides summary data about the subjects being compared, and several different views of the comparison data.</w:t>
      </w:r>
    </w:p>
    <w:p w:rsidR="00BC6E77" w:rsidRDefault="00073381" w:rsidP="00AE167E">
      <w:pPr>
        <w:ind w:left="360" w:hanging="180"/>
      </w:pPr>
      <w:r>
        <w:rPr>
          <w:noProof/>
        </w:rPr>
        <w:drawing>
          <wp:inline distT="0" distB="0" distL="0" distR="0">
            <wp:extent cx="5478145" cy="1969135"/>
            <wp:effectExtent l="19050" t="0" r="8255"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cstate="print"/>
                    <a:srcRect/>
                    <a:stretch>
                      <a:fillRect/>
                    </a:stretch>
                  </pic:blipFill>
                  <pic:spPr bwMode="auto">
                    <a:xfrm>
                      <a:off x="0" y="0"/>
                      <a:ext cx="5478145" cy="1969135"/>
                    </a:xfrm>
                    <a:prstGeom prst="rect">
                      <a:avLst/>
                    </a:prstGeom>
                    <a:noFill/>
                    <a:ln w="9525">
                      <a:noFill/>
                      <a:miter lim="800000"/>
                      <a:headEnd/>
                      <a:tailEnd/>
                    </a:ln>
                  </pic:spPr>
                </pic:pic>
              </a:graphicData>
            </a:graphic>
          </wp:inline>
        </w:drawing>
      </w:r>
    </w:p>
    <w:p w:rsidR="00BC6E77" w:rsidRPr="00360DE7" w:rsidRDefault="00BC6E77" w:rsidP="00BC6E77">
      <w:pPr>
        <w:pStyle w:val="NormalIndent"/>
        <w:keepNext/>
      </w:pPr>
      <w:r>
        <w:lastRenderedPageBreak/>
        <w:t>The following table describes the buttons and tabs in the right pane of Dataset Explorer:</w:t>
      </w:r>
    </w:p>
    <w:tbl>
      <w:tblPr>
        <w:tblStyle w:val="tranSMARTTable"/>
        <w:tblW w:w="8640" w:type="dxa"/>
        <w:tblInd w:w="18" w:type="dxa"/>
        <w:tblLayout w:type="fixed"/>
        <w:tblLook w:val="04A0"/>
      </w:tblPr>
      <w:tblGrid>
        <w:gridCol w:w="1800"/>
        <w:gridCol w:w="6840"/>
      </w:tblGrid>
      <w:tr w:rsidR="00BC6E77" w:rsidTr="00BC6E77">
        <w:trPr>
          <w:cnfStyle w:val="100000000000"/>
        </w:trPr>
        <w:tc>
          <w:tcPr>
            <w:tcW w:w="1800" w:type="dxa"/>
          </w:tcPr>
          <w:p w:rsidR="00BC6E77" w:rsidRPr="00B63807" w:rsidRDefault="00BC6E77" w:rsidP="00BC6E77">
            <w:pPr>
              <w:pStyle w:val="TableHeading"/>
            </w:pPr>
            <w:r w:rsidRPr="00B63807">
              <w:t>Button or Tab</w:t>
            </w:r>
          </w:p>
        </w:tc>
        <w:tc>
          <w:tcPr>
            <w:tcW w:w="6840" w:type="dxa"/>
          </w:tcPr>
          <w:p w:rsidR="00BC6E77" w:rsidRPr="00B63807" w:rsidRDefault="00BC6E77" w:rsidP="00BC6E77">
            <w:pPr>
              <w:pStyle w:val="TableHeading"/>
            </w:pPr>
            <w:r w:rsidRPr="00B63807">
              <w:t>Description</w:t>
            </w:r>
          </w:p>
        </w:tc>
      </w:tr>
      <w:tr w:rsidR="00BC6E77" w:rsidTr="00BC6E77">
        <w:tc>
          <w:tcPr>
            <w:tcW w:w="1800" w:type="dxa"/>
          </w:tcPr>
          <w:p w:rsidR="00BC6E77" w:rsidRDefault="00BC6E77" w:rsidP="00BC6E77">
            <w:pPr>
              <w:pStyle w:val="TableText"/>
              <w:rPr>
                <w:b/>
                <w:noProof/>
                <w:color w:val="1F497D" w:themeColor="text2"/>
              </w:rPr>
            </w:pPr>
            <w:r>
              <w:t>Generate Summary Statistics button</w:t>
            </w:r>
          </w:p>
        </w:tc>
        <w:tc>
          <w:tcPr>
            <w:tcW w:w="6840" w:type="dxa"/>
          </w:tcPr>
          <w:p w:rsidR="00BC6E77" w:rsidRDefault="00BC6E77" w:rsidP="00BC6E77">
            <w:pPr>
              <w:pStyle w:val="TableText"/>
            </w:pPr>
            <w:r>
              <w:t xml:space="preserve">Displays tables and charts that describe demographic information about the subjects in the subsets, and also analyses of criteria included in the subset definitions.  </w:t>
            </w:r>
          </w:p>
          <w:p w:rsidR="00BC6E77" w:rsidRDefault="00BC6E77" w:rsidP="00BC6E77">
            <w:pPr>
              <w:pStyle w:val="TableText"/>
            </w:pPr>
            <w:r>
              <w:t xml:space="preserve">The tables and charts are displayed in the Results/Analysis view.  </w:t>
            </w:r>
          </w:p>
        </w:tc>
      </w:tr>
      <w:tr w:rsidR="00BC6E77" w:rsidTr="00BC6E77">
        <w:tc>
          <w:tcPr>
            <w:tcW w:w="1800" w:type="dxa"/>
          </w:tcPr>
          <w:p w:rsidR="00BC6E77" w:rsidRDefault="00BC6E77" w:rsidP="00BC6E77">
            <w:pPr>
              <w:pStyle w:val="TableText"/>
            </w:pPr>
            <w:r>
              <w:t>Summary button</w:t>
            </w:r>
          </w:p>
        </w:tc>
        <w:tc>
          <w:tcPr>
            <w:tcW w:w="6840" w:type="dxa"/>
          </w:tcPr>
          <w:p w:rsidR="00BC6E77" w:rsidRDefault="00BC6E77" w:rsidP="00BC6E77">
            <w:pPr>
              <w:pStyle w:val="TableText"/>
            </w:pPr>
            <w:r>
              <w:t>Displays a summary of the query criteria you specified.  Dataset Explorer uses these criteria to select the subjects for the subsets.</w:t>
            </w:r>
          </w:p>
        </w:tc>
      </w:tr>
      <w:tr w:rsidR="00BC6E77" w:rsidTr="00BC6E77">
        <w:tc>
          <w:tcPr>
            <w:tcW w:w="1800" w:type="dxa"/>
          </w:tcPr>
          <w:p w:rsidR="00BC6E77" w:rsidRDefault="00BC6E77" w:rsidP="00BC6E77">
            <w:pPr>
              <w:pStyle w:val="TableText"/>
            </w:pPr>
            <w:r>
              <w:t>Clear button</w:t>
            </w:r>
          </w:p>
        </w:tc>
        <w:tc>
          <w:tcPr>
            <w:tcW w:w="6840" w:type="dxa"/>
            <w:vAlign w:val="center"/>
          </w:tcPr>
          <w:p w:rsidR="00BC6E77" w:rsidRDefault="00BC6E77" w:rsidP="00BC6E77">
            <w:pPr>
              <w:pStyle w:val="TableText0"/>
              <w:ind w:left="0"/>
            </w:pPr>
            <w:r>
              <w:t>Clears all the criteria in the subset definition boxes.</w:t>
            </w:r>
          </w:p>
        </w:tc>
      </w:tr>
      <w:tr w:rsidR="00BC6E77" w:rsidTr="00BC6E77">
        <w:tc>
          <w:tcPr>
            <w:tcW w:w="1800" w:type="dxa"/>
          </w:tcPr>
          <w:p w:rsidR="00BC6E77" w:rsidRPr="00B63807" w:rsidRDefault="00BC6E77" w:rsidP="00BC6E77">
            <w:pPr>
              <w:pStyle w:val="TableText"/>
            </w:pPr>
            <w:r w:rsidRPr="00B63807">
              <w:t>Save button</w:t>
            </w:r>
          </w:p>
        </w:tc>
        <w:tc>
          <w:tcPr>
            <w:tcW w:w="6840" w:type="dxa"/>
          </w:tcPr>
          <w:p w:rsidR="00BC6E77" w:rsidRDefault="00BC6E77" w:rsidP="00BC6E77">
            <w:pPr>
              <w:pStyle w:val="TableText"/>
            </w:pPr>
            <w:r w:rsidRPr="00B63807">
              <w:t xml:space="preserve">Saves the criteria definition.  This allows you to re-generate the comparison at a later time without having to reconstruct the criteria that select the subjects for the subsets. </w:t>
            </w:r>
          </w:p>
          <w:p w:rsidR="00BC6E77" w:rsidRPr="00B63807" w:rsidRDefault="00BC6E77" w:rsidP="00BC6E77">
            <w:pPr>
              <w:pStyle w:val="TableText"/>
            </w:pPr>
            <w:r w:rsidRPr="00B63807">
              <w:t xml:space="preserve">For more information, see </w:t>
            </w:r>
            <w:fldSimple w:instr=" REF _Ref296425918 \h  \* MERGEFORMAT ">
              <w:r w:rsidR="004F1671" w:rsidRPr="004F1671">
                <w:rPr>
                  <w:rStyle w:val="xRef"/>
                </w:rPr>
                <w:t>Saving Comparison Definitions</w:t>
              </w:r>
            </w:fldSimple>
            <w:r w:rsidRPr="00B63807">
              <w:rPr>
                <w:rStyle w:val="InvisibleOnline"/>
              </w:rPr>
              <w:t xml:space="preserve"> on page </w:t>
            </w:r>
            <w:r w:rsidR="00DB5708" w:rsidRPr="00B63807">
              <w:rPr>
                <w:rStyle w:val="InvisibleOnline"/>
              </w:rPr>
              <w:fldChar w:fldCharType="begin"/>
            </w:r>
            <w:r w:rsidRPr="00B63807">
              <w:rPr>
                <w:rStyle w:val="InvisibleOnline"/>
              </w:rPr>
              <w:instrText xml:space="preserve"> PAGEREF _Ref296425918 \h </w:instrText>
            </w:r>
            <w:r w:rsidR="00DB5708" w:rsidRPr="00B63807">
              <w:rPr>
                <w:rStyle w:val="InvisibleOnline"/>
              </w:rPr>
            </w:r>
            <w:r w:rsidR="00DB5708" w:rsidRPr="00B63807">
              <w:rPr>
                <w:rStyle w:val="InvisibleOnline"/>
              </w:rPr>
              <w:fldChar w:fldCharType="separate"/>
            </w:r>
            <w:r w:rsidR="004F1671">
              <w:rPr>
                <w:rStyle w:val="InvisibleOnline"/>
                <w:noProof/>
              </w:rPr>
              <w:t>39</w:t>
            </w:r>
            <w:r w:rsidR="00DB5708" w:rsidRPr="00B63807">
              <w:rPr>
                <w:rStyle w:val="InvisibleOnline"/>
              </w:rPr>
              <w:fldChar w:fldCharType="end"/>
            </w:r>
            <w:r w:rsidRPr="00B63807">
              <w:t>.</w:t>
            </w:r>
          </w:p>
        </w:tc>
      </w:tr>
      <w:tr w:rsidR="00BC6E77" w:rsidTr="00AE167E">
        <w:trPr>
          <w:trHeight w:val="782"/>
        </w:trPr>
        <w:tc>
          <w:tcPr>
            <w:tcW w:w="1800" w:type="dxa"/>
          </w:tcPr>
          <w:p w:rsidR="00BC6E77" w:rsidRPr="00B63807" w:rsidRDefault="00BC6E77" w:rsidP="00BC6E77">
            <w:pPr>
              <w:pStyle w:val="TableText"/>
            </w:pPr>
            <w:r w:rsidRPr="00B63807">
              <w:t>Export button</w:t>
            </w:r>
          </w:p>
        </w:tc>
        <w:tc>
          <w:tcPr>
            <w:tcW w:w="6840" w:type="dxa"/>
          </w:tcPr>
          <w:p w:rsidR="00BC6E77" w:rsidRPr="00B63807" w:rsidRDefault="00BC6E77" w:rsidP="001B6F16">
            <w:pPr>
              <w:pStyle w:val="TableText"/>
            </w:pPr>
            <w:r w:rsidRPr="00B63807">
              <w:t>Export</w:t>
            </w:r>
            <w:r>
              <w:t>s</w:t>
            </w:r>
            <w:r w:rsidRPr="00B63807">
              <w:t xml:space="preserve"> summary statistics data or expression data to Microsoft Excel</w:t>
            </w:r>
            <w:r w:rsidR="001B6F16">
              <w:t>.</w:t>
            </w:r>
          </w:p>
        </w:tc>
      </w:tr>
      <w:tr w:rsidR="00BC6E77" w:rsidTr="00BC6E77">
        <w:tc>
          <w:tcPr>
            <w:tcW w:w="1800" w:type="dxa"/>
          </w:tcPr>
          <w:p w:rsidR="00BC6E77" w:rsidRPr="00B63807" w:rsidRDefault="00BC6E77" w:rsidP="00BC6E77">
            <w:pPr>
              <w:pStyle w:val="TableText"/>
            </w:pPr>
            <w:r w:rsidRPr="00B63807">
              <w:t>Print button</w:t>
            </w:r>
          </w:p>
        </w:tc>
        <w:tc>
          <w:tcPr>
            <w:tcW w:w="6840" w:type="dxa"/>
          </w:tcPr>
          <w:p w:rsidR="00BC6E77" w:rsidRPr="00B63807" w:rsidRDefault="00BC6E77" w:rsidP="00BC6E77">
            <w:pPr>
              <w:pStyle w:val="TableText"/>
            </w:pPr>
            <w:r w:rsidRPr="00B63807">
              <w:t>Print</w:t>
            </w:r>
            <w:r>
              <w:t>s</w:t>
            </w:r>
            <w:r w:rsidRPr="00B63807">
              <w:t xml:space="preserve"> the tables and charts in the Results/Analysis view.</w:t>
            </w:r>
          </w:p>
        </w:tc>
      </w:tr>
      <w:tr w:rsidR="00BC6E77" w:rsidTr="00BC6E77">
        <w:tc>
          <w:tcPr>
            <w:tcW w:w="1800" w:type="dxa"/>
          </w:tcPr>
          <w:p w:rsidR="00BC6E77" w:rsidRPr="00B63807" w:rsidRDefault="00BC6E77" w:rsidP="00BC6E77">
            <w:pPr>
              <w:pStyle w:val="TableText"/>
            </w:pPr>
            <w:r w:rsidRPr="00B63807">
              <w:t>Comparison tab</w:t>
            </w:r>
          </w:p>
        </w:tc>
        <w:tc>
          <w:tcPr>
            <w:tcW w:w="6840" w:type="dxa"/>
          </w:tcPr>
          <w:p w:rsidR="00BC6E77" w:rsidRPr="00B63807" w:rsidRDefault="00BC6E77" w:rsidP="00BC6E77">
            <w:pPr>
              <w:pStyle w:val="TableText"/>
            </w:pPr>
            <w:r w:rsidRPr="00B63807">
              <w:t>Removes the currently displayed view (that is, the R</w:t>
            </w:r>
            <w:r>
              <w:t>esults/Analysis view, or Grid view</w:t>
            </w:r>
            <w:r w:rsidRPr="00B63807">
              <w:t>) and re-displays the subset definition boxes. This allows you to further refine the subjects for the comparison.</w:t>
            </w:r>
          </w:p>
        </w:tc>
      </w:tr>
      <w:tr w:rsidR="00BC6E77" w:rsidTr="00BC6E77">
        <w:tc>
          <w:tcPr>
            <w:tcW w:w="1800" w:type="dxa"/>
          </w:tcPr>
          <w:p w:rsidR="00BC6E77" w:rsidRPr="00B63807" w:rsidRDefault="00BC6E77" w:rsidP="00BC6E77">
            <w:pPr>
              <w:pStyle w:val="TableText"/>
            </w:pPr>
            <w:r>
              <w:t>Advanced Workflow tab</w:t>
            </w:r>
          </w:p>
        </w:tc>
        <w:tc>
          <w:tcPr>
            <w:tcW w:w="6840" w:type="dxa"/>
          </w:tcPr>
          <w:p w:rsidR="00BC6E77" w:rsidRPr="00B63807" w:rsidRDefault="00BC6E77" w:rsidP="00BC6E77">
            <w:pPr>
              <w:pStyle w:val="TableText"/>
            </w:pPr>
            <w:r>
              <w:t>Displays advanced analyses and visualizations that you can perform on data.</w:t>
            </w:r>
          </w:p>
        </w:tc>
      </w:tr>
      <w:tr w:rsidR="00BC6E77" w:rsidTr="00BC6E77">
        <w:tc>
          <w:tcPr>
            <w:tcW w:w="1800" w:type="dxa"/>
          </w:tcPr>
          <w:p w:rsidR="00BC6E77" w:rsidRPr="00B63807" w:rsidRDefault="00BC6E77" w:rsidP="00BC6E77">
            <w:pPr>
              <w:pStyle w:val="TableText"/>
            </w:pPr>
            <w:r w:rsidRPr="00B63807">
              <w:t>Results/Analysis tab</w:t>
            </w:r>
          </w:p>
        </w:tc>
        <w:tc>
          <w:tcPr>
            <w:tcW w:w="6840" w:type="dxa"/>
          </w:tcPr>
          <w:p w:rsidR="00BC6E77" w:rsidRPr="00B63807" w:rsidRDefault="00BC6E77" w:rsidP="00BC6E77">
            <w:pPr>
              <w:pStyle w:val="TableText"/>
            </w:pPr>
            <w:r w:rsidRPr="00B63807">
              <w:t>Displays tables and charts containing comparison and analysis data</w:t>
            </w:r>
            <w:r w:rsidR="00BC2EFB">
              <w:t xml:space="preserve"> generated from the “Summary Statistics” workflow</w:t>
            </w:r>
            <w:r w:rsidRPr="00B63807">
              <w:t xml:space="preserve">. </w:t>
            </w:r>
          </w:p>
        </w:tc>
      </w:tr>
      <w:tr w:rsidR="00BC6E77" w:rsidTr="00BC6E77">
        <w:tc>
          <w:tcPr>
            <w:tcW w:w="1800" w:type="dxa"/>
          </w:tcPr>
          <w:p w:rsidR="00BC6E77" w:rsidRPr="00B63807" w:rsidRDefault="00BC6E77" w:rsidP="00BC6E77">
            <w:pPr>
              <w:pStyle w:val="TableText"/>
            </w:pPr>
            <w:r w:rsidRPr="00B63807">
              <w:t>Grid View tab</w:t>
            </w:r>
          </w:p>
        </w:tc>
        <w:tc>
          <w:tcPr>
            <w:tcW w:w="6840" w:type="dxa"/>
          </w:tcPr>
          <w:p w:rsidR="00BC6E77" w:rsidRPr="00B63807" w:rsidRDefault="00BC6E77" w:rsidP="00BC6E77">
            <w:pPr>
              <w:pStyle w:val="TableText"/>
            </w:pPr>
            <w:r w:rsidRPr="00B63807">
              <w:t>Displays the comparison and analysis data in grid format.</w:t>
            </w:r>
          </w:p>
        </w:tc>
      </w:tr>
      <w:tr w:rsidR="00BC6E77" w:rsidTr="00BC6E77">
        <w:tc>
          <w:tcPr>
            <w:tcW w:w="1800" w:type="dxa"/>
          </w:tcPr>
          <w:p w:rsidR="00BC6E77" w:rsidRPr="00B63807" w:rsidRDefault="00BC6E77" w:rsidP="00BC6E77">
            <w:pPr>
              <w:pStyle w:val="TableText"/>
            </w:pPr>
            <w:r w:rsidRPr="00B63807">
              <w:t>Jobs tab</w:t>
            </w:r>
          </w:p>
        </w:tc>
        <w:tc>
          <w:tcPr>
            <w:tcW w:w="6840" w:type="dxa"/>
          </w:tcPr>
          <w:p w:rsidR="00BC6E77" w:rsidRPr="00B63807" w:rsidRDefault="00BC6E77" w:rsidP="00BC6E77">
            <w:pPr>
              <w:pStyle w:val="TableText"/>
            </w:pPr>
            <w:r w:rsidRPr="00B63807">
              <w:t xml:space="preserve">Displays previously run analyses. </w:t>
            </w:r>
          </w:p>
        </w:tc>
      </w:tr>
      <w:tr w:rsidR="00BC6E77" w:rsidTr="00BC6E77">
        <w:tc>
          <w:tcPr>
            <w:tcW w:w="1800" w:type="dxa"/>
          </w:tcPr>
          <w:p w:rsidR="00BC6E77" w:rsidRPr="00B63807" w:rsidRDefault="00BC6E77" w:rsidP="00BC6E77">
            <w:pPr>
              <w:pStyle w:val="TableText"/>
            </w:pPr>
            <w:r>
              <w:t>Data Export tab</w:t>
            </w:r>
          </w:p>
        </w:tc>
        <w:tc>
          <w:tcPr>
            <w:tcW w:w="6840" w:type="dxa"/>
          </w:tcPr>
          <w:p w:rsidR="00BC6E77" w:rsidRPr="00B63807" w:rsidRDefault="00BC6E77" w:rsidP="00BC6E77">
            <w:pPr>
              <w:pStyle w:val="TableText"/>
            </w:pPr>
            <w:r>
              <w:t>Allows you to select data to export for further analysis in an external tool.</w:t>
            </w:r>
          </w:p>
        </w:tc>
      </w:tr>
      <w:tr w:rsidR="00BC6E77" w:rsidTr="00BC6E77">
        <w:tc>
          <w:tcPr>
            <w:tcW w:w="1800" w:type="dxa"/>
          </w:tcPr>
          <w:p w:rsidR="00BC6E77" w:rsidRDefault="00BC6E77" w:rsidP="00BC6E77">
            <w:pPr>
              <w:pStyle w:val="TableText"/>
            </w:pPr>
            <w:r>
              <w:t>Export Jobs tab</w:t>
            </w:r>
          </w:p>
        </w:tc>
        <w:tc>
          <w:tcPr>
            <w:tcW w:w="6840" w:type="dxa"/>
          </w:tcPr>
          <w:p w:rsidR="00BC6E77" w:rsidRPr="00B63807" w:rsidRDefault="00BC6E77" w:rsidP="00BC6E77">
            <w:pPr>
              <w:pStyle w:val="TableText"/>
            </w:pPr>
            <w:r>
              <w:t>Displays previously exported jobs.</w:t>
            </w:r>
          </w:p>
        </w:tc>
      </w:tr>
    </w:tbl>
    <w:p w:rsidR="00BC6E77" w:rsidRDefault="00BC6E77" w:rsidP="00BC6E77">
      <w:pPr>
        <w:pStyle w:val="Spacer"/>
      </w:pPr>
    </w:p>
    <w:p w:rsidR="00BC6E77" w:rsidRDefault="00BC6E77" w:rsidP="00BC6E77">
      <w:pPr>
        <w:pStyle w:val="Heading2"/>
      </w:pPr>
      <w:bookmarkStart w:id="81" w:name="_Toc297057899"/>
      <w:bookmarkStart w:id="82" w:name="_Toc322517845"/>
      <w:bookmarkStart w:id="83" w:name="_Toc366653703"/>
      <w:r>
        <w:lastRenderedPageBreak/>
        <w:t>Using Dataset Explorer</w:t>
      </w:r>
      <w:bookmarkEnd w:id="81"/>
      <w:bookmarkEnd w:id="82"/>
      <w:bookmarkEnd w:id="83"/>
    </w:p>
    <w:p w:rsidR="00BC6E77" w:rsidRDefault="00BC6E77" w:rsidP="00BC6E77">
      <w:pPr>
        <w:keepNext/>
      </w:pPr>
      <w:r>
        <w:t>Four basic tasks are involved in using Dataset Explorer:</w:t>
      </w:r>
    </w:p>
    <w:p w:rsidR="00BC6E77" w:rsidRDefault="00BC6E77" w:rsidP="00BC6E77">
      <w:pPr>
        <w:pStyle w:val="ListBullet"/>
        <w:keepNext/>
        <w:numPr>
          <w:ilvl w:val="0"/>
          <w:numId w:val="2"/>
        </w:numPr>
      </w:pPr>
      <w:r>
        <w:t>Select the study (clinical trial or experiment) to use in the comparison.</w:t>
      </w:r>
    </w:p>
    <w:p w:rsidR="00BC6E77" w:rsidRDefault="00BC6E77" w:rsidP="00BC6E77">
      <w:pPr>
        <w:pStyle w:val="ListBullet"/>
        <w:keepNext/>
        <w:numPr>
          <w:ilvl w:val="0"/>
          <w:numId w:val="2"/>
        </w:numPr>
      </w:pPr>
      <w:r w:rsidRPr="002442EB">
        <w:t>Specify the criteria for membership in the two study groups.</w:t>
      </w:r>
      <w:r>
        <w:t xml:space="preserve"> Note some analyses only allow for the specification of one group at this time.</w:t>
      </w:r>
    </w:p>
    <w:p w:rsidR="00BC6E77" w:rsidRPr="002442EB" w:rsidRDefault="00BC6E77" w:rsidP="00BC6E77">
      <w:pPr>
        <w:pStyle w:val="ListBullet"/>
        <w:numPr>
          <w:ilvl w:val="0"/>
          <w:numId w:val="2"/>
        </w:numPr>
      </w:pPr>
      <w:r>
        <w:t>Generate summary statistics for the two study groups.</w:t>
      </w:r>
    </w:p>
    <w:p w:rsidR="00BC6E77" w:rsidRDefault="00BC6E77" w:rsidP="00BC6E77">
      <w:pPr>
        <w:pStyle w:val="ListBullet"/>
        <w:numPr>
          <w:ilvl w:val="0"/>
          <w:numId w:val="2"/>
        </w:numPr>
      </w:pPr>
      <w:r w:rsidRPr="002442EB">
        <w:t>Specify the</w:t>
      </w:r>
      <w:r>
        <w:t xml:space="preserve"> points of comparison to apply to the study groups.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098"/>
        <w:gridCol w:w="7758"/>
      </w:tblGrid>
      <w:tr w:rsidR="00BC6E77" w:rsidTr="00BC6E77">
        <w:tc>
          <w:tcPr>
            <w:tcW w:w="1098" w:type="dxa"/>
          </w:tcPr>
          <w:p w:rsidR="00BC6E77" w:rsidRDefault="00BC6E77" w:rsidP="00BC6E77">
            <w:pPr>
              <w:jc w:val="center"/>
            </w:pPr>
            <w:r>
              <w:rPr>
                <w:noProof/>
              </w:rPr>
              <w:drawing>
                <wp:inline distT="0" distB="0" distL="0" distR="0">
                  <wp:extent cx="338328" cy="274320"/>
                  <wp:effectExtent l="0" t="0" r="5080" b="0"/>
                  <wp:docPr id="225" name="Picture 225" descr="C:\Users\bkingsbury\Dropbox\Stuff\Recombinant\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kingsbury\Dropbox\Stuff\Recombinant\note.png"/>
                          <pic:cNvPicPr>
                            <a:picLocks noChangeAspect="1" noChangeArrowheads="1"/>
                          </pic:cNvPicPr>
                        </pic:nvPicPr>
                        <pic:blipFill rotWithShape="1">
                          <a:blip r:embed="rId1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8989" b="10674"/>
                          <a:stretch/>
                        </pic:blipFill>
                        <pic:spPr bwMode="auto">
                          <a:xfrm>
                            <a:off x="0" y="0"/>
                            <a:ext cx="338328" cy="27432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tc>
        <w:tc>
          <w:tcPr>
            <w:tcW w:w="7758" w:type="dxa"/>
          </w:tcPr>
          <w:p w:rsidR="00BC6E77" w:rsidRPr="00B63807" w:rsidRDefault="00BC6E77" w:rsidP="00BC6E77">
            <w:pPr>
              <w:rPr>
                <w:szCs w:val="20"/>
              </w:rPr>
            </w:pPr>
            <w:r>
              <w:rPr>
                <w:szCs w:val="20"/>
              </w:rPr>
              <w:t xml:space="preserve">You may see the notations </w:t>
            </w:r>
            <w:r>
              <w:rPr>
                <w:b/>
                <w:szCs w:val="20"/>
              </w:rPr>
              <w:t>NA</w:t>
            </w:r>
            <w:r>
              <w:rPr>
                <w:szCs w:val="20"/>
              </w:rPr>
              <w:t xml:space="preserve"> and </w:t>
            </w:r>
            <w:r>
              <w:rPr>
                <w:b/>
                <w:szCs w:val="20"/>
              </w:rPr>
              <w:t>Unknown</w:t>
            </w:r>
            <w:r>
              <w:rPr>
                <w:szCs w:val="20"/>
              </w:rPr>
              <w:t xml:space="preserve"> in the study data. </w:t>
            </w:r>
            <w:r>
              <w:rPr>
                <w:b/>
                <w:szCs w:val="20"/>
              </w:rPr>
              <w:t>NA</w:t>
            </w:r>
            <w:r>
              <w:rPr>
                <w:szCs w:val="20"/>
              </w:rPr>
              <w:t xml:space="preserve"> indicates not applicable, and </w:t>
            </w:r>
            <w:r>
              <w:rPr>
                <w:b/>
                <w:szCs w:val="20"/>
              </w:rPr>
              <w:t>Unknown</w:t>
            </w:r>
            <w:r>
              <w:rPr>
                <w:szCs w:val="20"/>
              </w:rPr>
              <w:t xml:space="preserve"> indicates not available.</w:t>
            </w:r>
          </w:p>
        </w:tc>
      </w:tr>
    </w:tbl>
    <w:p w:rsidR="00BC6E77" w:rsidRDefault="00BC6E77" w:rsidP="00BC6E77">
      <w:pPr>
        <w:pStyle w:val="Heading3"/>
        <w:keepNext w:val="0"/>
        <w:spacing w:before="360"/>
      </w:pPr>
      <w:bookmarkStart w:id="84" w:name="_Ref296069395"/>
      <w:bookmarkStart w:id="85" w:name="_Ref296069396"/>
      <w:bookmarkStart w:id="86" w:name="_Toc297057900"/>
      <w:bookmarkStart w:id="87" w:name="_Toc322517846"/>
      <w:bookmarkStart w:id="88" w:name="_Toc366653704"/>
      <w:r>
        <w:t>Public and Private Studies</w:t>
      </w:r>
      <w:bookmarkEnd w:id="84"/>
      <w:bookmarkEnd w:id="85"/>
      <w:bookmarkEnd w:id="86"/>
      <w:bookmarkEnd w:id="87"/>
      <w:bookmarkEnd w:id="88"/>
    </w:p>
    <w:p w:rsidR="00BC6E77" w:rsidRDefault="00BC6E77" w:rsidP="00BC6E77">
      <w:r>
        <w:t xml:space="preserve">Dataset Explorer studies can be either public or private. Public studies can be found both in the </w:t>
      </w:r>
      <w:r w:rsidRPr="00727639">
        <w:rPr>
          <w:rStyle w:val="Bold"/>
        </w:rPr>
        <w:t>Public Studies</w:t>
      </w:r>
      <w:r>
        <w:t xml:space="preserve"> folder of the Dataset Explorer navigation tree, as well as in the research-specific folders.</w:t>
      </w:r>
    </w:p>
    <w:p w:rsidR="00BC6E77" w:rsidRDefault="00BC6E77" w:rsidP="00BC6E77">
      <w:r>
        <w:t>You can perform all the operations described in this chapter on public studies. No special privileges are required.</w:t>
      </w:r>
    </w:p>
    <w:p w:rsidR="00BC6E77" w:rsidRDefault="00BC6E77" w:rsidP="00BC6E77">
      <w:pPr>
        <w:keepNext/>
        <w:keepLines/>
      </w:pPr>
      <w:r w:rsidRPr="001825FA">
        <w:t xml:space="preserve">To perform </w:t>
      </w:r>
      <w:r>
        <w:t>operations described in this chapter on a private study</w:t>
      </w:r>
      <w:r w:rsidRPr="001825FA">
        <w:t xml:space="preserve">, </w:t>
      </w:r>
      <w:r>
        <w:t xml:space="preserve">a tranSMART Administrator must assign </w:t>
      </w:r>
      <w:r w:rsidRPr="001825FA">
        <w:t xml:space="preserve">you access rights to </w:t>
      </w:r>
      <w:r>
        <w:t>the study. Access rights are based on the following access levels:</w:t>
      </w:r>
    </w:p>
    <w:tbl>
      <w:tblPr>
        <w:tblStyle w:val="tranSMARTTable"/>
        <w:tblW w:w="9288" w:type="dxa"/>
        <w:tblLook w:val="04A0"/>
      </w:tblPr>
      <w:tblGrid>
        <w:gridCol w:w="2388"/>
        <w:gridCol w:w="6900"/>
      </w:tblGrid>
      <w:tr w:rsidR="00BC6E77" w:rsidTr="00BC6E77">
        <w:trPr>
          <w:cnfStyle w:val="100000000000"/>
        </w:trPr>
        <w:tc>
          <w:tcPr>
            <w:tcW w:w="2388" w:type="dxa"/>
          </w:tcPr>
          <w:p w:rsidR="00BC6E77" w:rsidRPr="00B63807" w:rsidRDefault="00BC6E77" w:rsidP="00BC6E77">
            <w:pPr>
              <w:pStyle w:val="TableHeading"/>
            </w:pPr>
            <w:r w:rsidRPr="00B63807">
              <w:t>Access Level</w:t>
            </w:r>
          </w:p>
        </w:tc>
        <w:tc>
          <w:tcPr>
            <w:tcW w:w="6900" w:type="dxa"/>
          </w:tcPr>
          <w:p w:rsidR="00BC6E77" w:rsidRPr="00B63807" w:rsidRDefault="00BC6E77" w:rsidP="00BC6E77">
            <w:pPr>
              <w:pStyle w:val="TableHeading"/>
            </w:pPr>
            <w:r w:rsidRPr="00B63807">
              <w:t>Privileges</w:t>
            </w:r>
          </w:p>
        </w:tc>
      </w:tr>
      <w:tr w:rsidR="00BC6E77" w:rsidTr="00BC6E77">
        <w:tc>
          <w:tcPr>
            <w:tcW w:w="2388" w:type="dxa"/>
          </w:tcPr>
          <w:p w:rsidR="00BC6E77" w:rsidRPr="00DE53CD" w:rsidRDefault="00BC6E77" w:rsidP="00BC6E77">
            <w:pPr>
              <w:pStyle w:val="TableText"/>
              <w:keepNext/>
              <w:keepLines/>
              <w:rPr>
                <w:rStyle w:val="CodeText"/>
              </w:rPr>
            </w:pPr>
            <w:r w:rsidRPr="00DE53CD">
              <w:rPr>
                <w:rStyle w:val="CodeText"/>
              </w:rPr>
              <w:t>VIEW</w:t>
            </w:r>
          </w:p>
        </w:tc>
        <w:tc>
          <w:tcPr>
            <w:tcW w:w="6900" w:type="dxa"/>
          </w:tcPr>
          <w:p w:rsidR="00BC6E77" w:rsidRDefault="00BC6E77" w:rsidP="00BC6E77">
            <w:pPr>
              <w:pStyle w:val="TableText"/>
              <w:keepNext/>
              <w:keepLines/>
              <w:rPr>
                <w:sz w:val="20"/>
              </w:rPr>
            </w:pPr>
            <w:r>
              <w:t>Define the criteria for the study groups to be compared, generate summary statistics for the study groups, and specify points of comparison for the study groups.</w:t>
            </w:r>
          </w:p>
        </w:tc>
      </w:tr>
      <w:tr w:rsidR="00BC6E77" w:rsidTr="00BC6E77">
        <w:tc>
          <w:tcPr>
            <w:tcW w:w="2388" w:type="dxa"/>
          </w:tcPr>
          <w:p w:rsidR="00BC6E77" w:rsidRPr="00DE53CD" w:rsidRDefault="00BC6E77" w:rsidP="00BC6E77">
            <w:pPr>
              <w:pStyle w:val="TableText"/>
              <w:keepNext/>
              <w:keepLines/>
              <w:rPr>
                <w:rStyle w:val="CodeText"/>
              </w:rPr>
            </w:pPr>
            <w:r w:rsidRPr="00DE53CD">
              <w:rPr>
                <w:rStyle w:val="CodeText"/>
              </w:rPr>
              <w:t>EXPORT</w:t>
            </w:r>
          </w:p>
        </w:tc>
        <w:tc>
          <w:tcPr>
            <w:tcW w:w="6900" w:type="dxa"/>
          </w:tcPr>
          <w:p w:rsidR="00BC6E77" w:rsidRDefault="00BC6E77" w:rsidP="00BC6E77">
            <w:pPr>
              <w:pStyle w:val="TableText"/>
              <w:keepNext/>
              <w:keepLines/>
              <w:rPr>
                <w:rFonts w:eastAsiaTheme="minorEastAsia" w:cstheme="minorBidi"/>
                <w:sz w:val="20"/>
                <w:szCs w:val="22"/>
              </w:rPr>
            </w:pPr>
            <w:r>
              <w:t xml:space="preserve">All privileges of the </w:t>
            </w:r>
            <w:r w:rsidRPr="00DE53CD">
              <w:rPr>
                <w:rStyle w:val="CodeText"/>
              </w:rPr>
              <w:t>VIEW</w:t>
            </w:r>
            <w:r>
              <w:t xml:space="preserve"> access level, plus the ability to export comparison data or expression data to a Microsoft Excel spreadsheet.</w:t>
            </w:r>
          </w:p>
        </w:tc>
      </w:tr>
      <w:tr w:rsidR="00BC6E77" w:rsidTr="00BC6E77">
        <w:tc>
          <w:tcPr>
            <w:tcW w:w="2388" w:type="dxa"/>
          </w:tcPr>
          <w:p w:rsidR="00BC6E77" w:rsidRPr="00DE53CD" w:rsidRDefault="00BC6E77" w:rsidP="00BC6E77">
            <w:pPr>
              <w:pStyle w:val="TableText"/>
              <w:rPr>
                <w:rStyle w:val="CodeText"/>
              </w:rPr>
            </w:pPr>
            <w:r w:rsidRPr="00DE53CD">
              <w:rPr>
                <w:rStyle w:val="CodeText"/>
              </w:rPr>
              <w:t>OWN</w:t>
            </w:r>
          </w:p>
        </w:tc>
        <w:tc>
          <w:tcPr>
            <w:tcW w:w="6900" w:type="dxa"/>
          </w:tcPr>
          <w:p w:rsidR="00BC6E77" w:rsidRDefault="00BC6E77" w:rsidP="00BC6E77">
            <w:pPr>
              <w:pStyle w:val="TableText"/>
              <w:rPr>
                <w:sz w:val="20"/>
              </w:rPr>
            </w:pPr>
            <w:r w:rsidRPr="00DE53CD">
              <w:t xml:space="preserve">All </w:t>
            </w:r>
            <w:r w:rsidRPr="00DE53CD">
              <w:rPr>
                <w:rStyle w:val="CodeText"/>
              </w:rPr>
              <w:t>VIEW</w:t>
            </w:r>
            <w:r>
              <w:t xml:space="preserve"> and </w:t>
            </w:r>
            <w:r w:rsidRPr="00DE53CD">
              <w:rPr>
                <w:rStyle w:val="CodeText"/>
              </w:rPr>
              <w:t>EXPORT</w:t>
            </w:r>
            <w:r>
              <w:t xml:space="preserve"> privileges.  </w:t>
            </w:r>
          </w:p>
          <w:p w:rsidR="00BC6E77" w:rsidRDefault="00BC6E77" w:rsidP="00BC6E77">
            <w:pPr>
              <w:pStyle w:val="TableText"/>
              <w:rPr>
                <w:sz w:val="20"/>
              </w:rPr>
            </w:pPr>
            <w:r>
              <w:t xml:space="preserve">This access level can only be assigned to the owner of the study.  </w:t>
            </w:r>
          </w:p>
        </w:tc>
      </w:tr>
    </w:tbl>
    <w:p w:rsidR="00BC6E77" w:rsidRDefault="00BC6E77" w:rsidP="00BC6E77">
      <w:pPr>
        <w:pStyle w:val="Spacer"/>
      </w:pPr>
    </w:p>
    <w:p w:rsidR="00BC6E77" w:rsidRDefault="00BC6E77" w:rsidP="00BC6E77">
      <w:r w:rsidRPr="001825FA">
        <w:t>If you do not have access</w:t>
      </w:r>
      <w:r>
        <w:t xml:space="preserve"> rights</w:t>
      </w:r>
      <w:r w:rsidRPr="001825FA">
        <w:t xml:space="preserve"> to the study you want (that is, if the study name is grayed out</w:t>
      </w:r>
      <w:r>
        <w:t>)</w:t>
      </w:r>
      <w:r w:rsidRPr="001825FA">
        <w:t xml:space="preserve">, contact </w:t>
      </w:r>
      <w:r>
        <w:t>a</w:t>
      </w:r>
      <w:r w:rsidRPr="001825FA">
        <w:t xml:space="preserve"> </w:t>
      </w:r>
      <w:r>
        <w:t>tranSMART Administrator.</w:t>
      </w:r>
      <w:r w:rsidRPr="001825FA">
        <w:t xml:space="preserve"> The administrator will contact the study owner to find out if you </w:t>
      </w:r>
      <w:r>
        <w:t>should</w:t>
      </w:r>
      <w:r w:rsidRPr="001825FA">
        <w:t xml:space="preserve"> be granted </w:t>
      </w:r>
      <w:r w:rsidRPr="00DE53CD">
        <w:rPr>
          <w:rStyle w:val="CodeText"/>
        </w:rPr>
        <w:t>VIEW</w:t>
      </w:r>
      <w:r>
        <w:t xml:space="preserve"> </w:t>
      </w:r>
      <w:r w:rsidRPr="001825FA">
        <w:t>access</w:t>
      </w:r>
      <w:r>
        <w:t xml:space="preserve">, </w:t>
      </w:r>
      <w:r w:rsidRPr="00DE53CD">
        <w:rPr>
          <w:rStyle w:val="CodeText"/>
        </w:rPr>
        <w:t>EXPORT</w:t>
      </w:r>
      <w:r>
        <w:t xml:space="preserve"> access, or no access</w:t>
      </w:r>
      <w:r w:rsidRPr="001825FA">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098"/>
        <w:gridCol w:w="7758"/>
      </w:tblGrid>
      <w:tr w:rsidR="00BC6E77" w:rsidTr="00BC6E77">
        <w:tc>
          <w:tcPr>
            <w:tcW w:w="1098" w:type="dxa"/>
          </w:tcPr>
          <w:p w:rsidR="00BC6E77" w:rsidRDefault="00BC6E77" w:rsidP="00BC6E77">
            <w:pPr>
              <w:jc w:val="center"/>
            </w:pPr>
            <w:r>
              <w:rPr>
                <w:noProof/>
              </w:rPr>
              <w:drawing>
                <wp:inline distT="0" distB="0" distL="0" distR="0">
                  <wp:extent cx="338328" cy="274320"/>
                  <wp:effectExtent l="0" t="0" r="5080" b="0"/>
                  <wp:docPr id="226" name="Picture 226" descr="C:\Users\bkingsbury\Dropbox\Stuff\Recombinant\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kingsbury\Dropbox\Stuff\Recombinant\note.png"/>
                          <pic:cNvPicPr>
                            <a:picLocks noChangeAspect="1" noChangeArrowheads="1"/>
                          </pic:cNvPicPr>
                        </pic:nvPicPr>
                        <pic:blipFill rotWithShape="1">
                          <a:blip r:embed="rId1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8989" b="10674"/>
                          <a:stretch/>
                        </pic:blipFill>
                        <pic:spPr bwMode="auto">
                          <a:xfrm>
                            <a:off x="0" y="0"/>
                            <a:ext cx="338328" cy="27432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tc>
        <w:tc>
          <w:tcPr>
            <w:tcW w:w="7758" w:type="dxa"/>
          </w:tcPr>
          <w:p w:rsidR="00BC6E77" w:rsidRPr="001C3301" w:rsidRDefault="00BC6E77" w:rsidP="00BC6E77">
            <w:pPr>
              <w:rPr>
                <w:szCs w:val="20"/>
              </w:rPr>
            </w:pPr>
            <w:r>
              <w:rPr>
                <w:color w:val="000000" w:themeColor="text1"/>
              </w:rPr>
              <w:t xml:space="preserve">Even if you have no access rights to a private study, you can read a description of the study. For information, see </w:t>
            </w:r>
            <w:fldSimple w:instr=" REF _Ref258586882 \h  \* MERGEFORMAT ">
              <w:r w:rsidR="004F1671" w:rsidRPr="004F1671">
                <w:rPr>
                  <w:rStyle w:val="xRef"/>
                </w:rPr>
                <w:t>Viewing a Study</w:t>
              </w:r>
            </w:fldSimple>
            <w:r w:rsidRPr="00A57EB9">
              <w:rPr>
                <w:rStyle w:val="InvisibleOnline"/>
              </w:rPr>
              <w:t xml:space="preserve"> on page </w:t>
            </w:r>
            <w:r w:rsidR="00DB5708" w:rsidRPr="00A57EB9">
              <w:rPr>
                <w:rStyle w:val="InvisibleOnline"/>
              </w:rPr>
              <w:fldChar w:fldCharType="begin"/>
            </w:r>
            <w:r w:rsidRPr="00A57EB9">
              <w:rPr>
                <w:rStyle w:val="InvisibleOnline"/>
              </w:rPr>
              <w:instrText xml:space="preserve"> PAGEREF _Ref258586893 \h </w:instrText>
            </w:r>
            <w:r w:rsidR="00DB5708" w:rsidRPr="00A57EB9">
              <w:rPr>
                <w:rStyle w:val="InvisibleOnline"/>
              </w:rPr>
            </w:r>
            <w:r w:rsidR="00DB5708" w:rsidRPr="00A57EB9">
              <w:rPr>
                <w:rStyle w:val="InvisibleOnline"/>
              </w:rPr>
              <w:fldChar w:fldCharType="separate"/>
            </w:r>
            <w:r w:rsidR="004F1671">
              <w:rPr>
                <w:rStyle w:val="InvisibleOnline"/>
                <w:noProof/>
              </w:rPr>
              <w:t>45</w:t>
            </w:r>
            <w:r w:rsidR="00DB5708" w:rsidRPr="00A57EB9">
              <w:rPr>
                <w:rStyle w:val="InvisibleOnline"/>
              </w:rPr>
              <w:fldChar w:fldCharType="end"/>
            </w:r>
            <w:r>
              <w:rPr>
                <w:color w:val="000000" w:themeColor="text1"/>
              </w:rPr>
              <w:t>.</w:t>
            </w:r>
          </w:p>
        </w:tc>
      </w:tr>
    </w:tbl>
    <w:p w:rsidR="00BC6E77" w:rsidRDefault="00BC6E77" w:rsidP="00BC6E77">
      <w:pPr>
        <w:pStyle w:val="Heading3"/>
      </w:pPr>
      <w:bookmarkStart w:id="89" w:name="_Toc297057901"/>
      <w:bookmarkStart w:id="90" w:name="_Toc322517847"/>
      <w:bookmarkStart w:id="91" w:name="_Toc366653705"/>
      <w:r>
        <w:lastRenderedPageBreak/>
        <w:t>Selecting the Study</w:t>
      </w:r>
      <w:bookmarkEnd w:id="89"/>
      <w:bookmarkEnd w:id="90"/>
      <w:bookmarkEnd w:id="91"/>
    </w:p>
    <w:p w:rsidR="00BC6E77" w:rsidRPr="003A4E91" w:rsidRDefault="00BC6E77" w:rsidP="00BC6E77">
      <w:pPr>
        <w:rPr>
          <w:spacing w:val="-2"/>
        </w:rPr>
      </w:pPr>
      <w:r w:rsidRPr="003A4E91">
        <w:rPr>
          <w:spacing w:val="-2"/>
        </w:rPr>
        <w:t xml:space="preserve">You select the study in the left pane of Dataset Explorer. You have several ways to select the study, based on the tab you choose – Search </w:t>
      </w:r>
      <w:r w:rsidR="00C51226">
        <w:rPr>
          <w:spacing w:val="-2"/>
        </w:rPr>
        <w:t>Terms</w:t>
      </w:r>
      <w:r w:rsidRPr="003A4E91">
        <w:rPr>
          <w:spacing w:val="-2"/>
        </w:rPr>
        <w:t xml:space="preserve"> or Navigate Terms.</w:t>
      </w:r>
    </w:p>
    <w:p w:rsidR="00BC6E77" w:rsidRDefault="00BC6E77" w:rsidP="00BC6E77">
      <w:pPr>
        <w:pStyle w:val="Heading4"/>
        <w:keepNext w:val="0"/>
      </w:pPr>
      <w:r>
        <w:t xml:space="preserve">Search </w:t>
      </w:r>
      <w:r w:rsidR="00C51226">
        <w:t>Terms</w:t>
      </w:r>
      <w:r>
        <w:t xml:space="preserve"> Tab</w:t>
      </w:r>
    </w:p>
    <w:p w:rsidR="00BC6E77" w:rsidRDefault="00BC6E77" w:rsidP="00BC6E77">
      <w:r>
        <w:t>Use this tab to search for studies using one or a combination of the following fields:</w:t>
      </w:r>
    </w:p>
    <w:p w:rsidR="00BC6E77" w:rsidRDefault="00BC6E77" w:rsidP="00BC6E77">
      <w:pPr>
        <w:pStyle w:val="ListBullet"/>
        <w:numPr>
          <w:ilvl w:val="0"/>
          <w:numId w:val="2"/>
        </w:numPr>
      </w:pPr>
      <w:r w:rsidRPr="00BB667F">
        <w:rPr>
          <w:rStyle w:val="Bold"/>
        </w:rPr>
        <w:t>Search</w:t>
      </w:r>
      <w:r>
        <w:t xml:space="preserve"> field. </w:t>
      </w:r>
      <w:r w:rsidR="00145634">
        <w:t>It l</w:t>
      </w:r>
      <w:r>
        <w:t>ets you specify part or all of a term from a study that is stored in the tranSMART database. Search terms may include part or all of a study name, the text in a branch of the Dataset Explorer navigation tree, or some attribute of a study, such as a disease or an area of clinical interest.</w:t>
      </w:r>
    </w:p>
    <w:p w:rsidR="00BC6E77" w:rsidRDefault="00BC6E77" w:rsidP="00BC6E77">
      <w:pPr>
        <w:pStyle w:val="NormalIndent"/>
        <w:keepNext/>
      </w:pPr>
      <w:r>
        <w:t>Example:</w:t>
      </w:r>
    </w:p>
    <w:p w:rsidR="00BC6E77" w:rsidRDefault="00C66201" w:rsidP="00BC6E77">
      <w:pPr>
        <w:pStyle w:val="NormalIndent"/>
      </w:pPr>
      <w:r>
        <w:rPr>
          <w:noProof/>
        </w:rPr>
        <w:drawing>
          <wp:inline distT="0" distB="0" distL="0" distR="0">
            <wp:extent cx="3157855" cy="2152015"/>
            <wp:effectExtent l="0" t="0" r="4445" b="63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157855" cy="2152015"/>
                    </a:xfrm>
                    <a:prstGeom prst="rect">
                      <a:avLst/>
                    </a:prstGeom>
                    <a:noFill/>
                  </pic:spPr>
                </pic:pic>
              </a:graphicData>
            </a:graphic>
          </wp:inline>
        </w:drawing>
      </w:r>
    </w:p>
    <w:p w:rsidR="00BC6E77" w:rsidRDefault="00BC6E77" w:rsidP="00BC6E77">
      <w:pPr>
        <w:pStyle w:val="NormalIndent"/>
        <w:keepNext/>
      </w:pPr>
      <w:r>
        <w:t>If you want to base your search on a study name, note the following naming conventions for Public Studies in Dataset Explorer:</w:t>
      </w:r>
    </w:p>
    <w:tbl>
      <w:tblPr>
        <w:tblStyle w:val="tranSMARTTable"/>
        <w:tblW w:w="0" w:type="auto"/>
        <w:tblInd w:w="468" w:type="dxa"/>
        <w:tblLook w:val="04A0"/>
      </w:tblPr>
      <w:tblGrid>
        <w:gridCol w:w="2880"/>
        <w:gridCol w:w="5400"/>
      </w:tblGrid>
      <w:tr w:rsidR="00BC6E77" w:rsidTr="00BC6E77">
        <w:trPr>
          <w:cnfStyle w:val="100000000000"/>
        </w:trPr>
        <w:tc>
          <w:tcPr>
            <w:tcW w:w="2880" w:type="dxa"/>
          </w:tcPr>
          <w:p w:rsidR="00BC6E77" w:rsidRPr="00B63807" w:rsidRDefault="00BC6E77" w:rsidP="00BC6E77">
            <w:pPr>
              <w:pStyle w:val="TableHeading"/>
            </w:pPr>
            <w:r w:rsidRPr="00B63807">
              <w:t>Study Type</w:t>
            </w:r>
          </w:p>
        </w:tc>
        <w:tc>
          <w:tcPr>
            <w:tcW w:w="5400" w:type="dxa"/>
          </w:tcPr>
          <w:p w:rsidR="00BC6E77" w:rsidRPr="00B63807" w:rsidRDefault="00BC6E77" w:rsidP="00BC6E77">
            <w:pPr>
              <w:pStyle w:val="TableHeading"/>
            </w:pPr>
            <w:r w:rsidRPr="00B63807">
              <w:t>Naming Convention</w:t>
            </w:r>
          </w:p>
        </w:tc>
      </w:tr>
      <w:tr w:rsidR="00BC6E77" w:rsidTr="00BC6E77">
        <w:tc>
          <w:tcPr>
            <w:tcW w:w="2880" w:type="dxa"/>
          </w:tcPr>
          <w:p w:rsidR="00BC6E77" w:rsidRPr="00AF7162" w:rsidRDefault="00BC6E77" w:rsidP="00BC6E77">
            <w:pPr>
              <w:pStyle w:val="TableText"/>
              <w:rPr>
                <w:highlight w:val="cyan"/>
              </w:rPr>
            </w:pPr>
            <w:r w:rsidRPr="00745ADF">
              <w:t>Public Studies</w:t>
            </w:r>
          </w:p>
        </w:tc>
        <w:tc>
          <w:tcPr>
            <w:tcW w:w="5400" w:type="dxa"/>
          </w:tcPr>
          <w:p w:rsidR="00BC6E77" w:rsidRPr="00E73B87" w:rsidRDefault="00BC6E77" w:rsidP="00BC6E77">
            <w:pPr>
              <w:pStyle w:val="TableText"/>
              <w:rPr>
                <w:szCs w:val="18"/>
              </w:rPr>
            </w:pPr>
            <w:r w:rsidRPr="00E73B87">
              <w:rPr>
                <w:szCs w:val="18"/>
              </w:rPr>
              <w:t>Name segments in the following typical format:</w:t>
            </w:r>
          </w:p>
          <w:p w:rsidR="00BC6E77" w:rsidRPr="00E73B87" w:rsidRDefault="00BC6E77" w:rsidP="00BC6E77">
            <w:pPr>
              <w:pStyle w:val="TableText"/>
              <w:rPr>
                <w:szCs w:val="18"/>
              </w:rPr>
            </w:pPr>
            <w:proofErr w:type="spellStart"/>
            <w:r w:rsidRPr="00936A61">
              <w:rPr>
                <w:rStyle w:val="Italic"/>
              </w:rPr>
              <w:t>Condition</w:t>
            </w:r>
            <w:r>
              <w:rPr>
                <w:rStyle w:val="Italic"/>
              </w:rPr>
              <w:t>_</w:t>
            </w:r>
            <w:r w:rsidRPr="00936A61">
              <w:rPr>
                <w:rStyle w:val="Italic"/>
              </w:rPr>
              <w:t>StudyFirstAuthor</w:t>
            </w:r>
            <w:r w:rsidRPr="00E73B87">
              <w:rPr>
                <w:szCs w:val="18"/>
              </w:rPr>
              <w:t>_</w:t>
            </w:r>
            <w:r w:rsidRPr="00936A61">
              <w:rPr>
                <w:rStyle w:val="Italic"/>
              </w:rPr>
              <w:t>GEOid</w:t>
            </w:r>
            <w:proofErr w:type="spellEnd"/>
          </w:p>
          <w:p w:rsidR="00BC6E77" w:rsidRDefault="00BC6E77" w:rsidP="00BC6E77">
            <w:pPr>
              <w:pStyle w:val="TableText"/>
              <w:rPr>
                <w:rStyle w:val="CodeText"/>
                <w:szCs w:val="18"/>
              </w:rPr>
            </w:pPr>
            <w:r w:rsidRPr="00E73B87">
              <w:rPr>
                <w:szCs w:val="18"/>
              </w:rPr>
              <w:t xml:space="preserve">Example: </w:t>
            </w:r>
            <w:r w:rsidRPr="00E73B87">
              <w:rPr>
                <w:rStyle w:val="CodeText"/>
                <w:szCs w:val="18"/>
              </w:rPr>
              <w:t>ProstateCancer_Ambs_GSE6956</w:t>
            </w:r>
          </w:p>
          <w:p w:rsidR="00BC6E77" w:rsidRPr="00E73B87" w:rsidRDefault="00BC6E77" w:rsidP="00BC6E77">
            <w:pPr>
              <w:pStyle w:val="TableText0"/>
              <w:rPr>
                <w:szCs w:val="18"/>
              </w:rPr>
            </w:pPr>
            <w:r w:rsidRPr="00E96389">
              <w:rPr>
                <w:rStyle w:val="CodeText"/>
                <w:rFonts w:ascii="Verdana" w:hAnsi="Verdana"/>
                <w:sz w:val="18"/>
              </w:rPr>
              <w:t xml:space="preserve">If you prefer, you can rearrange the order of the segments (for example, author segment first). The name structure is determined by the ETL process </w:t>
            </w:r>
            <w:r>
              <w:rPr>
                <w:rStyle w:val="CodeText"/>
                <w:rFonts w:ascii="Verdana" w:hAnsi="Verdana"/>
                <w:sz w:val="18"/>
              </w:rPr>
              <w:t xml:space="preserve">that </w:t>
            </w:r>
            <w:r w:rsidRPr="00E96389">
              <w:rPr>
                <w:rStyle w:val="CodeText"/>
                <w:rFonts w:ascii="Verdana" w:hAnsi="Verdana"/>
                <w:sz w:val="18"/>
              </w:rPr>
              <w:t xml:space="preserve">loads the data into </w:t>
            </w:r>
            <w:r>
              <w:rPr>
                <w:rStyle w:val="CodeText"/>
                <w:rFonts w:ascii="Verdana" w:hAnsi="Verdana"/>
                <w:sz w:val="18"/>
              </w:rPr>
              <w:t xml:space="preserve">the </w:t>
            </w:r>
            <w:r w:rsidRPr="00E96389">
              <w:rPr>
                <w:rStyle w:val="CodeText"/>
                <w:rFonts w:ascii="Verdana" w:hAnsi="Verdana"/>
                <w:sz w:val="18"/>
              </w:rPr>
              <w:t>i2b2 database.</w:t>
            </w:r>
          </w:p>
        </w:tc>
      </w:tr>
    </w:tbl>
    <w:p w:rsidR="00BC6E77" w:rsidRPr="00CC32A3" w:rsidRDefault="00BC6E77" w:rsidP="00BC6E77">
      <w:pPr>
        <w:pStyle w:val="Spacer"/>
      </w:pPr>
    </w:p>
    <w:p w:rsidR="00BC6E77" w:rsidRDefault="00BC6E77" w:rsidP="00BC6E77">
      <w:pPr>
        <w:pStyle w:val="Heading5"/>
      </w:pPr>
      <w:r>
        <w:lastRenderedPageBreak/>
        <w:t>Selecting and Opening a Study in a Search Result</w:t>
      </w:r>
    </w:p>
    <w:p w:rsidR="00BC6E77" w:rsidRDefault="00BC6E77" w:rsidP="00BC6E77">
      <w:pPr>
        <w:keepNext/>
      </w:pPr>
      <w:r>
        <w:t xml:space="preserve">A search result may include multiple entries. Further, an entry may not indicate the study it is from. To see the name of the study that an entry represents, </w:t>
      </w:r>
      <w:proofErr w:type="gramStart"/>
      <w:r>
        <w:t>hover</w:t>
      </w:r>
      <w:proofErr w:type="gramEnd"/>
      <w:r>
        <w:t xml:space="preserve"> the mouse pointer over the entry – for example:</w:t>
      </w:r>
    </w:p>
    <w:p w:rsidR="00BC6E77" w:rsidRDefault="007D64B3" w:rsidP="00BC6E77">
      <w:r>
        <w:rPr>
          <w:noProof/>
        </w:rPr>
        <w:drawing>
          <wp:inline distT="0" distB="0" distL="0" distR="0">
            <wp:extent cx="2989054" cy="2331308"/>
            <wp:effectExtent l="19050" t="0" r="1796" b="0"/>
            <wp:docPr id="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cstate="print"/>
                    <a:srcRect/>
                    <a:stretch>
                      <a:fillRect/>
                    </a:stretch>
                  </pic:blipFill>
                  <pic:spPr bwMode="auto">
                    <a:xfrm>
                      <a:off x="0" y="0"/>
                      <a:ext cx="2990779" cy="2332654"/>
                    </a:xfrm>
                    <a:prstGeom prst="rect">
                      <a:avLst/>
                    </a:prstGeom>
                    <a:noFill/>
                    <a:ln w="9525">
                      <a:noFill/>
                      <a:miter lim="800000"/>
                      <a:headEnd/>
                      <a:tailEnd/>
                    </a:ln>
                  </pic:spPr>
                </pic:pic>
              </a:graphicData>
            </a:graphic>
          </wp:inline>
        </w:drawing>
      </w:r>
    </w:p>
    <w:p w:rsidR="00BC6E77" w:rsidRDefault="00BC6E77" w:rsidP="00BC6E77">
      <w:pPr>
        <w:keepNext/>
      </w:pPr>
      <w:r>
        <w:t xml:space="preserve">If you want more information about the study represented by an entry, right-click the entry, then click </w:t>
      </w:r>
      <w:r w:rsidRPr="00B06686">
        <w:rPr>
          <w:rStyle w:val="Bold"/>
        </w:rPr>
        <w:t>Show</w:t>
      </w:r>
      <w:r>
        <w:t xml:space="preserve"> </w:t>
      </w:r>
      <w:r w:rsidRPr="00B06686">
        <w:rPr>
          <w:rStyle w:val="Bold"/>
        </w:rPr>
        <w:t>Definition</w:t>
      </w:r>
      <w:r>
        <w:t xml:space="preserve"> to open the details box for the study:</w:t>
      </w:r>
    </w:p>
    <w:p w:rsidR="00BC6E77" w:rsidRDefault="007D64B3" w:rsidP="00BC6E77">
      <w:r>
        <w:rPr>
          <w:noProof/>
        </w:rPr>
        <w:drawing>
          <wp:inline distT="0" distB="0" distL="0" distR="0">
            <wp:extent cx="3031490" cy="1046480"/>
            <wp:effectExtent l="19050" t="0" r="0" b="0"/>
            <wp:docPr id="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cstate="print"/>
                    <a:srcRect/>
                    <a:stretch>
                      <a:fillRect/>
                    </a:stretch>
                  </pic:blipFill>
                  <pic:spPr bwMode="auto">
                    <a:xfrm>
                      <a:off x="0" y="0"/>
                      <a:ext cx="3031490" cy="1046480"/>
                    </a:xfrm>
                    <a:prstGeom prst="rect">
                      <a:avLst/>
                    </a:prstGeom>
                    <a:noFill/>
                    <a:ln w="9525">
                      <a:noFill/>
                      <a:miter lim="800000"/>
                      <a:headEnd/>
                      <a:tailEnd/>
                    </a:ln>
                  </pic:spPr>
                </pic:pic>
              </a:graphicData>
            </a:graphic>
          </wp:inline>
        </w:drawing>
      </w:r>
    </w:p>
    <w:p w:rsidR="00BC6E77" w:rsidRDefault="00BC6E77" w:rsidP="00BC6E77">
      <w:pPr>
        <w:keepNext/>
      </w:pPr>
      <w:r>
        <w:t xml:space="preserve">To open a study from an entry in a search result, right-click the entry, then click </w:t>
      </w:r>
      <w:r w:rsidRPr="00B06686">
        <w:rPr>
          <w:rStyle w:val="Bold"/>
        </w:rPr>
        <w:t>Show</w:t>
      </w:r>
      <w:r>
        <w:t xml:space="preserve"> </w:t>
      </w:r>
      <w:r w:rsidRPr="00B06686">
        <w:rPr>
          <w:rStyle w:val="Bold"/>
        </w:rPr>
        <w:t>Node</w:t>
      </w:r>
      <w:r>
        <w:t>.  The study appears in the Dataset Explorer navigation tree, where you can open any of the branches (nodes) in the study.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098"/>
        <w:gridCol w:w="7758"/>
      </w:tblGrid>
      <w:tr w:rsidR="00BC6E77" w:rsidTr="00BC6E77">
        <w:tc>
          <w:tcPr>
            <w:tcW w:w="1098" w:type="dxa"/>
          </w:tcPr>
          <w:p w:rsidR="00BC6E77" w:rsidRDefault="00BC6E77" w:rsidP="00BC6E77">
            <w:pPr>
              <w:jc w:val="center"/>
            </w:pPr>
            <w:r>
              <w:rPr>
                <w:noProof/>
              </w:rPr>
              <w:drawing>
                <wp:inline distT="0" distB="0" distL="0" distR="0">
                  <wp:extent cx="338328" cy="274320"/>
                  <wp:effectExtent l="0" t="0" r="5080" b="0"/>
                  <wp:docPr id="407" name="Picture 407" descr="C:\Users\bkingsbury\Dropbox\Stuff\Recombinant\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kingsbury\Dropbox\Stuff\Recombinant\note.png"/>
                          <pic:cNvPicPr>
                            <a:picLocks noChangeAspect="1" noChangeArrowheads="1"/>
                          </pic:cNvPicPr>
                        </pic:nvPicPr>
                        <pic:blipFill rotWithShape="1">
                          <a:blip r:embed="rId1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8989" b="10674"/>
                          <a:stretch/>
                        </pic:blipFill>
                        <pic:spPr bwMode="auto">
                          <a:xfrm>
                            <a:off x="0" y="0"/>
                            <a:ext cx="338328" cy="27432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tc>
        <w:tc>
          <w:tcPr>
            <w:tcW w:w="7758" w:type="dxa"/>
          </w:tcPr>
          <w:p w:rsidR="00BC6E77" w:rsidRPr="001C3301" w:rsidRDefault="00BC6E77" w:rsidP="00BC6E77">
            <w:pPr>
              <w:rPr>
                <w:szCs w:val="20"/>
              </w:rPr>
            </w:pPr>
            <w:r>
              <w:rPr>
                <w:color w:val="000000" w:themeColor="text1"/>
              </w:rPr>
              <w:t>You may need to scroll down slightly in the navigation tree to see the study</w:t>
            </w:r>
            <w:r>
              <w:rPr>
                <w:szCs w:val="20"/>
              </w:rPr>
              <w:t>.</w:t>
            </w:r>
          </w:p>
        </w:tc>
      </w:tr>
    </w:tbl>
    <w:p w:rsidR="00BC6E77" w:rsidRDefault="00BC6E77" w:rsidP="00BC6E77">
      <w:pPr>
        <w:pStyle w:val="Heading4"/>
      </w:pPr>
      <w:bookmarkStart w:id="92" w:name="_Ref240419686"/>
      <w:r>
        <w:t>Navigate Terms Tab</w:t>
      </w:r>
      <w:bookmarkEnd w:id="92"/>
    </w:p>
    <w:p w:rsidR="00BC6E77" w:rsidRDefault="00BC6E77" w:rsidP="00BC6E77">
      <w:pPr>
        <w:keepNext/>
      </w:pPr>
      <w:r>
        <w:t>Use this tab to browse through all the experiments in the navigation tree to select and open the study you want.</w:t>
      </w:r>
    </w:p>
    <w:p w:rsidR="00BC6E77" w:rsidRDefault="00BC6E77" w:rsidP="00BC6E77">
      <w:pPr>
        <w:keepNext/>
      </w:pPr>
      <w:r>
        <w:t>Studies that are grayed out are private studies that you are not authorized to access.</w:t>
      </w:r>
    </w:p>
    <w:p w:rsidR="00BC6E77" w:rsidRDefault="00BC6E77" w:rsidP="00BC6E77">
      <w:pPr>
        <w:ind w:right="-180"/>
      </w:pPr>
      <w:r>
        <w:t xml:space="preserve">To display the details box for a study, right-click the study name and click </w:t>
      </w:r>
      <w:r w:rsidRPr="00B06686">
        <w:rPr>
          <w:rStyle w:val="Bold"/>
        </w:rPr>
        <w:t>Show</w:t>
      </w:r>
      <w:r>
        <w:t xml:space="preserve"> </w:t>
      </w:r>
      <w:r w:rsidRPr="00B06686">
        <w:rPr>
          <w:rStyle w:val="Bold"/>
        </w:rPr>
        <w:t>Definition</w:t>
      </w:r>
      <w:r>
        <w:t>. You can display the details box for a study whether or not the study is grayed out.</w:t>
      </w:r>
    </w:p>
    <w:p w:rsidR="00BC6E77" w:rsidRDefault="00BC6E77" w:rsidP="00BC6E77">
      <w:pPr>
        <w:pStyle w:val="Heading4"/>
        <w:keepLines/>
      </w:pPr>
      <w:bookmarkStart w:id="93" w:name="_Ref296069394"/>
      <w:r>
        <w:lastRenderedPageBreak/>
        <w:t>Branches and Leaves of the Navigation Tree</w:t>
      </w:r>
      <w:bookmarkEnd w:id="93"/>
    </w:p>
    <w:p w:rsidR="00BC6E77" w:rsidRDefault="00BC6E77" w:rsidP="00BC6E77">
      <w:pPr>
        <w:keepLines/>
      </w:pPr>
      <w:r>
        <w:t xml:space="preserve">The Dataset Explorer navigation tree looks and works much </w:t>
      </w:r>
      <w:proofErr w:type="spellStart"/>
      <w:r>
        <w:t>like</w:t>
      </w:r>
      <w:r w:rsidR="007D64B3">
        <w:t>your</w:t>
      </w:r>
      <w:proofErr w:type="spellEnd"/>
      <w:r w:rsidR="007D64B3">
        <w:t xml:space="preserve"> operating system’s file explorer:</w:t>
      </w:r>
      <w:r>
        <w:t xml:space="preserve"> </w:t>
      </w:r>
      <w:r w:rsidR="007D64B3">
        <w:t xml:space="preserve">it </w:t>
      </w:r>
      <w:r>
        <w:t xml:space="preserve">is a </w:t>
      </w:r>
      <w:r w:rsidR="007D64B3">
        <w:t xml:space="preserve">an expandable </w:t>
      </w:r>
      <w:r>
        <w:t>hierarchy of folders, sub-folders, and files. Dataset Explorer is a hierarchy of folders and sub-folders (the branches) and values (the leaves) that reflect aspects of the trial, such as research metrics, compounds used, and patient demographics.</w:t>
      </w:r>
    </w:p>
    <w:p w:rsidR="00BC6E77" w:rsidRDefault="00BC6E77" w:rsidP="00BC6E77">
      <w:pPr>
        <w:keepLines/>
      </w:pPr>
      <w:r>
        <w:t>In Dataset Explorer, all levels of the tree, both branches and leaves, are referred to as nodes.</w:t>
      </w:r>
    </w:p>
    <w:p w:rsidR="00BC6E77" w:rsidRDefault="00BC6E77" w:rsidP="00BC6E77">
      <w:r>
        <w:t>The following figure shows typical top-level nodes of a study. Some studies may not require all of these nodes, and others may require additional nodes (such as Published Conclusions):</w:t>
      </w:r>
    </w:p>
    <w:p w:rsidR="00BC6E77" w:rsidRDefault="00AE167E" w:rsidP="00BC6E77">
      <w:r>
        <w:rPr>
          <w:noProof/>
        </w:rPr>
        <w:drawing>
          <wp:inline distT="0" distB="0" distL="0" distR="0">
            <wp:extent cx="2295238" cy="1571429"/>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cstate="print"/>
                    <a:stretch>
                      <a:fillRect/>
                    </a:stretch>
                  </pic:blipFill>
                  <pic:spPr>
                    <a:xfrm>
                      <a:off x="0" y="0"/>
                      <a:ext cx="2295238" cy="1571429"/>
                    </a:xfrm>
                    <a:prstGeom prst="rect">
                      <a:avLst/>
                    </a:prstGeom>
                  </pic:spPr>
                </pic:pic>
              </a:graphicData>
            </a:graphic>
          </wp:inline>
        </w:drawing>
      </w:r>
    </w:p>
    <w:p w:rsidR="00BC6E77" w:rsidRDefault="00BC6E77" w:rsidP="00BC6E77">
      <w:pPr>
        <w:keepNext/>
        <w:keepLines/>
      </w:pPr>
      <w:r>
        <w:t>The following table describes possible top-level nodes of a study:</w:t>
      </w:r>
    </w:p>
    <w:tbl>
      <w:tblPr>
        <w:tblStyle w:val="tranSMARTTable"/>
        <w:tblW w:w="9468" w:type="dxa"/>
        <w:tblLook w:val="04A0"/>
      </w:tblPr>
      <w:tblGrid>
        <w:gridCol w:w="2628"/>
        <w:gridCol w:w="6840"/>
      </w:tblGrid>
      <w:tr w:rsidR="00BC6E77" w:rsidTr="00BC6E77">
        <w:trPr>
          <w:cnfStyle w:val="100000000000"/>
        </w:trPr>
        <w:tc>
          <w:tcPr>
            <w:tcW w:w="2628" w:type="dxa"/>
          </w:tcPr>
          <w:p w:rsidR="00BC6E77" w:rsidRPr="002B3596" w:rsidRDefault="00BC6E77" w:rsidP="00BC6E77">
            <w:pPr>
              <w:pStyle w:val="TableHeading"/>
            </w:pPr>
            <w:r w:rsidRPr="002B3596">
              <w:t>Node</w:t>
            </w:r>
          </w:p>
        </w:tc>
        <w:tc>
          <w:tcPr>
            <w:tcW w:w="6840" w:type="dxa"/>
          </w:tcPr>
          <w:p w:rsidR="00BC6E77" w:rsidRPr="002B3596" w:rsidRDefault="00BC6E77" w:rsidP="00BC6E77">
            <w:pPr>
              <w:pStyle w:val="TableHeading"/>
            </w:pPr>
            <w:r w:rsidRPr="002B3596">
              <w:t>Description</w:t>
            </w:r>
          </w:p>
        </w:tc>
      </w:tr>
      <w:tr w:rsidR="00BC6E77" w:rsidTr="00BC6E77">
        <w:tc>
          <w:tcPr>
            <w:tcW w:w="2628" w:type="dxa"/>
          </w:tcPr>
          <w:p w:rsidR="00BC6E77" w:rsidRDefault="00AE167E" w:rsidP="00BC6E77">
            <w:pPr>
              <w:pStyle w:val="TableText"/>
              <w:keepNext/>
              <w:keepLines/>
            </w:pPr>
            <w:r>
              <w:t xml:space="preserve">Biomarker </w:t>
            </w:r>
            <w:r w:rsidR="00BC6E77">
              <w:t>Data</w:t>
            </w:r>
          </w:p>
        </w:tc>
        <w:tc>
          <w:tcPr>
            <w:tcW w:w="6840" w:type="dxa"/>
          </w:tcPr>
          <w:p w:rsidR="00BC6E77" w:rsidRDefault="00BC6E77" w:rsidP="00BC6E77">
            <w:pPr>
              <w:pStyle w:val="TableText"/>
              <w:keepNext/>
              <w:keepLines/>
              <w:rPr>
                <w:noProof/>
              </w:rPr>
            </w:pPr>
            <w:r>
              <w:t xml:space="preserve">Measurements of biomarkers such as RBM antigens, gene expressions, antibodies and antigens in ELISA tests, and SNPs. </w:t>
            </w:r>
          </w:p>
        </w:tc>
      </w:tr>
      <w:tr w:rsidR="00BC6E77" w:rsidTr="00BC6E77">
        <w:tc>
          <w:tcPr>
            <w:tcW w:w="2628" w:type="dxa"/>
          </w:tcPr>
          <w:p w:rsidR="00BC6E77" w:rsidRDefault="00BC6E77" w:rsidP="00BC6E77">
            <w:pPr>
              <w:pStyle w:val="TableText"/>
              <w:keepNext/>
              <w:keepLines/>
            </w:pPr>
            <w:r>
              <w:t>Clinical Data</w:t>
            </w:r>
          </w:p>
        </w:tc>
        <w:tc>
          <w:tcPr>
            <w:tcW w:w="6840" w:type="dxa"/>
          </w:tcPr>
          <w:p w:rsidR="00BC6E77" w:rsidRDefault="00BC6E77" w:rsidP="00BC6E77">
            <w:pPr>
              <w:pStyle w:val="TableText"/>
              <w:keepNext/>
              <w:keepLines/>
            </w:pPr>
            <w:r>
              <w:t xml:space="preserve">Primary and secondary </w:t>
            </w:r>
            <w:proofErr w:type="gramStart"/>
            <w:r>
              <w:t>endpoints,</w:t>
            </w:r>
            <w:proofErr w:type="gramEnd"/>
            <w:r>
              <w:t xml:space="preserve"> and other measurements from the study.</w:t>
            </w:r>
          </w:p>
        </w:tc>
      </w:tr>
      <w:tr w:rsidR="00BC6E77" w:rsidTr="00BC6E77">
        <w:tc>
          <w:tcPr>
            <w:tcW w:w="2628" w:type="dxa"/>
          </w:tcPr>
          <w:p w:rsidR="00BC6E77" w:rsidRDefault="00BC6E77" w:rsidP="00BC6E77">
            <w:pPr>
              <w:pStyle w:val="TableText"/>
            </w:pPr>
            <w:r>
              <w:t xml:space="preserve">Samples and </w:t>
            </w:r>
            <w:proofErr w:type="spellStart"/>
            <w:r>
              <w:t>Timepoints</w:t>
            </w:r>
            <w:proofErr w:type="spellEnd"/>
          </w:p>
        </w:tc>
        <w:tc>
          <w:tcPr>
            <w:tcW w:w="6840" w:type="dxa"/>
          </w:tcPr>
          <w:p w:rsidR="00BC6E77" w:rsidRDefault="00BC6E77" w:rsidP="00BC6E77">
            <w:pPr>
              <w:pStyle w:val="TableText"/>
            </w:pPr>
            <w:r>
              <w:t>Tested samples (such as tissue or blood) and time periods when the samples were taken.</w:t>
            </w:r>
          </w:p>
        </w:tc>
      </w:tr>
      <w:tr w:rsidR="00BC6E77" w:rsidTr="00BC6E77">
        <w:tc>
          <w:tcPr>
            <w:tcW w:w="2628" w:type="dxa"/>
          </w:tcPr>
          <w:p w:rsidR="00BC6E77" w:rsidRDefault="00BC6E77" w:rsidP="00BC6E77">
            <w:pPr>
              <w:pStyle w:val="TableText"/>
            </w:pPr>
            <w:r>
              <w:t>Scheduled Visits</w:t>
            </w:r>
          </w:p>
        </w:tc>
        <w:tc>
          <w:tcPr>
            <w:tcW w:w="6840" w:type="dxa"/>
          </w:tcPr>
          <w:p w:rsidR="00BC6E77" w:rsidRDefault="00BC6E77" w:rsidP="00BC6E77">
            <w:pPr>
              <w:pStyle w:val="TableText"/>
              <w:rPr>
                <w:noProof/>
              </w:rPr>
            </w:pPr>
            <w:r>
              <w:t>Periodic stages of the trial during which patients are seen.</w:t>
            </w:r>
          </w:p>
        </w:tc>
      </w:tr>
      <w:tr w:rsidR="00BC6E77" w:rsidTr="00BC6E77">
        <w:tc>
          <w:tcPr>
            <w:tcW w:w="2628" w:type="dxa"/>
          </w:tcPr>
          <w:p w:rsidR="00BC6E77" w:rsidRDefault="00BC6E77" w:rsidP="00BC6E77">
            <w:pPr>
              <w:pStyle w:val="TableText"/>
            </w:pPr>
            <w:r>
              <w:t>Design Factors</w:t>
            </w:r>
          </w:p>
        </w:tc>
        <w:tc>
          <w:tcPr>
            <w:tcW w:w="6840" w:type="dxa"/>
          </w:tcPr>
          <w:p w:rsidR="00BC6E77" w:rsidRDefault="00BC6E77" w:rsidP="00BC6E77">
            <w:pPr>
              <w:pStyle w:val="TableText"/>
            </w:pPr>
            <w:r>
              <w:t>Compounds involved in the study, dosages, and regularity with which the compounds were administered.</w:t>
            </w:r>
          </w:p>
          <w:p w:rsidR="00BC6E77" w:rsidRDefault="00BC6E77" w:rsidP="00BC6E77">
            <w:pPr>
              <w:pStyle w:val="TableText"/>
            </w:pPr>
            <w:r w:rsidRPr="00696143">
              <w:rPr>
                <w:rStyle w:val="Bold"/>
                <w:color w:val="1F497D" w:themeColor="text2"/>
              </w:rPr>
              <w:t>Note:</w:t>
            </w:r>
            <w:r>
              <w:t xml:space="preserve"> With clinical trials, this node is typically named Treatment Groups.</w:t>
            </w:r>
          </w:p>
        </w:tc>
      </w:tr>
      <w:tr w:rsidR="00BC6E77" w:rsidTr="00BC6E77">
        <w:tc>
          <w:tcPr>
            <w:tcW w:w="2628" w:type="dxa"/>
          </w:tcPr>
          <w:p w:rsidR="00BC6E77" w:rsidRDefault="00BC6E77" w:rsidP="00BC6E77">
            <w:pPr>
              <w:pStyle w:val="TableText"/>
            </w:pPr>
            <w:r>
              <w:t>Sample Factors</w:t>
            </w:r>
          </w:p>
        </w:tc>
        <w:tc>
          <w:tcPr>
            <w:tcW w:w="6840" w:type="dxa"/>
          </w:tcPr>
          <w:p w:rsidR="00BC6E77" w:rsidRDefault="00BC6E77" w:rsidP="00BC6E77">
            <w:pPr>
              <w:pStyle w:val="TableText"/>
            </w:pPr>
            <w:r>
              <w:t>Patient information, such as demographics and medical history.</w:t>
            </w:r>
          </w:p>
        </w:tc>
      </w:tr>
    </w:tbl>
    <w:p w:rsidR="00BC6E77" w:rsidRDefault="00BC6E77" w:rsidP="00BC6E77">
      <w:bookmarkStart w:id="94" w:name="_Toc297057902"/>
    </w:p>
    <w:p w:rsidR="00BC6E77" w:rsidRDefault="00BC6E77" w:rsidP="00BC6E77"/>
    <w:p w:rsidR="00BC6E77" w:rsidRDefault="00BC6E77" w:rsidP="00BC6E77"/>
    <w:p w:rsidR="00BC6E77" w:rsidRDefault="00BC6E77" w:rsidP="00BC6E77">
      <w:pPr>
        <w:pStyle w:val="Heading3"/>
      </w:pPr>
      <w:bookmarkStart w:id="95" w:name="_Ref320874277"/>
      <w:bookmarkStart w:id="96" w:name="_Ref320874285"/>
      <w:bookmarkStart w:id="97" w:name="_Toc322517848"/>
      <w:bookmarkStart w:id="98" w:name="_Toc366653706"/>
      <w:r>
        <w:lastRenderedPageBreak/>
        <w:t>Populating the Study Groups</w:t>
      </w:r>
      <w:bookmarkEnd w:id="94"/>
      <w:bookmarkEnd w:id="95"/>
      <w:bookmarkEnd w:id="96"/>
      <w:bookmarkEnd w:id="97"/>
      <w:bookmarkEnd w:id="98"/>
    </w:p>
    <w:p w:rsidR="00BC6E77" w:rsidRDefault="00BC6E77" w:rsidP="00BC6E77">
      <w:r>
        <w:t>You populate the study groups by defining criteria that members of each group must satisfy. For example, members of study groups might be required to satisfy a weight or age requirement. Dataset Explorer lets you build a set of criteria for each study group that can be as simple or as complex as you need.</w:t>
      </w:r>
    </w:p>
    <w:p w:rsidR="00BC6E77" w:rsidRDefault="00BC6E77" w:rsidP="00BC6E77">
      <w:r>
        <w:t xml:space="preserve">The study groups you define are called </w:t>
      </w:r>
      <w:r>
        <w:rPr>
          <w:i/>
        </w:rPr>
        <w:t>subsets</w:t>
      </w:r>
      <w:r>
        <w:t>, because typically, after your criteria are applied, the members of a resulting study group are a subset of the full study group that participated in the study.</w:t>
      </w:r>
    </w:p>
    <w:p w:rsidR="00BC6E77" w:rsidRDefault="00BC6E77" w:rsidP="00BC6E77">
      <w:pPr>
        <w:pStyle w:val="Heading4"/>
      </w:pPr>
      <w:r>
        <w:t>Selecting Criteria for the Study Groups</w:t>
      </w:r>
    </w:p>
    <w:p w:rsidR="00BC6E77" w:rsidRDefault="00BC6E77" w:rsidP="00BC6E77">
      <w:r>
        <w:t>You define the study groups by selecting criteria (called concepts) from the navigation tree and dragging them into the subset definition boxes.</w:t>
      </w:r>
    </w:p>
    <w:p w:rsidR="00BC6E77" w:rsidRDefault="00BC6E77" w:rsidP="00BC6E77">
      <w:pPr>
        <w:pStyle w:val="Heading5"/>
      </w:pPr>
      <w:r>
        <w:t>Visual Aids to Help You Select the Criteria</w:t>
      </w:r>
    </w:p>
    <w:p w:rsidR="00BC6E77" w:rsidRDefault="00BC6E77" w:rsidP="00BC6E77">
      <w:r>
        <w:t>Each concept node in the navigation tree displays the following information about the concept:</w:t>
      </w:r>
    </w:p>
    <w:p w:rsidR="00BC6E77" w:rsidRDefault="00BC6E77" w:rsidP="00BC6E77">
      <w:pPr>
        <w:pStyle w:val="ListBullet"/>
        <w:numPr>
          <w:ilvl w:val="0"/>
          <w:numId w:val="2"/>
        </w:numPr>
      </w:pPr>
      <w:r>
        <w:t>The numbers in parentheses at each node of the tree indicate the number of subjects to whom that node applies. For example, in the figure below, there are a total of 327 subjects in the study.</w:t>
      </w:r>
    </w:p>
    <w:p w:rsidR="00BC6E77" w:rsidRPr="00AD0080" w:rsidRDefault="00BC6E77" w:rsidP="00BC6E77">
      <w:pPr>
        <w:pStyle w:val="ListBullet"/>
        <w:numPr>
          <w:ilvl w:val="0"/>
          <w:numId w:val="2"/>
        </w:numPr>
      </w:pPr>
      <w:r>
        <w:t>In</w:t>
      </w:r>
      <w:r w:rsidRPr="006A2E75">
        <w:t xml:space="preserve"> </w:t>
      </w:r>
      <w:r>
        <w:t xml:space="preserve">tranSMART, data values are represented in one of three ways: by number, by text, or by high dimensional data (SNP, gene expression, etc.) stored as </w:t>
      </w:r>
      <w:r>
        <w:rPr>
          <w:i/>
        </w:rPr>
        <w:t>arrays</w:t>
      </w:r>
      <w:r>
        <w:t xml:space="preserve">.   </w:t>
      </w:r>
    </w:p>
    <w:p w:rsidR="00BC6E77" w:rsidRPr="00FC3851" w:rsidRDefault="00BC6E77" w:rsidP="00BC6E77">
      <w:pPr>
        <w:pStyle w:val="ListBullet"/>
        <w:numPr>
          <w:ilvl w:val="0"/>
          <w:numId w:val="0"/>
        </w:numPr>
        <w:ind w:left="360"/>
      </w:pPr>
      <w:r>
        <w:t>The three types of data values are described in the illustration below:</w:t>
      </w:r>
    </w:p>
    <w:p w:rsidR="00BC6E77" w:rsidRDefault="00BC6E77" w:rsidP="00BC6E77">
      <w:pPr>
        <w:pStyle w:val="ListBullet"/>
        <w:numPr>
          <w:ilvl w:val="0"/>
          <w:numId w:val="0"/>
        </w:numPr>
        <w:ind w:left="360"/>
      </w:pPr>
      <w:r>
        <w:rPr>
          <w:noProof/>
        </w:rPr>
        <w:drawing>
          <wp:inline distT="0" distB="0" distL="0" distR="0">
            <wp:extent cx="5486400" cy="1635369"/>
            <wp:effectExtent l="0" t="0" r="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cstate="print"/>
                    <a:stretch>
                      <a:fillRect/>
                    </a:stretch>
                  </pic:blipFill>
                  <pic:spPr>
                    <a:xfrm>
                      <a:off x="0" y="0"/>
                      <a:ext cx="5486400" cy="1635369"/>
                    </a:xfrm>
                    <a:prstGeom prst="rect">
                      <a:avLst/>
                    </a:prstGeom>
                  </pic:spPr>
                </pic:pic>
              </a:graphicData>
            </a:graphic>
          </wp:inline>
        </w:drawing>
      </w:r>
    </w:p>
    <w:p w:rsidR="00BC6E77" w:rsidRDefault="00BC6E77" w:rsidP="00BC6E77">
      <w:pPr>
        <w:pStyle w:val="Heading4"/>
      </w:pPr>
      <w:r>
        <w:lastRenderedPageBreak/>
        <w:t>Specifying a Numeric Value</w:t>
      </w:r>
    </w:p>
    <w:p w:rsidR="00BC6E77" w:rsidRDefault="00BC6E77" w:rsidP="00BC6E77">
      <w:pPr>
        <w:keepNext/>
      </w:pPr>
      <w:r>
        <w:t>When you drag a numeric concept into a subset definition box, the Set Value dialog appears:</w:t>
      </w:r>
    </w:p>
    <w:p w:rsidR="00BC6E77" w:rsidRDefault="00BC6E77" w:rsidP="00BC6E77">
      <w:r>
        <w:rPr>
          <w:noProof/>
        </w:rPr>
        <w:drawing>
          <wp:inline distT="0" distB="0" distL="0" distR="0">
            <wp:extent cx="3817620" cy="1531620"/>
            <wp:effectExtent l="0" t="0" r="0" b="0"/>
            <wp:docPr id="35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7" cstate="print"/>
                    <a:srcRect/>
                    <a:stretch>
                      <a:fillRect/>
                    </a:stretch>
                  </pic:blipFill>
                  <pic:spPr bwMode="auto">
                    <a:xfrm>
                      <a:off x="0" y="0"/>
                      <a:ext cx="3817620" cy="1531620"/>
                    </a:xfrm>
                    <a:prstGeom prst="rect">
                      <a:avLst/>
                    </a:prstGeom>
                    <a:noFill/>
                    <a:ln w="9525">
                      <a:noFill/>
                      <a:miter lim="800000"/>
                      <a:headEnd/>
                      <a:tailEnd/>
                    </a:ln>
                  </pic:spPr>
                </pic:pic>
              </a:graphicData>
            </a:graphic>
          </wp:inline>
        </w:drawing>
      </w:r>
    </w:p>
    <w:p w:rsidR="00BC6E77" w:rsidRDefault="00BC6E77" w:rsidP="00BC6E77">
      <w:pPr>
        <w:keepNext/>
      </w:pPr>
      <w:r>
        <w:t>Use the Set Value dialog to specify how you want to constrain the numeric values to use in the subset definition. To do so, first select one of the following choices:</w:t>
      </w:r>
    </w:p>
    <w:tbl>
      <w:tblPr>
        <w:tblStyle w:val="tranSMARTTable"/>
        <w:tblW w:w="9228" w:type="dxa"/>
        <w:tblLayout w:type="fixed"/>
        <w:tblLook w:val="04A0"/>
      </w:tblPr>
      <w:tblGrid>
        <w:gridCol w:w="2508"/>
        <w:gridCol w:w="6720"/>
      </w:tblGrid>
      <w:tr w:rsidR="00BC6E77" w:rsidTr="00BC6E77">
        <w:trPr>
          <w:cnfStyle w:val="100000000000"/>
        </w:trPr>
        <w:tc>
          <w:tcPr>
            <w:tcW w:w="2508" w:type="dxa"/>
          </w:tcPr>
          <w:p w:rsidR="00BC6E77" w:rsidRPr="009B7070" w:rsidRDefault="00BC6E77" w:rsidP="00BC6E77">
            <w:pPr>
              <w:pStyle w:val="TableHeading"/>
            </w:pPr>
            <w:r w:rsidRPr="009B7070">
              <w:t>Selection</w:t>
            </w:r>
          </w:p>
        </w:tc>
        <w:tc>
          <w:tcPr>
            <w:tcW w:w="6720" w:type="dxa"/>
          </w:tcPr>
          <w:p w:rsidR="00BC6E77" w:rsidRPr="009B7070" w:rsidRDefault="00BC6E77" w:rsidP="00BC6E77">
            <w:pPr>
              <w:pStyle w:val="TableHeading"/>
            </w:pPr>
            <w:r w:rsidRPr="009B7070">
              <w:t>Description</w:t>
            </w:r>
          </w:p>
        </w:tc>
      </w:tr>
      <w:tr w:rsidR="00BC6E77" w:rsidTr="00BC6E77">
        <w:tc>
          <w:tcPr>
            <w:tcW w:w="2508" w:type="dxa"/>
          </w:tcPr>
          <w:p w:rsidR="00BC6E77" w:rsidRPr="009B7070" w:rsidRDefault="00BC6E77" w:rsidP="00BC6E77">
            <w:pPr>
              <w:pStyle w:val="TableText"/>
            </w:pPr>
            <w:r w:rsidRPr="009B7070">
              <w:t>No Value</w:t>
            </w:r>
          </w:p>
        </w:tc>
        <w:tc>
          <w:tcPr>
            <w:tcW w:w="6720" w:type="dxa"/>
          </w:tcPr>
          <w:p w:rsidR="00BC6E77" w:rsidRDefault="00BC6E77" w:rsidP="00BC6E77">
            <w:pPr>
              <w:pStyle w:val="TableText"/>
            </w:pPr>
            <w:r>
              <w:t>Values are not constrained. All the numeric data associated with the concept are factored into the subset definition.</w:t>
            </w:r>
          </w:p>
          <w:p w:rsidR="00BC6E77" w:rsidRPr="009B7070" w:rsidRDefault="00BC6E77" w:rsidP="00BC6E77">
            <w:pPr>
              <w:pStyle w:val="TableText"/>
            </w:pPr>
            <w:r>
              <w:t xml:space="preserve">If you select </w:t>
            </w:r>
            <w:r w:rsidRPr="00FB02BD">
              <w:rPr>
                <w:rStyle w:val="Bold"/>
              </w:rPr>
              <w:t>No Value</w:t>
            </w:r>
            <w:r>
              <w:t xml:space="preserve">, no other information is required. Click </w:t>
            </w:r>
            <w:r w:rsidRPr="00FB02BD">
              <w:rPr>
                <w:rStyle w:val="Bold"/>
              </w:rPr>
              <w:t>OK</w:t>
            </w:r>
            <w:r>
              <w:t xml:space="preserve"> to add the concept with all its associated numeric data to the subset.</w:t>
            </w:r>
          </w:p>
        </w:tc>
      </w:tr>
      <w:tr w:rsidR="00BC6E77" w:rsidTr="00BC6E77">
        <w:tc>
          <w:tcPr>
            <w:tcW w:w="2508" w:type="dxa"/>
          </w:tcPr>
          <w:p w:rsidR="00BC6E77" w:rsidRPr="009B7070" w:rsidRDefault="00BC6E77" w:rsidP="00BC6E77">
            <w:pPr>
              <w:pStyle w:val="TableText"/>
            </w:pPr>
            <w:r w:rsidRPr="009B7070">
              <w:t>By high/low flag</w:t>
            </w:r>
          </w:p>
        </w:tc>
        <w:tc>
          <w:tcPr>
            <w:tcW w:w="6720" w:type="dxa"/>
          </w:tcPr>
          <w:p w:rsidR="00BC6E77" w:rsidRDefault="00BC6E77" w:rsidP="00BC6E77">
            <w:pPr>
              <w:pStyle w:val="TableText"/>
            </w:pPr>
            <w:r>
              <w:t>If the testing laboratory has grouped the numeric values into high/low/normal ranges, select the range to factor into the subset definition.</w:t>
            </w:r>
          </w:p>
          <w:p w:rsidR="00BC6E77" w:rsidRPr="009B7070" w:rsidRDefault="00BC6E77" w:rsidP="00BC6E77">
            <w:pPr>
              <w:pStyle w:val="TableText"/>
            </w:pPr>
            <w:r>
              <w:t xml:space="preserve">When you select </w:t>
            </w:r>
            <w:r w:rsidRPr="00FB02BD">
              <w:rPr>
                <w:rStyle w:val="Bold"/>
              </w:rPr>
              <w:t>By high/low flag</w:t>
            </w:r>
            <w:r>
              <w:t xml:space="preserve">, the </w:t>
            </w:r>
            <w:r w:rsidRPr="00FB02BD">
              <w:rPr>
                <w:rStyle w:val="Bold"/>
              </w:rPr>
              <w:t>Please select range</w:t>
            </w:r>
            <w:r>
              <w:t xml:space="preserve"> field appears.  Select the range you want and click </w:t>
            </w:r>
            <w:r w:rsidRPr="00FB02BD">
              <w:rPr>
                <w:rStyle w:val="Bold"/>
              </w:rPr>
              <w:t>OK</w:t>
            </w:r>
            <w:r>
              <w:t>.</w:t>
            </w:r>
          </w:p>
        </w:tc>
      </w:tr>
      <w:tr w:rsidR="00BC6E77" w:rsidTr="00BC6E77">
        <w:tc>
          <w:tcPr>
            <w:tcW w:w="2508" w:type="dxa"/>
          </w:tcPr>
          <w:p w:rsidR="00BC6E77" w:rsidRPr="009B7070" w:rsidRDefault="00BC6E77" w:rsidP="00BC6E77">
            <w:pPr>
              <w:pStyle w:val="TableText"/>
            </w:pPr>
            <w:r w:rsidRPr="009B7070">
              <w:lastRenderedPageBreak/>
              <w:t>By numeric value</w:t>
            </w:r>
          </w:p>
        </w:tc>
        <w:tc>
          <w:tcPr>
            <w:tcW w:w="6720" w:type="dxa"/>
          </w:tcPr>
          <w:p w:rsidR="00BC6E77" w:rsidRDefault="00BC6E77" w:rsidP="00BC6E77">
            <w:pPr>
              <w:pStyle w:val="TableText"/>
            </w:pPr>
            <w:r>
              <w:t xml:space="preserve">Values are constrained by an exact value or a range of values.  </w:t>
            </w:r>
          </w:p>
          <w:p w:rsidR="00BC6E77" w:rsidRDefault="00BC6E77" w:rsidP="00BC6E77">
            <w:pPr>
              <w:pStyle w:val="TableText"/>
            </w:pPr>
            <w:r>
              <w:t xml:space="preserve">After you select </w:t>
            </w:r>
            <w:r w:rsidRPr="00770FB0">
              <w:rPr>
                <w:rStyle w:val="Bold"/>
              </w:rPr>
              <w:t>By numeric value</w:t>
            </w:r>
            <w:r>
              <w:t>:</w:t>
            </w:r>
          </w:p>
          <w:p w:rsidR="00BC6E77" w:rsidRDefault="00BC6E77" w:rsidP="00BC6E77">
            <w:pPr>
              <w:pStyle w:val="TableBullet"/>
            </w:pPr>
            <w:r>
              <w:t xml:space="preserve">Select one of the following numeric operators in the </w:t>
            </w:r>
            <w:r w:rsidRPr="00770FB0">
              <w:rPr>
                <w:rStyle w:val="Bold"/>
              </w:rPr>
              <w:t>Please select operator dropdown</w:t>
            </w:r>
            <w:r>
              <w:t>:</w:t>
            </w:r>
          </w:p>
          <w:p w:rsidR="00BC6E77" w:rsidRDefault="00BC6E77" w:rsidP="00BC6E77">
            <w:pPr>
              <w:pStyle w:val="TableIndent"/>
            </w:pPr>
            <w:r>
              <w:rPr>
                <w:noProof/>
              </w:rPr>
              <w:drawing>
                <wp:inline distT="0" distB="0" distL="0" distR="0">
                  <wp:extent cx="1831352" cy="1026155"/>
                  <wp:effectExtent l="19050" t="0" r="0" b="0"/>
                  <wp:docPr id="35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8" cstate="print"/>
                          <a:srcRect l="3137" r="2614" b="3810"/>
                          <a:stretch>
                            <a:fillRect/>
                          </a:stretch>
                        </pic:blipFill>
                        <pic:spPr bwMode="auto">
                          <a:xfrm>
                            <a:off x="0" y="0"/>
                            <a:ext cx="1831352" cy="1026155"/>
                          </a:xfrm>
                          <a:prstGeom prst="rect">
                            <a:avLst/>
                          </a:prstGeom>
                          <a:noFill/>
                          <a:ln w="9525">
                            <a:noFill/>
                            <a:miter lim="800000"/>
                            <a:headEnd/>
                            <a:tailEnd/>
                          </a:ln>
                        </pic:spPr>
                      </pic:pic>
                    </a:graphicData>
                  </a:graphic>
                </wp:inline>
              </w:drawing>
            </w:r>
          </w:p>
          <w:p w:rsidR="00BC6E77" w:rsidRDefault="00BC6E77" w:rsidP="00BC6E77">
            <w:pPr>
              <w:pStyle w:val="TableBullet"/>
            </w:pPr>
            <w:r w:rsidRPr="00A53845">
              <w:rPr>
                <w:rStyle w:val="Bold"/>
                <w:b w:val="0"/>
              </w:rPr>
              <w:t>In</w:t>
            </w:r>
            <w:r w:rsidRPr="00770FB0">
              <w:rPr>
                <w:rStyle w:val="Bold"/>
              </w:rPr>
              <w:t xml:space="preserve"> </w:t>
            </w:r>
            <w:r w:rsidRPr="00BB667F">
              <w:rPr>
                <w:rStyle w:val="Bold"/>
              </w:rPr>
              <w:t>Please enter value</w:t>
            </w:r>
            <w:r>
              <w:t>, type the numeric value that the operator applies to.</w:t>
            </w:r>
          </w:p>
          <w:p w:rsidR="00BC6E77" w:rsidRDefault="00BC6E77" w:rsidP="00BC6E77">
            <w:pPr>
              <w:pStyle w:val="TableIndent"/>
            </w:pPr>
            <w:r>
              <w:t xml:space="preserve">For example, to constrain the ages of subjects to 50 years or younger, select </w:t>
            </w:r>
            <w:r w:rsidRPr="00810E5B">
              <w:rPr>
                <w:rStyle w:val="CodeText"/>
              </w:rPr>
              <w:t xml:space="preserve">LESS THAN OR EQUAL </w:t>
            </w:r>
            <w:proofErr w:type="gramStart"/>
            <w:r w:rsidRPr="00810E5B">
              <w:rPr>
                <w:rStyle w:val="CodeText"/>
              </w:rPr>
              <w:t>TO(</w:t>
            </w:r>
            <w:proofErr w:type="gramEnd"/>
            <w:r w:rsidRPr="00810E5B">
              <w:rPr>
                <w:rStyle w:val="CodeText"/>
              </w:rPr>
              <w:t>&lt;=)</w:t>
            </w:r>
            <w:r>
              <w:t xml:space="preserve"> in the dropdown, then type </w:t>
            </w:r>
            <w:r w:rsidRPr="00810E5B">
              <w:rPr>
                <w:rStyle w:val="CodeText"/>
              </w:rPr>
              <w:t>50</w:t>
            </w:r>
            <w:r>
              <w:t xml:space="preserve"> in the </w:t>
            </w:r>
            <w:r w:rsidRPr="00810E5B">
              <w:rPr>
                <w:rStyle w:val="Bold"/>
              </w:rPr>
              <w:t>Please enter value</w:t>
            </w:r>
            <w:r>
              <w:t xml:space="preserve"> field.</w:t>
            </w:r>
          </w:p>
          <w:p w:rsidR="00BC6E77" w:rsidRDefault="00BC6E77" w:rsidP="00BC6E77">
            <w:pPr>
              <w:pStyle w:val="TableBullet"/>
              <w:rPr>
                <w:rStyle w:val="Bold"/>
                <w:b w:val="0"/>
              </w:rPr>
            </w:pPr>
            <w:r w:rsidRPr="00A53845">
              <w:rPr>
                <w:rStyle w:val="Bold"/>
                <w:b w:val="0"/>
              </w:rPr>
              <w:t>Click</w:t>
            </w:r>
            <w:r>
              <w:rPr>
                <w:rStyle w:val="Bold"/>
              </w:rPr>
              <w:t xml:space="preserve"> </w:t>
            </w:r>
            <w:r w:rsidRPr="00810E5B">
              <w:rPr>
                <w:rStyle w:val="Bold"/>
              </w:rPr>
              <w:t>OK</w:t>
            </w:r>
            <w:r>
              <w:rPr>
                <w:rStyle w:val="Bold"/>
              </w:rPr>
              <w:t>.</w:t>
            </w:r>
          </w:p>
          <w:p w:rsidR="00BC6E77" w:rsidRDefault="00BC6E77" w:rsidP="00BC6E77">
            <w:pPr>
              <w:pStyle w:val="TableText"/>
              <w:rPr>
                <w:sz w:val="20"/>
              </w:rPr>
            </w:pPr>
            <w:r>
              <w:t>See the next section for information on viewing the numeric values associated with the concept and that you can select from.</w:t>
            </w:r>
          </w:p>
        </w:tc>
      </w:tr>
    </w:tbl>
    <w:p w:rsidR="00BC6E77" w:rsidRDefault="00BC6E77" w:rsidP="00BC6E77">
      <w:pPr>
        <w:pStyle w:val="Space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098"/>
        <w:gridCol w:w="7758"/>
      </w:tblGrid>
      <w:tr w:rsidR="00BC6E77" w:rsidTr="00BC6E77">
        <w:tc>
          <w:tcPr>
            <w:tcW w:w="1098" w:type="dxa"/>
          </w:tcPr>
          <w:p w:rsidR="00BC6E77" w:rsidRDefault="00BC6E77" w:rsidP="00BC6E77">
            <w:pPr>
              <w:jc w:val="center"/>
            </w:pPr>
            <w:r>
              <w:rPr>
                <w:noProof/>
              </w:rPr>
              <w:drawing>
                <wp:inline distT="0" distB="0" distL="0" distR="0">
                  <wp:extent cx="338328" cy="274320"/>
                  <wp:effectExtent l="0" t="0" r="5080" b="0"/>
                  <wp:docPr id="415" name="Picture 415" descr="C:\Users\bkingsbury\Dropbox\Stuff\Recombinant\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kingsbury\Dropbox\Stuff\Recombinant\note.png"/>
                          <pic:cNvPicPr>
                            <a:picLocks noChangeAspect="1" noChangeArrowheads="1"/>
                          </pic:cNvPicPr>
                        </pic:nvPicPr>
                        <pic:blipFill rotWithShape="1">
                          <a:blip r:embed="rId1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8989" b="10674"/>
                          <a:stretch/>
                        </pic:blipFill>
                        <pic:spPr bwMode="auto">
                          <a:xfrm>
                            <a:off x="0" y="0"/>
                            <a:ext cx="338328" cy="27432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tc>
        <w:tc>
          <w:tcPr>
            <w:tcW w:w="7758" w:type="dxa"/>
          </w:tcPr>
          <w:p w:rsidR="00BC6E77" w:rsidRPr="001C3301" w:rsidRDefault="00BC6E77" w:rsidP="00BC6E77">
            <w:pPr>
              <w:rPr>
                <w:szCs w:val="20"/>
              </w:rPr>
            </w:pPr>
            <w:r>
              <w:rPr>
                <w:color w:val="000000" w:themeColor="text1"/>
              </w:rPr>
              <w:t xml:space="preserve">When finished defining the numeric constraint on the Set Value dialog, be sure to click </w:t>
            </w:r>
            <w:r w:rsidRPr="00C54A40">
              <w:rPr>
                <w:rStyle w:val="Bold"/>
              </w:rPr>
              <w:t>OK</w:t>
            </w:r>
            <w:r>
              <w:rPr>
                <w:color w:val="000000" w:themeColor="text1"/>
              </w:rPr>
              <w:t xml:space="preserve"> and not press the </w:t>
            </w:r>
            <w:r w:rsidRPr="00C54A40">
              <w:rPr>
                <w:rStyle w:val="Bold"/>
              </w:rPr>
              <w:t>Enter</w:t>
            </w:r>
            <w:r>
              <w:rPr>
                <w:color w:val="000000" w:themeColor="text1"/>
              </w:rPr>
              <w:t xml:space="preserve"> key.  Pressing </w:t>
            </w:r>
            <w:r w:rsidRPr="00C54A40">
              <w:rPr>
                <w:rStyle w:val="Bold"/>
              </w:rPr>
              <w:t>Enter</w:t>
            </w:r>
            <w:r>
              <w:rPr>
                <w:color w:val="000000" w:themeColor="text1"/>
              </w:rPr>
              <w:t xml:space="preserve"> will activate the subset button that has focus – the </w:t>
            </w:r>
            <w:r>
              <w:rPr>
                <w:rStyle w:val="Bold"/>
              </w:rPr>
              <w:t>Exc</w:t>
            </w:r>
            <w:r w:rsidRPr="00C54A40">
              <w:rPr>
                <w:rStyle w:val="Bold"/>
              </w:rPr>
              <w:t>lude</w:t>
            </w:r>
            <w:r>
              <w:rPr>
                <w:color w:val="000000" w:themeColor="text1"/>
              </w:rPr>
              <w:t xml:space="preserve"> button in the example below:</w:t>
            </w:r>
          </w:p>
        </w:tc>
      </w:tr>
    </w:tbl>
    <w:p w:rsidR="00BC6E77" w:rsidRDefault="00BC6E77" w:rsidP="00BC6E77">
      <w:pPr>
        <w:spacing w:after="360"/>
        <w:ind w:left="-270" w:hanging="360"/>
      </w:pPr>
      <w:r>
        <w:tab/>
      </w:r>
      <w:r>
        <w:tab/>
      </w:r>
      <w:r>
        <w:tab/>
      </w:r>
      <w:r>
        <w:tab/>
      </w:r>
      <w:r>
        <w:rPr>
          <w:noProof/>
        </w:rPr>
        <w:drawing>
          <wp:inline distT="0" distB="0" distL="0" distR="0">
            <wp:extent cx="2590800" cy="676275"/>
            <wp:effectExtent l="0" t="0" r="0" b="9525"/>
            <wp:docPr id="489" name="Picture 489" descr="C:\Users\ctucker\AppData\Local\Temp\SNAGHTML43f94a3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ctucker\AppData\Local\Temp\SNAGHTML43f94a3e.PNG"/>
                    <pic:cNvPicPr>
                      <a:picLocks noChangeAspect="1" noChangeArrowheads="1"/>
                    </pic:cNvPicPr>
                  </pic:nvPicPr>
                  <pic:blipFill>
                    <a:blip r:embed="rId7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590800" cy="676275"/>
                    </a:xfrm>
                    <a:prstGeom prst="rect">
                      <a:avLst/>
                    </a:prstGeom>
                    <a:noFill/>
                    <a:ln>
                      <a:noFill/>
                    </a:ln>
                  </pic:spPr>
                </pic:pic>
              </a:graphicData>
            </a:graphic>
          </wp:inline>
        </w:drawing>
      </w:r>
    </w:p>
    <w:p w:rsidR="00BC6E77" w:rsidRDefault="00BC6E77" w:rsidP="00BC6E77">
      <w:pPr>
        <w:pStyle w:val="Heading5"/>
      </w:pPr>
      <w:r>
        <w:lastRenderedPageBreak/>
        <w:t>Viewing the Numeric Values Associated with a Concept</w:t>
      </w:r>
    </w:p>
    <w:p w:rsidR="00BC6E77" w:rsidRDefault="00BC6E77" w:rsidP="00BC6E77">
      <w:pPr>
        <w:keepNext/>
      </w:pPr>
      <w:r>
        <w:t xml:space="preserve">Note the buttons </w:t>
      </w:r>
      <w:r w:rsidRPr="00BB667F">
        <w:rPr>
          <w:rStyle w:val="Bold"/>
        </w:rPr>
        <w:t>Show Histogram</w:t>
      </w:r>
      <w:r>
        <w:t xml:space="preserve"> and </w:t>
      </w:r>
      <w:r w:rsidRPr="00BB667F">
        <w:rPr>
          <w:rStyle w:val="Bold"/>
        </w:rPr>
        <w:t>Show Histogram for subset</w:t>
      </w:r>
      <w:r>
        <w:t xml:space="preserve"> in the Set Value dialog. The histograms show how the numeric values associated with the concept that you placed in the subset box are distributed among the subjects across both subsets, or in the particular subset you are currently defining, respectively.</w:t>
      </w:r>
    </w:p>
    <w:p w:rsidR="00BC6E77" w:rsidRDefault="00BC6E77" w:rsidP="00BC6E77">
      <w:pPr>
        <w:keepNext/>
      </w:pPr>
      <w:r>
        <w:t xml:space="preserve">A histogram may be helpful in determining the number to set as the constraining factor for a concept.  For example, suppose you drag a Weight concept into a subset box, </w:t>
      </w:r>
      <w:proofErr w:type="gramStart"/>
      <w:r>
        <w:t>then</w:t>
      </w:r>
      <w:proofErr w:type="gramEnd"/>
      <w:r>
        <w:t xml:space="preserve"> click </w:t>
      </w:r>
      <w:r w:rsidRPr="00B06686">
        <w:rPr>
          <w:rStyle w:val="Bold"/>
        </w:rPr>
        <w:t>Show Histogram for subset</w:t>
      </w:r>
      <w:r>
        <w:t xml:space="preserve">. In the following histogram of the weights of test subjects, the weights range from about 25 kg to just under 125 kg. The largest bin represents just </w:t>
      </w:r>
      <w:proofErr w:type="gramStart"/>
      <w:r>
        <w:t>under</w:t>
      </w:r>
      <w:proofErr w:type="gramEnd"/>
      <w:r>
        <w:t xml:space="preserve"> 50 subjects. You may want to use these weight parameters to help you determine the value to set for the weight concept.</w:t>
      </w:r>
    </w:p>
    <w:p w:rsidR="00BC6E77" w:rsidRDefault="00BC6E77" w:rsidP="00BC6E77">
      <w:r>
        <w:rPr>
          <w:noProof/>
        </w:rPr>
        <w:drawing>
          <wp:inline distT="0" distB="0" distL="0" distR="0">
            <wp:extent cx="2447925" cy="1774822"/>
            <wp:effectExtent l="0" t="0" r="0" b="0"/>
            <wp:docPr id="35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cstate="print"/>
                    <a:srcRect t="1411"/>
                    <a:stretch>
                      <a:fillRect/>
                    </a:stretch>
                  </pic:blipFill>
                  <pic:spPr bwMode="auto">
                    <a:xfrm>
                      <a:off x="0" y="0"/>
                      <a:ext cx="2447925" cy="1774822"/>
                    </a:xfrm>
                    <a:prstGeom prst="rect">
                      <a:avLst/>
                    </a:prstGeom>
                    <a:noFill/>
                    <a:ln w="9525">
                      <a:noFill/>
                      <a:miter lim="800000"/>
                      <a:headEnd/>
                      <a:tailEnd/>
                    </a:ln>
                  </pic:spPr>
                </pic:pic>
              </a:graphicData>
            </a:graphic>
          </wp:inline>
        </w:drawing>
      </w:r>
    </w:p>
    <w:p w:rsidR="00BC6E77" w:rsidRDefault="00BC6E77" w:rsidP="00BC6E77">
      <w:pPr>
        <w:keepNext/>
      </w:pPr>
      <w:r>
        <w:t xml:space="preserve">You can get more specific information about the number of subjects represented by a particular bin and the average of the values in the bin by </w:t>
      </w:r>
      <w:proofErr w:type="gramStart"/>
      <w:r>
        <w:t>hovering</w:t>
      </w:r>
      <w:proofErr w:type="gramEnd"/>
      <w:r>
        <w:t xml:space="preserve"> the mouse cursor over the bin you are interested in.  For example, in the following figure, the largest bin represents 49 subjects with an average weight of 68.7 kg:</w:t>
      </w:r>
    </w:p>
    <w:p w:rsidR="00BC6E77" w:rsidRDefault="00BC6E77" w:rsidP="00BC6E77">
      <w:r>
        <w:rPr>
          <w:noProof/>
        </w:rPr>
        <w:drawing>
          <wp:inline distT="0" distB="0" distL="0" distR="0">
            <wp:extent cx="2447925" cy="1774822"/>
            <wp:effectExtent l="0" t="0" r="0" b="0"/>
            <wp:docPr id="35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1" cstate="print"/>
                    <a:srcRect t="1411"/>
                    <a:stretch>
                      <a:fillRect/>
                    </a:stretch>
                  </pic:blipFill>
                  <pic:spPr bwMode="auto">
                    <a:xfrm>
                      <a:off x="0" y="0"/>
                      <a:ext cx="2447925" cy="1774822"/>
                    </a:xfrm>
                    <a:prstGeom prst="rect">
                      <a:avLst/>
                    </a:prstGeom>
                    <a:noFill/>
                    <a:ln w="9525">
                      <a:noFill/>
                      <a:miter lim="800000"/>
                      <a:headEnd/>
                      <a:tailEnd/>
                    </a:ln>
                  </pic:spPr>
                </pic:pic>
              </a:graphicData>
            </a:graphic>
          </wp:inline>
        </w:drawing>
      </w:r>
    </w:p>
    <w:p w:rsidR="00BC6E77" w:rsidRDefault="00BC6E77" w:rsidP="00BC6E77">
      <w:pPr>
        <w:pStyle w:val="Heading4"/>
      </w:pPr>
      <w:bookmarkStart w:id="99" w:name="_Ref296425918"/>
      <w:r>
        <w:lastRenderedPageBreak/>
        <w:t>Saving Comparison Definitions</w:t>
      </w:r>
      <w:bookmarkEnd w:id="99"/>
    </w:p>
    <w:p w:rsidR="00BC6E77" w:rsidRDefault="00BC6E77" w:rsidP="00BC6E77">
      <w:pPr>
        <w:keepNext/>
      </w:pPr>
      <w:r>
        <w:t>You may save your search criteria in order to regenerate the comparison at a later time without</w:t>
      </w:r>
      <w:r w:rsidRPr="001A499A">
        <w:t xml:space="preserve"> </w:t>
      </w:r>
      <w:r>
        <w:t>having to redefine the subsets.</w:t>
      </w:r>
    </w:p>
    <w:p w:rsidR="00BC6E77" w:rsidRDefault="00BC6E77" w:rsidP="00BC6E77">
      <w:pPr>
        <w:pStyle w:val="ListNumStart"/>
        <w:numPr>
          <w:ilvl w:val="0"/>
          <w:numId w:val="9"/>
        </w:numPr>
      </w:pPr>
      <w:r>
        <w:t>To save search criteria:</w:t>
      </w:r>
    </w:p>
    <w:p w:rsidR="00BC6E77" w:rsidRDefault="00BC6E77" w:rsidP="00BC6E77">
      <w:pPr>
        <w:pStyle w:val="ListNumber"/>
        <w:keepNext/>
        <w:numPr>
          <w:ilvl w:val="1"/>
          <w:numId w:val="9"/>
        </w:numPr>
      </w:pPr>
      <w:r>
        <w:t xml:space="preserve">Run tranSMART, </w:t>
      </w:r>
      <w:proofErr w:type="gramStart"/>
      <w:r>
        <w:t>then</w:t>
      </w:r>
      <w:proofErr w:type="gramEnd"/>
      <w:r>
        <w:t xml:space="preserve"> click the </w:t>
      </w:r>
      <w:r w:rsidRPr="00A15CC3">
        <w:rPr>
          <w:rStyle w:val="Bold"/>
        </w:rPr>
        <w:t>Dataset Explorer</w:t>
      </w:r>
      <w:r>
        <w:t xml:space="preserve"> tab.</w:t>
      </w:r>
    </w:p>
    <w:p w:rsidR="00BC6E77" w:rsidRDefault="00BC6E77" w:rsidP="00BC6E77">
      <w:pPr>
        <w:pStyle w:val="ListNumber"/>
        <w:numPr>
          <w:ilvl w:val="1"/>
          <w:numId w:val="9"/>
        </w:numPr>
      </w:pPr>
      <w:r>
        <w:t>Select the study of interest.</w:t>
      </w:r>
    </w:p>
    <w:p w:rsidR="00BC6E77" w:rsidRDefault="00BC6E77" w:rsidP="00BC6E77">
      <w:pPr>
        <w:pStyle w:val="ListNumber"/>
        <w:numPr>
          <w:ilvl w:val="1"/>
          <w:numId w:val="9"/>
        </w:numPr>
      </w:pPr>
      <w:r>
        <w:t>Define the cohorts whose data points will be represented.</w:t>
      </w:r>
    </w:p>
    <w:p w:rsidR="00BC6E77" w:rsidRDefault="00BC6E77" w:rsidP="00BC6E77">
      <w:pPr>
        <w:pStyle w:val="ListNumber"/>
        <w:numPr>
          <w:ilvl w:val="1"/>
          <w:numId w:val="9"/>
        </w:numPr>
      </w:pPr>
      <w:r>
        <w:t xml:space="preserve">Click </w:t>
      </w:r>
      <w:r>
        <w:rPr>
          <w:b/>
        </w:rPr>
        <w:t>Save</w:t>
      </w:r>
      <w:r w:rsidR="00AE167E">
        <w:t>:</w:t>
      </w:r>
    </w:p>
    <w:p w:rsidR="00BC6E77" w:rsidRDefault="004145FD" w:rsidP="00BC6E77">
      <w:pPr>
        <w:pStyle w:val="ListNumber"/>
        <w:numPr>
          <w:ilvl w:val="0"/>
          <w:numId w:val="0"/>
        </w:numPr>
        <w:ind w:left="360"/>
      </w:pPr>
      <w:r>
        <w:rPr>
          <w:noProof/>
        </w:rPr>
        <w:drawing>
          <wp:inline distT="0" distB="0" distL="0" distR="0">
            <wp:extent cx="3767455" cy="481330"/>
            <wp:effectExtent l="0" t="0" r="4445" b="0"/>
            <wp:docPr id="1025" name="Picture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767455" cy="481330"/>
                    </a:xfrm>
                    <a:prstGeom prst="rect">
                      <a:avLst/>
                    </a:prstGeom>
                    <a:noFill/>
                  </pic:spPr>
                </pic:pic>
              </a:graphicData>
            </a:graphic>
          </wp:inline>
        </w:drawing>
      </w:r>
    </w:p>
    <w:p w:rsidR="00BC6E77" w:rsidRDefault="00BC6E77" w:rsidP="00BC6E77">
      <w:pPr>
        <w:pStyle w:val="ListNumber"/>
        <w:numPr>
          <w:ilvl w:val="1"/>
          <w:numId w:val="9"/>
        </w:numPr>
      </w:pPr>
      <w:r>
        <w:t xml:space="preserve">Click </w:t>
      </w:r>
      <w:r>
        <w:rPr>
          <w:b/>
        </w:rPr>
        <w:t>Email this comparison</w:t>
      </w:r>
      <w:r w:rsidR="00AE167E">
        <w:t>:</w:t>
      </w:r>
    </w:p>
    <w:p w:rsidR="00BC6E77" w:rsidRDefault="006E1BF2" w:rsidP="00BC6E77">
      <w:pPr>
        <w:pStyle w:val="ListNumber"/>
        <w:numPr>
          <w:ilvl w:val="0"/>
          <w:numId w:val="0"/>
        </w:numPr>
        <w:ind w:left="360"/>
      </w:pPr>
      <w:r>
        <w:rPr>
          <w:noProof/>
        </w:rPr>
        <w:drawing>
          <wp:inline distT="0" distB="0" distL="0" distR="0">
            <wp:extent cx="1903095" cy="996950"/>
            <wp:effectExtent l="19050" t="0" r="190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3" cstate="print"/>
                    <a:srcRect/>
                    <a:stretch>
                      <a:fillRect/>
                    </a:stretch>
                  </pic:blipFill>
                  <pic:spPr bwMode="auto">
                    <a:xfrm>
                      <a:off x="0" y="0"/>
                      <a:ext cx="1903095" cy="996950"/>
                    </a:xfrm>
                    <a:prstGeom prst="rect">
                      <a:avLst/>
                    </a:prstGeom>
                    <a:noFill/>
                    <a:ln w="9525">
                      <a:noFill/>
                      <a:miter lim="800000"/>
                      <a:headEnd/>
                      <a:tailEnd/>
                    </a:ln>
                  </pic:spPr>
                </pic:pic>
              </a:graphicData>
            </a:graphic>
          </wp:inline>
        </w:drawing>
      </w:r>
    </w:p>
    <w:p w:rsidR="00BC6E77" w:rsidRDefault="00BC6E77" w:rsidP="00BC6E77">
      <w:pPr>
        <w:pStyle w:val="NormalIndent"/>
      </w:pPr>
      <w:r>
        <w:t xml:space="preserve">Your email application will open with a link to the saved comparison. </w:t>
      </w:r>
    </w:p>
    <w:p w:rsidR="00BC6E77" w:rsidRDefault="00BC6E77" w:rsidP="00BC6E77">
      <w:pPr>
        <w:pStyle w:val="ListNumber"/>
        <w:numPr>
          <w:ilvl w:val="1"/>
          <w:numId w:val="9"/>
        </w:numPr>
      </w:pPr>
      <w:r>
        <w:t>Send the email to yourself so that you can retrieve the comparison later.  Optionally, send it to colleagues who might be interested in the comparison.</w:t>
      </w:r>
    </w:p>
    <w:p w:rsidR="00BC6E77" w:rsidRPr="004058A0" w:rsidRDefault="00BC6E77" w:rsidP="00BC6E77">
      <w:pPr>
        <w:pStyle w:val="NormalIndent"/>
      </w:pPr>
      <w:r>
        <w:t>When you or someone else clicks the link in the email, Dataset Explorer opens with the subset boxes pre-defined.</w:t>
      </w:r>
    </w:p>
    <w:p w:rsidR="00BC6E77" w:rsidRDefault="00BC6E77" w:rsidP="00BC6E77">
      <w:pPr>
        <w:pStyle w:val="Heading4"/>
      </w:pPr>
      <w:r>
        <w:t>Joining Multiple Criteria for a Subset Definition</w:t>
      </w:r>
    </w:p>
    <w:p w:rsidR="00BC6E77" w:rsidRDefault="00BC6E77" w:rsidP="00BC6E77">
      <w:pPr>
        <w:keepNext/>
      </w:pPr>
      <w:r>
        <w:t>Multiple criteria for a subset definition are joined by one of t</w:t>
      </w:r>
      <w:r w:rsidR="00AE167E">
        <w:t>he following logical operators:</w:t>
      </w:r>
      <w:r>
        <w:t xml:space="preserve"> </w:t>
      </w:r>
      <w:r w:rsidRPr="00BB667F">
        <w:rPr>
          <w:rStyle w:val="CodeText"/>
        </w:rPr>
        <w:t>AND</w:t>
      </w:r>
      <w:r>
        <w:t xml:space="preserve">, </w:t>
      </w:r>
      <w:r w:rsidRPr="00BB667F">
        <w:rPr>
          <w:rStyle w:val="CodeText"/>
        </w:rPr>
        <w:t>OR</w:t>
      </w:r>
      <w:r>
        <w:t xml:space="preserve">, or </w:t>
      </w:r>
      <w:r w:rsidRPr="00BB667F">
        <w:rPr>
          <w:rStyle w:val="CodeText"/>
        </w:rPr>
        <w:t>AND</w:t>
      </w:r>
      <w:r>
        <w:t xml:space="preserve"> </w:t>
      </w:r>
      <w:r w:rsidRPr="00BB667F">
        <w:rPr>
          <w:rStyle w:val="CodeText"/>
        </w:rPr>
        <w:t>NOT</w:t>
      </w:r>
      <w:r>
        <w:t>.</w:t>
      </w:r>
    </w:p>
    <w:p w:rsidR="00BC6E77" w:rsidRDefault="00BC6E77" w:rsidP="00BC6E77">
      <w:r>
        <w:t>The rules for joining multiple criteria are as follows:</w:t>
      </w:r>
    </w:p>
    <w:p w:rsidR="00BC6E77" w:rsidRDefault="00BC6E77" w:rsidP="00BC6E77">
      <w:pPr>
        <w:pStyle w:val="ListBullet"/>
        <w:numPr>
          <w:ilvl w:val="0"/>
          <w:numId w:val="2"/>
        </w:numPr>
      </w:pPr>
      <w:r>
        <w:t xml:space="preserve">Criteria in separate subset definition boxes are joined by an </w:t>
      </w:r>
      <w:r w:rsidRPr="00BB667F">
        <w:rPr>
          <w:rStyle w:val="CodeText"/>
        </w:rPr>
        <w:t>AND</w:t>
      </w:r>
      <w:r>
        <w:t xml:space="preserve"> operator.</w:t>
      </w:r>
    </w:p>
    <w:p w:rsidR="00BC6E77" w:rsidRDefault="00BC6E77" w:rsidP="00BC6E77">
      <w:pPr>
        <w:pStyle w:val="NormalIndent"/>
        <w:keepNext/>
      </w:pPr>
      <w:r>
        <w:lastRenderedPageBreak/>
        <w:t xml:space="preserve">For example, the following definition boxes select only male subjects, </w:t>
      </w:r>
      <w:r w:rsidRPr="00BB667F">
        <w:rPr>
          <w:rStyle w:val="CodeText"/>
        </w:rPr>
        <w:t>AND</w:t>
      </w:r>
      <w:r>
        <w:t xml:space="preserve"> males whose weights are between 65 kg and 90 kg:</w:t>
      </w:r>
    </w:p>
    <w:p w:rsidR="00BC6E77" w:rsidRDefault="00BC6E77" w:rsidP="00BC6E77">
      <w:pPr>
        <w:pStyle w:val="NormalIndent"/>
      </w:pPr>
      <w:r>
        <w:rPr>
          <w:noProof/>
        </w:rPr>
        <w:drawing>
          <wp:inline distT="0" distB="0" distL="0" distR="0">
            <wp:extent cx="2986069" cy="1345890"/>
            <wp:effectExtent l="0" t="0" r="5080" b="6985"/>
            <wp:docPr id="35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4" cstate="print"/>
                    <a:srcRect l="1837" t="4848" r="2204"/>
                    <a:stretch>
                      <a:fillRect/>
                    </a:stretch>
                  </pic:blipFill>
                  <pic:spPr bwMode="auto">
                    <a:xfrm>
                      <a:off x="0" y="0"/>
                      <a:ext cx="2986069" cy="1345890"/>
                    </a:xfrm>
                    <a:prstGeom prst="rect">
                      <a:avLst/>
                    </a:prstGeom>
                    <a:noFill/>
                    <a:ln w="9525">
                      <a:noFill/>
                      <a:miter lim="800000"/>
                      <a:headEnd/>
                      <a:tailEnd/>
                    </a:ln>
                  </pic:spPr>
                </pic:pic>
              </a:graphicData>
            </a:graphic>
          </wp:inline>
        </w:drawing>
      </w:r>
    </w:p>
    <w:p w:rsidR="00BC6E77" w:rsidRDefault="00BC6E77" w:rsidP="00BC6E77">
      <w:pPr>
        <w:pStyle w:val="ListBullet"/>
        <w:keepNext/>
        <w:numPr>
          <w:ilvl w:val="0"/>
          <w:numId w:val="2"/>
        </w:numPr>
      </w:pPr>
      <w:r>
        <w:t xml:space="preserve">Criteria within the same subset definition box are joined by an </w:t>
      </w:r>
      <w:r w:rsidRPr="00BB667F">
        <w:rPr>
          <w:rStyle w:val="CodeText"/>
        </w:rPr>
        <w:t>OR</w:t>
      </w:r>
      <w:r>
        <w:t xml:space="preserve"> operator.</w:t>
      </w:r>
    </w:p>
    <w:p w:rsidR="00BC6E77" w:rsidRDefault="00BC6E77" w:rsidP="00BC6E77">
      <w:pPr>
        <w:pStyle w:val="NormalIndent"/>
      </w:pPr>
      <w:r>
        <w:t>For example, to use the extreme ends of the weight scale for your weight criterion, you might add the following to a definition box:</w:t>
      </w:r>
    </w:p>
    <w:p w:rsidR="00BC6E77" w:rsidRDefault="00BC6E77" w:rsidP="00BC6E77">
      <w:pPr>
        <w:pStyle w:val="NormalIndent"/>
      </w:pPr>
      <w:r>
        <w:rPr>
          <w:noProof/>
        </w:rPr>
        <w:drawing>
          <wp:inline distT="0" distB="0" distL="0" distR="0">
            <wp:extent cx="2966085" cy="728663"/>
            <wp:effectExtent l="0" t="0" r="5715" b="0"/>
            <wp:docPr id="35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5" cstate="print"/>
                    <a:srcRect t="8602"/>
                    <a:stretch>
                      <a:fillRect/>
                    </a:stretch>
                  </pic:blipFill>
                  <pic:spPr bwMode="auto">
                    <a:xfrm>
                      <a:off x="0" y="0"/>
                      <a:ext cx="2966085" cy="728663"/>
                    </a:xfrm>
                    <a:prstGeom prst="rect">
                      <a:avLst/>
                    </a:prstGeom>
                    <a:noFill/>
                    <a:ln w="9525">
                      <a:noFill/>
                      <a:miter lim="800000"/>
                      <a:headEnd/>
                      <a:tailEnd/>
                    </a:ln>
                  </pic:spPr>
                </pic:pic>
              </a:graphicData>
            </a:graphic>
          </wp:inline>
        </w:drawing>
      </w:r>
    </w:p>
    <w:p w:rsidR="00BC6E77" w:rsidRDefault="00BC6E77" w:rsidP="00BC6E77">
      <w:pPr>
        <w:pStyle w:val="NormalIndent"/>
      </w:pPr>
      <w:r>
        <w:t xml:space="preserve">This criterion selects subjects whose weight is either 50 kg or less, </w:t>
      </w:r>
      <w:r w:rsidRPr="00BB667F">
        <w:rPr>
          <w:rStyle w:val="CodeText"/>
        </w:rPr>
        <w:t>OR</w:t>
      </w:r>
      <w:r>
        <w:t xml:space="preserve"> 100 kg or greater.</w:t>
      </w:r>
    </w:p>
    <w:p w:rsidR="00BC6E77" w:rsidRDefault="00BC6E77" w:rsidP="00BC6E77">
      <w:pPr>
        <w:pStyle w:val="ListBullet"/>
        <w:keepNext/>
        <w:numPr>
          <w:ilvl w:val="0"/>
          <w:numId w:val="2"/>
        </w:numPr>
      </w:pPr>
      <w:r>
        <w:t xml:space="preserve">To join a definition box with an </w:t>
      </w:r>
      <w:r w:rsidRPr="00BB667F">
        <w:rPr>
          <w:rStyle w:val="CodeText"/>
        </w:rPr>
        <w:t>AND</w:t>
      </w:r>
      <w:r>
        <w:t xml:space="preserve"> </w:t>
      </w:r>
      <w:r w:rsidRPr="00BB667F">
        <w:rPr>
          <w:rStyle w:val="CodeText"/>
        </w:rPr>
        <w:t>NOT</w:t>
      </w:r>
      <w:r>
        <w:t xml:space="preserve"> operator, click the </w:t>
      </w:r>
      <w:r w:rsidRPr="00BB667F">
        <w:rPr>
          <w:rStyle w:val="Bold"/>
        </w:rPr>
        <w:t>Exclude</w:t>
      </w:r>
      <w:r>
        <w:t xml:space="preserve"> button above the definition box.</w:t>
      </w:r>
    </w:p>
    <w:p w:rsidR="00BC6E77" w:rsidRDefault="00BC6E77" w:rsidP="00BC6E77">
      <w:pPr>
        <w:pStyle w:val="NormalIndent"/>
      </w:pPr>
      <w:r>
        <w:t>The figure below selects only male subjects, but not those who weigh between 50 kg and 100 kg:</w:t>
      </w:r>
    </w:p>
    <w:p w:rsidR="00BC6E77" w:rsidRDefault="00BC6E77" w:rsidP="00BC6E77">
      <w:pPr>
        <w:pStyle w:val="NormalIndent"/>
      </w:pPr>
      <w:r>
        <w:rPr>
          <w:noProof/>
        </w:rPr>
        <w:drawing>
          <wp:inline distT="0" distB="0" distL="0" distR="0">
            <wp:extent cx="2991803" cy="1371598"/>
            <wp:effectExtent l="0" t="0" r="0" b="635"/>
            <wp:docPr id="35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6" cstate="print"/>
                    <a:srcRect t="3175" b="1587"/>
                    <a:stretch>
                      <a:fillRect/>
                    </a:stretch>
                  </pic:blipFill>
                  <pic:spPr bwMode="auto">
                    <a:xfrm>
                      <a:off x="0" y="0"/>
                      <a:ext cx="2991803" cy="1371598"/>
                    </a:xfrm>
                    <a:prstGeom prst="rect">
                      <a:avLst/>
                    </a:prstGeom>
                    <a:noFill/>
                    <a:ln w="9525">
                      <a:noFill/>
                      <a:miter lim="800000"/>
                      <a:headEnd/>
                      <a:tailEnd/>
                    </a:ln>
                  </pic:spPr>
                </pic:pic>
              </a:graphicData>
            </a:graphic>
          </wp:inline>
        </w:drawing>
      </w:r>
    </w:p>
    <w:p w:rsidR="00BC6E77" w:rsidRDefault="00BC6E77" w:rsidP="00BC6E77">
      <w:pPr>
        <w:pStyle w:val="NormalIndent"/>
      </w:pPr>
      <w:r>
        <w:t xml:space="preserve">Note that when you click the </w:t>
      </w:r>
      <w:r w:rsidRPr="00BB667F">
        <w:rPr>
          <w:rStyle w:val="Bold"/>
        </w:rPr>
        <w:t>Exclude</w:t>
      </w:r>
      <w:r>
        <w:t xml:space="preserve"> button, the button label changes to </w:t>
      </w:r>
      <w:r w:rsidRPr="00BB667F">
        <w:rPr>
          <w:rStyle w:val="Bold"/>
        </w:rPr>
        <w:t>Include</w:t>
      </w:r>
      <w:r>
        <w:t xml:space="preserve">, allowing you to join the criteria in the box with an </w:t>
      </w:r>
      <w:r w:rsidRPr="00BB667F">
        <w:rPr>
          <w:rStyle w:val="CodeText"/>
        </w:rPr>
        <w:t>AND</w:t>
      </w:r>
      <w:r>
        <w:t xml:space="preserve"> operator later if you choose.</w:t>
      </w:r>
    </w:p>
    <w:p w:rsidR="00BC6E77" w:rsidRDefault="00BC6E77" w:rsidP="00BC6E77">
      <w:pPr>
        <w:pStyle w:val="Heading4"/>
      </w:pPr>
      <w:r>
        <w:lastRenderedPageBreak/>
        <w:t>Modifying or Deleting Criteria</w:t>
      </w:r>
    </w:p>
    <w:p w:rsidR="00BC6E77" w:rsidRDefault="00BC6E77" w:rsidP="00BC6E77">
      <w:pPr>
        <w:keepNext/>
      </w:pPr>
      <w:r>
        <w:t xml:space="preserve">To delete or modify a criterion in a subset definition box, right-click the criterion and select either </w:t>
      </w:r>
      <w:r w:rsidRPr="00BB667F">
        <w:rPr>
          <w:rStyle w:val="Bold"/>
        </w:rPr>
        <w:t>Delete</w:t>
      </w:r>
      <w:r>
        <w:t xml:space="preserve"> or </w:t>
      </w:r>
      <w:r w:rsidRPr="00BB667F">
        <w:rPr>
          <w:rStyle w:val="Bold"/>
        </w:rPr>
        <w:t>Set Value</w:t>
      </w:r>
      <w:r>
        <w:t>.</w:t>
      </w:r>
    </w:p>
    <w:p w:rsidR="00BC6E77" w:rsidRDefault="00BC6E77" w:rsidP="00BC6E77">
      <w:pPr>
        <w:keepNext/>
      </w:pPr>
      <w:r>
        <w:t xml:space="preserve">To remove the entire contents of a subset definition box from the subset definition, click the </w:t>
      </w:r>
      <w:r w:rsidRPr="00ED5DF8">
        <w:rPr>
          <w:rStyle w:val="Bold"/>
        </w:rPr>
        <w:t>X</w:t>
      </w:r>
      <w:r>
        <w:t xml:space="preserve"> icon (</w:t>
      </w:r>
      <w:r w:rsidRPr="00ED5DF8">
        <w:rPr>
          <w:noProof/>
          <w:position w:val="-6"/>
        </w:rPr>
        <w:drawing>
          <wp:inline distT="0" distB="0" distL="0" distR="0">
            <wp:extent cx="135344" cy="161925"/>
            <wp:effectExtent l="19050" t="0" r="0" b="0"/>
            <wp:docPr id="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cstate="print"/>
                    <a:srcRect r="-20516"/>
                    <a:stretch>
                      <a:fillRect/>
                    </a:stretch>
                  </pic:blipFill>
                  <pic:spPr bwMode="auto">
                    <a:xfrm>
                      <a:off x="0" y="0"/>
                      <a:ext cx="135344" cy="161925"/>
                    </a:xfrm>
                    <a:prstGeom prst="rect">
                      <a:avLst/>
                    </a:prstGeom>
                    <a:noFill/>
                    <a:ln w="9525">
                      <a:noFill/>
                      <a:miter lim="800000"/>
                      <a:headEnd/>
                      <a:tailEnd/>
                    </a:ln>
                  </pic:spPr>
                </pic:pic>
              </a:graphicData>
            </a:graphic>
          </wp:inline>
        </w:drawing>
      </w:r>
      <w:r>
        <w:t>) above the box:</w:t>
      </w:r>
    </w:p>
    <w:p w:rsidR="00BC6E77" w:rsidRDefault="00BC6E77" w:rsidP="00BC6E77">
      <w:r>
        <w:rPr>
          <w:noProof/>
        </w:rPr>
        <w:drawing>
          <wp:inline distT="0" distB="0" distL="0" distR="0">
            <wp:extent cx="3103679" cy="805714"/>
            <wp:effectExtent l="0" t="0" r="1905" b="0"/>
            <wp:docPr id="36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8" cstate="print"/>
                    <a:srcRect/>
                    <a:stretch>
                      <a:fillRect/>
                    </a:stretch>
                  </pic:blipFill>
                  <pic:spPr bwMode="auto">
                    <a:xfrm>
                      <a:off x="0" y="0"/>
                      <a:ext cx="3103679" cy="805714"/>
                    </a:xfrm>
                    <a:prstGeom prst="rect">
                      <a:avLst/>
                    </a:prstGeom>
                    <a:noFill/>
                    <a:ln w="9525">
                      <a:noFill/>
                      <a:miter lim="800000"/>
                      <a:headEnd/>
                      <a:tailEnd/>
                    </a:ln>
                  </pic:spPr>
                </pic:pic>
              </a:graphicData>
            </a:graphic>
          </wp:inline>
        </w:drawing>
      </w:r>
    </w:p>
    <w:p w:rsidR="00BC6E77" w:rsidRDefault="00BC6E77" w:rsidP="00BC6E77">
      <w:pPr>
        <w:pStyle w:val="Heading3"/>
      </w:pPr>
      <w:bookmarkStart w:id="100" w:name="_Toc297057903"/>
      <w:bookmarkStart w:id="101" w:name="_Toc322517849"/>
      <w:bookmarkStart w:id="102" w:name="_Toc366653707"/>
      <w:r>
        <w:t>Generating Summary Statistics</w:t>
      </w:r>
      <w:bookmarkEnd w:id="100"/>
      <w:bookmarkEnd w:id="101"/>
      <w:bookmarkEnd w:id="102"/>
    </w:p>
    <w:p w:rsidR="00BC6E77" w:rsidRDefault="00BC6E77" w:rsidP="00BC6E77">
      <w:pPr>
        <w:keepNext/>
      </w:pPr>
      <w:r>
        <w:t xml:space="preserve">When you finish defining criteria for the groups to compare – the subsets – click the </w:t>
      </w:r>
      <w:r w:rsidRPr="00BB667F">
        <w:rPr>
          <w:rStyle w:val="Bold"/>
        </w:rPr>
        <w:t>Generate Summary Statistics</w:t>
      </w:r>
      <w:r>
        <w:t xml:space="preserve"> button.</w:t>
      </w:r>
    </w:p>
    <w:p w:rsidR="00BC6E77" w:rsidRDefault="00BC6E77" w:rsidP="00BC6E77">
      <w:proofErr w:type="gramStart"/>
      <w:r>
        <w:t>tranSMART</w:t>
      </w:r>
      <w:proofErr w:type="gramEnd"/>
      <w:r>
        <w:t xml:space="preserve"> displays tables and charts of information that describe the subsets. The information is displayed in the Results/Analysis view in the following sections:</w:t>
      </w:r>
    </w:p>
    <w:p w:rsidR="00BC6E77" w:rsidRDefault="00BC6E77" w:rsidP="00BC6E77">
      <w:pPr>
        <w:pStyle w:val="ListBullet"/>
        <w:numPr>
          <w:ilvl w:val="0"/>
          <w:numId w:val="2"/>
        </w:numPr>
      </w:pPr>
      <w:r>
        <w:t>A summary of the criteria used to define subsets to compare. Example:</w:t>
      </w:r>
    </w:p>
    <w:p w:rsidR="00BC6E77" w:rsidRDefault="00BC6E77" w:rsidP="00BC6E77">
      <w:r>
        <w:rPr>
          <w:noProof/>
        </w:rPr>
        <w:drawing>
          <wp:inline distT="0" distB="0" distL="0" distR="0">
            <wp:extent cx="5486400" cy="839372"/>
            <wp:effectExtent l="0" t="0" r="0"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cstate="print"/>
                    <a:stretch>
                      <a:fillRect/>
                    </a:stretch>
                  </pic:blipFill>
                  <pic:spPr>
                    <a:xfrm>
                      <a:off x="0" y="0"/>
                      <a:ext cx="5486400" cy="839372"/>
                    </a:xfrm>
                    <a:prstGeom prst="rect">
                      <a:avLst/>
                    </a:prstGeom>
                  </pic:spPr>
                </pic:pic>
              </a:graphicData>
            </a:graphic>
          </wp:inline>
        </w:drawing>
      </w:r>
    </w:p>
    <w:p w:rsidR="00BC6E77" w:rsidRDefault="00BC6E77" w:rsidP="00BC6E77">
      <w:pPr>
        <w:pStyle w:val="ListBullet"/>
        <w:keepNext/>
        <w:numPr>
          <w:ilvl w:val="0"/>
          <w:numId w:val="2"/>
        </w:numPr>
      </w:pPr>
      <w:r>
        <w:t>A table showing the number of subjects in each subset who match the subset criteria. Example:</w:t>
      </w:r>
    </w:p>
    <w:p w:rsidR="00BC6E77" w:rsidRDefault="00BC6E77" w:rsidP="00BC6E77">
      <w:pPr>
        <w:ind w:left="360"/>
      </w:pPr>
      <w:r>
        <w:rPr>
          <w:noProof/>
        </w:rPr>
        <w:drawing>
          <wp:inline distT="0" distB="0" distL="0" distR="0">
            <wp:extent cx="1905000" cy="762000"/>
            <wp:effectExtent l="0" t="0" r="0" b="0"/>
            <wp:docPr id="363" name="Picture 2" descr="wiki://!dataexp-query-subjec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wiki://!dataexp-query-subjects.png!"/>
                    <pic:cNvPicPr>
                      <a:picLocks noChangeAspect="1" noChangeArrowheads="1"/>
                    </pic:cNvPicPr>
                  </pic:nvPicPr>
                  <pic:blipFill>
                    <a:blip r:embed="rId90" cstate="print"/>
                    <a:srcRect/>
                    <a:stretch>
                      <a:fillRect/>
                    </a:stretch>
                  </pic:blipFill>
                  <pic:spPr bwMode="auto">
                    <a:xfrm>
                      <a:off x="0" y="0"/>
                      <a:ext cx="1905000" cy="762000"/>
                    </a:xfrm>
                    <a:prstGeom prst="rect">
                      <a:avLst/>
                    </a:prstGeom>
                    <a:noFill/>
                    <a:ln w="9525">
                      <a:noFill/>
                      <a:miter lim="800000"/>
                      <a:headEnd/>
                      <a:tailEnd/>
                    </a:ln>
                  </pic:spPr>
                </pic:pic>
              </a:graphicData>
            </a:graphic>
          </wp:inline>
        </w:drawing>
      </w:r>
    </w:p>
    <w:p w:rsidR="00BC6E77" w:rsidRDefault="00BC6E77" w:rsidP="00BC6E77">
      <w:pPr>
        <w:ind w:left="360"/>
      </w:pPr>
      <w:r>
        <w:t>In this example, 52 subjects matched the criteria for Subset 1, and 48 matched the criteria for Subset 2.  Further, 25 subjects matched the criteria for both subsets (and thus, were included in both).</w:t>
      </w:r>
    </w:p>
    <w:p w:rsidR="00BC6E77" w:rsidRDefault="00BC6E77" w:rsidP="00BC6E77">
      <w:pPr>
        <w:pStyle w:val="ListBullet"/>
        <w:keepNext/>
        <w:numPr>
          <w:ilvl w:val="0"/>
          <w:numId w:val="2"/>
        </w:numPr>
      </w:pPr>
      <w:r>
        <w:lastRenderedPageBreak/>
        <w:t>Tables and charts that show how the subjects who match the criteria fit into age, sex, and race demographics. Example (showing the age portion only):</w:t>
      </w:r>
    </w:p>
    <w:p w:rsidR="00BC6E77" w:rsidRDefault="00BC6E77" w:rsidP="00BC6E77">
      <w:pPr>
        <w:ind w:left="-360"/>
      </w:pPr>
      <w:r>
        <w:rPr>
          <w:noProof/>
        </w:rPr>
        <w:drawing>
          <wp:inline distT="0" distB="0" distL="0" distR="0">
            <wp:extent cx="5726430" cy="2580323"/>
            <wp:effectExtent l="0" t="0" r="7620" b="0"/>
            <wp:docPr id="364" name="Picture 3" descr="wiki://!dataexp-query-demographic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iki://!dataexp-query-demographics.png!"/>
                    <pic:cNvPicPr>
                      <a:picLocks noChangeAspect="1" noChangeArrowheads="1"/>
                    </pic:cNvPicPr>
                  </pic:nvPicPr>
                  <pic:blipFill>
                    <a:blip r:embed="rId91" cstate="print"/>
                    <a:srcRect/>
                    <a:stretch>
                      <a:fillRect/>
                    </a:stretch>
                  </pic:blipFill>
                  <pic:spPr bwMode="auto">
                    <a:xfrm>
                      <a:off x="0" y="0"/>
                      <a:ext cx="5726430" cy="2580323"/>
                    </a:xfrm>
                    <a:prstGeom prst="rect">
                      <a:avLst/>
                    </a:prstGeom>
                    <a:noFill/>
                    <a:ln w="9525">
                      <a:noFill/>
                      <a:miter lim="800000"/>
                      <a:headEnd/>
                      <a:tailEnd/>
                    </a:ln>
                  </pic:spPr>
                </pic:pic>
              </a:graphicData>
            </a:graphic>
          </wp:inline>
        </w:drawing>
      </w:r>
    </w:p>
    <w:p w:rsidR="00BC6E77" w:rsidRDefault="00BC6E77" w:rsidP="00BC6E77">
      <w:pPr>
        <w:pStyle w:val="ListBullet"/>
        <w:keepNext/>
        <w:numPr>
          <w:ilvl w:val="0"/>
          <w:numId w:val="2"/>
        </w:numPr>
      </w:pPr>
      <w:r>
        <w:t>Analyses of the concepts you added to the subsets from the navigation tree. Example (showing the weight concept):</w:t>
      </w:r>
    </w:p>
    <w:p w:rsidR="00BC6E77" w:rsidRDefault="00BC6E77" w:rsidP="00BC6E77">
      <w:r>
        <w:rPr>
          <w:noProof/>
        </w:rPr>
        <w:drawing>
          <wp:inline distT="0" distB="0" distL="0" distR="0">
            <wp:extent cx="5486400" cy="2219765"/>
            <wp:effectExtent l="0" t="0" r="0" b="9525"/>
            <wp:docPr id="644" name="Picture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cstate="print"/>
                    <a:stretch>
                      <a:fillRect/>
                    </a:stretch>
                  </pic:blipFill>
                  <pic:spPr>
                    <a:xfrm>
                      <a:off x="0" y="0"/>
                      <a:ext cx="5486400" cy="2219765"/>
                    </a:xfrm>
                    <a:prstGeom prst="rect">
                      <a:avLst/>
                    </a:prstGeom>
                  </pic:spPr>
                </pic:pic>
              </a:graphicData>
            </a:graphic>
          </wp:inline>
        </w:drawing>
      </w:r>
    </w:p>
    <w:p w:rsidR="00BC6E77" w:rsidRDefault="00BC6E77" w:rsidP="00BC6E77">
      <w:pPr>
        <w:pStyle w:val="Heading4"/>
      </w:pPr>
      <w:r>
        <w:t>Significance Tests</w:t>
      </w:r>
    </w:p>
    <w:p w:rsidR="00BC6E77" w:rsidRDefault="00BC6E77" w:rsidP="00BC6E77">
      <w:r>
        <w:t>The above figure includes the results of significance testing that Dataset Explorer performs:</w:t>
      </w:r>
    </w:p>
    <w:p w:rsidR="00BC6E77" w:rsidRDefault="00BC6E77" w:rsidP="00BC6E77">
      <w:r>
        <w:rPr>
          <w:noProof/>
        </w:rPr>
        <w:drawing>
          <wp:inline distT="0" distB="0" distL="0" distR="0">
            <wp:extent cx="2581275" cy="676275"/>
            <wp:effectExtent l="19050" t="0" r="9525" b="0"/>
            <wp:docPr id="36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3" cstate="print"/>
                    <a:srcRect/>
                    <a:stretch>
                      <a:fillRect/>
                    </a:stretch>
                  </pic:blipFill>
                  <pic:spPr bwMode="auto">
                    <a:xfrm>
                      <a:off x="0" y="0"/>
                      <a:ext cx="2581275" cy="676275"/>
                    </a:xfrm>
                    <a:prstGeom prst="rect">
                      <a:avLst/>
                    </a:prstGeom>
                    <a:noFill/>
                    <a:ln w="9525">
                      <a:noFill/>
                      <a:miter lim="800000"/>
                      <a:headEnd/>
                      <a:tailEnd/>
                    </a:ln>
                  </pic:spPr>
                </pic:pic>
              </a:graphicData>
            </a:graphic>
          </wp:inline>
        </w:drawing>
      </w:r>
    </w:p>
    <w:p w:rsidR="00BC6E77" w:rsidRDefault="00BC6E77" w:rsidP="00BC6E77">
      <w:r>
        <w:t xml:space="preserve">Significance testing is designed to indicate whether the reliability of the statistics is 95% or greater, based on p-value. </w:t>
      </w:r>
    </w:p>
    <w:p w:rsidR="00BC6E77" w:rsidRDefault="00BC6E77" w:rsidP="00BC6E77">
      <w:r>
        <w:lastRenderedPageBreak/>
        <w:t>Dataset Explorer calculates the significance result using either t-test or chi-squared statistics to determine the p-value:</w:t>
      </w:r>
    </w:p>
    <w:p w:rsidR="00BC6E77" w:rsidRDefault="00BC6E77" w:rsidP="00BC6E77">
      <w:pPr>
        <w:pStyle w:val="ListBullet"/>
        <w:numPr>
          <w:ilvl w:val="0"/>
          <w:numId w:val="2"/>
        </w:numPr>
      </w:pPr>
      <w:r>
        <w:t xml:space="preserve">For continuous variables (for example, subject weight or age), a t-test compares the observed values in the two subsets. </w:t>
      </w:r>
    </w:p>
    <w:p w:rsidR="00BC6E77" w:rsidRDefault="00BC6E77" w:rsidP="00BC6E77">
      <w:pPr>
        <w:pStyle w:val="NormalIndent"/>
      </w:pPr>
      <w:proofErr w:type="gramStart"/>
      <w:r>
        <w:t>tranSMART</w:t>
      </w:r>
      <w:proofErr w:type="gramEnd"/>
      <w:r>
        <w:t xml:space="preserve"> uses the following Java method to calculate the t-test statistic:</w:t>
      </w:r>
    </w:p>
    <w:p w:rsidR="00BC6E77" w:rsidRDefault="00DB5708" w:rsidP="00BC6E77">
      <w:pPr>
        <w:pStyle w:val="CodeLine"/>
        <w:ind w:left="360"/>
      </w:pPr>
      <w:hyperlink r:id="rId94" w:anchor="tTest(double[], double[])" w:history="1">
        <w:r w:rsidR="006E1BF2">
          <w:rPr>
            <w:rStyle w:val="Hyperlink"/>
          </w:rPr>
          <w:t>http://commons.apache.org/proper/commons-math/apidocs/org/apache/commons/math3/stat/inference/TTest.html#tTest(double[], double[])</w:t>
        </w:r>
      </w:hyperlink>
      <w:r w:rsidR="00BC6E77">
        <w:t xml:space="preserve"> </w:t>
      </w:r>
    </w:p>
    <w:p w:rsidR="00BC6E77" w:rsidRDefault="00BC6E77" w:rsidP="00BC6E77">
      <w:pPr>
        <w:pStyle w:val="CodeLine"/>
      </w:pPr>
    </w:p>
    <w:p w:rsidR="00BC6E77" w:rsidRDefault="00BC6E77" w:rsidP="00BC6E77">
      <w:pPr>
        <w:pStyle w:val="ListBullet"/>
        <w:numPr>
          <w:ilvl w:val="0"/>
          <w:numId w:val="2"/>
        </w:numPr>
      </w:pPr>
      <w:r>
        <w:t xml:space="preserve">For categorical values (for example, diagnoses), a chi-squared test compares the counts in the two subsets. </w:t>
      </w:r>
    </w:p>
    <w:p w:rsidR="00BC6E77" w:rsidRDefault="00BC6E77" w:rsidP="00BC6E77">
      <w:pPr>
        <w:pStyle w:val="NormalIndent"/>
      </w:pPr>
      <w:proofErr w:type="gramStart"/>
      <w:r>
        <w:t>tranSMART</w:t>
      </w:r>
      <w:proofErr w:type="gramEnd"/>
      <w:r>
        <w:t xml:space="preserve"> uses the following Java method to calculate the chi-squared statistic:</w:t>
      </w:r>
    </w:p>
    <w:p w:rsidR="00BC6E77" w:rsidRDefault="00DB5708" w:rsidP="00BC6E77">
      <w:pPr>
        <w:pStyle w:val="CodeLine"/>
        <w:ind w:left="360"/>
      </w:pPr>
      <w:hyperlink r:id="rId95" w:anchor="chiSquareTest(long[][])" w:history="1">
        <w:r w:rsidR="006E1BF2">
          <w:rPr>
            <w:rStyle w:val="Hyperlink"/>
          </w:rPr>
          <w:t>http://commons.apache.org/proper/commons-math/apidocs/org/apache/commons/math3/stat/inference/ChiSquareTest.html#chiSquareTest(long[][])</w:t>
        </w:r>
      </w:hyperlink>
    </w:p>
    <w:p w:rsidR="00BC6E77" w:rsidRDefault="00BC6E77" w:rsidP="00BC6E77">
      <w:pPr>
        <w:pStyle w:val="CodeLine"/>
        <w:ind w:left="360"/>
      </w:pPr>
    </w:p>
    <w:p w:rsidR="00BC6E77" w:rsidRDefault="00BC6E77" w:rsidP="00BC6E77">
      <w:pPr>
        <w:keepNext/>
      </w:pPr>
      <w:r>
        <w:t xml:space="preserve">If there is not enough data to calculate a test, Dataset Explorer displays a message indicating the insufficient quantity </w:t>
      </w:r>
      <w:proofErr w:type="gramStart"/>
      <w:r>
        <w:t>data.</w:t>
      </w:r>
      <w:proofErr w:type="gramEnd"/>
      <w:r>
        <w:t xml:space="preserve"> Also, significance test results are not displayed in the following circumstances:</w:t>
      </w:r>
    </w:p>
    <w:p w:rsidR="00BC6E77" w:rsidRDefault="00BC6E77" w:rsidP="00BC6E77">
      <w:pPr>
        <w:pStyle w:val="ListBullet"/>
        <w:numPr>
          <w:ilvl w:val="0"/>
          <w:numId w:val="2"/>
        </w:numPr>
      </w:pPr>
      <w:r>
        <w:t>If two identical subsets are defined. In this case, the significance test results are not meaningful.</w:t>
      </w:r>
    </w:p>
    <w:p w:rsidR="00BC6E77" w:rsidRDefault="00BC6E77" w:rsidP="00BC6E77">
      <w:pPr>
        <w:pStyle w:val="ListBullet"/>
        <w:numPr>
          <w:ilvl w:val="0"/>
          <w:numId w:val="2"/>
        </w:numPr>
      </w:pPr>
      <w:r>
        <w:t>If all subjects in the first subset have one set of values for the categorical value, and all subjects in the second subset have other categorical values. For example, suppose you set S</w:t>
      </w:r>
      <w:r w:rsidRPr="00BB667F">
        <w:t>ubset</w:t>
      </w:r>
      <w:r>
        <w:t xml:space="preserve"> 1 to contain only males and Subset 2 to contain only females. Also, suppose that Subset 1 has 15 subjects and Subset 2 has 20. If you then try to show statistics by gender, a table like the following would result:</w:t>
      </w:r>
    </w:p>
    <w:tbl>
      <w:tblPr>
        <w:tblStyle w:val="tranSMARTTable"/>
        <w:tblW w:w="0" w:type="auto"/>
        <w:tblInd w:w="558" w:type="dxa"/>
        <w:tblLook w:val="04A0"/>
      </w:tblPr>
      <w:tblGrid>
        <w:gridCol w:w="1560"/>
        <w:gridCol w:w="1560"/>
        <w:gridCol w:w="1560"/>
      </w:tblGrid>
      <w:tr w:rsidR="00BC6E77" w:rsidRPr="00123C8A" w:rsidTr="00BC6E77">
        <w:trPr>
          <w:cnfStyle w:val="100000000000"/>
        </w:trPr>
        <w:tc>
          <w:tcPr>
            <w:tcW w:w="1560" w:type="dxa"/>
            <w:tcBorders>
              <w:right w:val="double" w:sz="6" w:space="0" w:color="auto"/>
            </w:tcBorders>
            <w:shd w:val="thinReverseDiagStripe" w:color="auto" w:fill="auto"/>
          </w:tcPr>
          <w:p w:rsidR="00BC6E77" w:rsidRDefault="00BC6E77" w:rsidP="00BC6E77">
            <w:pPr>
              <w:rPr>
                <w:b/>
                <w:color w:val="auto"/>
              </w:rPr>
            </w:pPr>
          </w:p>
        </w:tc>
        <w:tc>
          <w:tcPr>
            <w:tcW w:w="1560" w:type="dxa"/>
            <w:tcBorders>
              <w:left w:val="double" w:sz="6" w:space="0" w:color="auto"/>
            </w:tcBorders>
          </w:tcPr>
          <w:p w:rsidR="00BC6E77" w:rsidRPr="00C63854" w:rsidRDefault="00BC6E77" w:rsidP="00BC6E77">
            <w:pPr>
              <w:pStyle w:val="TableHeading"/>
            </w:pPr>
            <w:r w:rsidRPr="00C63854">
              <w:t>Subset 1</w:t>
            </w:r>
          </w:p>
        </w:tc>
        <w:tc>
          <w:tcPr>
            <w:tcW w:w="1560" w:type="dxa"/>
          </w:tcPr>
          <w:p w:rsidR="00BC6E77" w:rsidRPr="00C63854" w:rsidRDefault="00BC6E77" w:rsidP="00BC6E77">
            <w:pPr>
              <w:pStyle w:val="TableHeading"/>
            </w:pPr>
            <w:r w:rsidRPr="00C63854">
              <w:t>Subset 2</w:t>
            </w:r>
          </w:p>
        </w:tc>
      </w:tr>
      <w:tr w:rsidR="00BC6E77" w:rsidRPr="00123C8A" w:rsidTr="00BC6E77">
        <w:trPr>
          <w:cantSplit w:val="off"/>
        </w:trPr>
        <w:tc>
          <w:tcPr>
            <w:tcW w:w="1560" w:type="dxa"/>
            <w:tcBorders>
              <w:top w:val="double" w:sz="6" w:space="0" w:color="auto"/>
              <w:bottom w:val="single" w:sz="4" w:space="0" w:color="000000" w:themeColor="text1"/>
              <w:right w:val="double" w:sz="6" w:space="0" w:color="auto"/>
            </w:tcBorders>
          </w:tcPr>
          <w:p w:rsidR="00BC6E77" w:rsidRDefault="00BC6E77" w:rsidP="00BC6E77">
            <w:pPr>
              <w:pStyle w:val="TableHeading"/>
            </w:pPr>
            <w:r>
              <w:t>Female</w:t>
            </w:r>
          </w:p>
        </w:tc>
        <w:tc>
          <w:tcPr>
            <w:tcW w:w="1560" w:type="dxa"/>
            <w:tcBorders>
              <w:left w:val="double" w:sz="6" w:space="0" w:color="auto"/>
            </w:tcBorders>
          </w:tcPr>
          <w:p w:rsidR="00BC6E77" w:rsidRDefault="00BC6E77" w:rsidP="00BC6E77">
            <w:pPr>
              <w:pStyle w:val="TableText"/>
              <w:spacing w:before="80" w:after="80"/>
            </w:pPr>
            <w:r>
              <w:t>0</w:t>
            </w:r>
          </w:p>
        </w:tc>
        <w:tc>
          <w:tcPr>
            <w:tcW w:w="1560" w:type="dxa"/>
          </w:tcPr>
          <w:p w:rsidR="00BC6E77" w:rsidRDefault="00BC6E77" w:rsidP="00BC6E77">
            <w:pPr>
              <w:pStyle w:val="TableText"/>
              <w:spacing w:before="80" w:after="80"/>
            </w:pPr>
            <w:r>
              <w:t>20</w:t>
            </w:r>
          </w:p>
        </w:tc>
      </w:tr>
      <w:tr w:rsidR="00BC6E77" w:rsidRPr="00123C8A" w:rsidTr="00BC6E77">
        <w:trPr>
          <w:cantSplit w:val="off"/>
        </w:trPr>
        <w:tc>
          <w:tcPr>
            <w:tcW w:w="1560" w:type="dxa"/>
            <w:tcBorders>
              <w:top w:val="single" w:sz="4" w:space="0" w:color="000000" w:themeColor="text1"/>
              <w:bottom w:val="single" w:sz="12" w:space="0" w:color="auto"/>
              <w:right w:val="double" w:sz="6" w:space="0" w:color="auto"/>
            </w:tcBorders>
          </w:tcPr>
          <w:p w:rsidR="00BC6E77" w:rsidRDefault="00BC6E77" w:rsidP="00BC6E77">
            <w:pPr>
              <w:pStyle w:val="TableHeading"/>
            </w:pPr>
            <w:r>
              <w:t>Male</w:t>
            </w:r>
          </w:p>
        </w:tc>
        <w:tc>
          <w:tcPr>
            <w:tcW w:w="1560" w:type="dxa"/>
            <w:tcBorders>
              <w:left w:val="double" w:sz="6" w:space="0" w:color="auto"/>
              <w:bottom w:val="single" w:sz="12" w:space="0" w:color="auto"/>
            </w:tcBorders>
          </w:tcPr>
          <w:p w:rsidR="00BC6E77" w:rsidRDefault="00BC6E77" w:rsidP="00BC6E77">
            <w:pPr>
              <w:pStyle w:val="TableText"/>
              <w:spacing w:before="80" w:after="80"/>
            </w:pPr>
            <w:r>
              <w:t>15</w:t>
            </w:r>
          </w:p>
        </w:tc>
        <w:tc>
          <w:tcPr>
            <w:tcW w:w="1560" w:type="dxa"/>
            <w:tcBorders>
              <w:bottom w:val="single" w:sz="12" w:space="0" w:color="auto"/>
            </w:tcBorders>
          </w:tcPr>
          <w:p w:rsidR="00BC6E77" w:rsidRDefault="00BC6E77" w:rsidP="00BC6E77">
            <w:pPr>
              <w:pStyle w:val="TableText"/>
              <w:spacing w:before="80" w:after="80"/>
            </w:pPr>
            <w:r>
              <w:t>0</w:t>
            </w:r>
          </w:p>
        </w:tc>
      </w:tr>
    </w:tbl>
    <w:p w:rsidR="00BC6E77" w:rsidRDefault="00BC6E77" w:rsidP="00BC6E77">
      <w:pPr>
        <w:pStyle w:val="Spacer"/>
      </w:pPr>
    </w:p>
    <w:p w:rsidR="00BC6E77" w:rsidRDefault="00BC6E77" w:rsidP="00BC6E77">
      <w:pPr>
        <w:pStyle w:val="NormalIndent"/>
      </w:pPr>
      <w:r>
        <w:t xml:space="preserve">In this case, the chi-squared function doesn’t return meaningful results. </w:t>
      </w:r>
    </w:p>
    <w:p w:rsidR="00BC6E77" w:rsidRDefault="00BC6E77" w:rsidP="00BC6E77">
      <w:pPr>
        <w:pStyle w:val="Heading3"/>
      </w:pPr>
      <w:bookmarkStart w:id="103" w:name="_Toc297057904"/>
      <w:bookmarkStart w:id="104" w:name="_Toc322517850"/>
      <w:bookmarkStart w:id="105" w:name="_Toc366653708"/>
      <w:r>
        <w:t>Defining Points of Comparison</w:t>
      </w:r>
      <w:bookmarkEnd w:id="103"/>
      <w:bookmarkEnd w:id="104"/>
      <w:bookmarkEnd w:id="105"/>
    </w:p>
    <w:p w:rsidR="00BC6E77" w:rsidRDefault="00BC6E77" w:rsidP="00BC6E77">
      <w:r>
        <w:t xml:space="preserve">Once you establish the subsets of subjects that you want to compare, you can apply one or more points of comparison to the subsets. </w:t>
      </w:r>
    </w:p>
    <w:p w:rsidR="00BC6E77" w:rsidRDefault="00BC6E77" w:rsidP="00BC6E77">
      <w:r>
        <w:t xml:space="preserve">A point of comparison is a concept in the navigation tree.  </w:t>
      </w:r>
    </w:p>
    <w:p w:rsidR="00BC6E77" w:rsidRDefault="00BC6E77" w:rsidP="00BC6E77">
      <w:pPr>
        <w:pStyle w:val="ListNumStart"/>
        <w:numPr>
          <w:ilvl w:val="0"/>
          <w:numId w:val="9"/>
        </w:numPr>
      </w:pPr>
      <w:r>
        <w:lastRenderedPageBreak/>
        <w:t>To apply a point of comparison to the subsets:</w:t>
      </w:r>
    </w:p>
    <w:p w:rsidR="00BC6E77" w:rsidRDefault="00BC6E77" w:rsidP="00BC6E77">
      <w:pPr>
        <w:pStyle w:val="ListNumber"/>
        <w:numPr>
          <w:ilvl w:val="1"/>
          <w:numId w:val="9"/>
        </w:numPr>
      </w:pPr>
      <w:r>
        <w:t>You must already have defined the subsets and have generated summary statistics for the subsets, as described in the previous section.</w:t>
      </w:r>
    </w:p>
    <w:p w:rsidR="00BC6E77" w:rsidRDefault="00BC6E77" w:rsidP="00BC6E77">
      <w:pPr>
        <w:pStyle w:val="ListNumber"/>
        <w:numPr>
          <w:ilvl w:val="1"/>
          <w:numId w:val="9"/>
        </w:numPr>
      </w:pPr>
      <w:r>
        <w:t>Drag the concept that you want to introduce as the point of comparison from the navigation tree, and drop it anywhere in the Results/Analysis view.</w:t>
      </w:r>
    </w:p>
    <w:p w:rsidR="00BC6E77" w:rsidRDefault="00BC6E77" w:rsidP="00BC6E77">
      <w:r>
        <w:t>As soon as you drop the point of comparison into the Results/Analysis view, tranSMART begins to compare the subsets based on that point of comparison. When finished, tranSMART displays a side-by-side summary of how the subjects in each subset match or respond to the point of comparison.</w:t>
      </w:r>
    </w:p>
    <w:p w:rsidR="00BC6E77" w:rsidRDefault="00BC6E77" w:rsidP="00BC6E77">
      <w:pPr>
        <w:pStyle w:val="Heading4"/>
        <w:keepNext w:val="0"/>
      </w:pPr>
      <w:r>
        <w:t>Results of a Comparison</w:t>
      </w:r>
    </w:p>
    <w:p w:rsidR="00BC6E77" w:rsidRDefault="00BC6E77" w:rsidP="00BC6E77">
      <w:r>
        <w:t xml:space="preserve">In a comparison of subjects in a psychological study, suppose Subset 1 contains subjects with a substance abuse </w:t>
      </w:r>
      <w:proofErr w:type="gramStart"/>
      <w:r>
        <w:t>problem,</w:t>
      </w:r>
      <w:proofErr w:type="gramEnd"/>
      <w:r>
        <w:t xml:space="preserve"> and Subset 2 contains subjects with no substance abuse assessment.  </w:t>
      </w:r>
    </w:p>
    <w:p w:rsidR="00BC6E77" w:rsidRDefault="00BC6E77" w:rsidP="00BC6E77">
      <w:r>
        <w:t xml:space="preserve">After the subsets are defined and summary statistics are generated, a diagnosis of depression is dropped into the Results/Analysis view as a point of comparison.  </w:t>
      </w:r>
      <w:proofErr w:type="gramStart"/>
      <w:r>
        <w:t>tranSMART</w:t>
      </w:r>
      <w:proofErr w:type="gramEnd"/>
      <w:r>
        <w:t xml:space="preserve"> displays a side-by-side comparison of the subjects in each subset, indicating that almost all the subjects with a substance abuse problem have been diagnosed with depression, while that diagnosis for those with no substance abuse problem is more evenly split.</w:t>
      </w:r>
    </w:p>
    <w:p w:rsidR="00BC6E77" w:rsidRDefault="00BC6E77" w:rsidP="00BC6E77">
      <w:pPr>
        <w:keepNext/>
      </w:pPr>
      <w:r>
        <w:t>The comparison is placed at the top of the Results/Analysis view, above the demographic definitions plus any other earlier comparisons:</w:t>
      </w:r>
    </w:p>
    <w:p w:rsidR="00BC6E77" w:rsidRDefault="00BC6E77" w:rsidP="00BC6E77">
      <w:r>
        <w:rPr>
          <w:noProof/>
        </w:rPr>
        <w:drawing>
          <wp:inline distT="0" distB="0" distL="0" distR="0">
            <wp:extent cx="5486400" cy="1756117"/>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cstate="print"/>
                    <a:stretch>
                      <a:fillRect/>
                    </a:stretch>
                  </pic:blipFill>
                  <pic:spPr>
                    <a:xfrm>
                      <a:off x="0" y="0"/>
                      <a:ext cx="5486400" cy="1756117"/>
                    </a:xfrm>
                    <a:prstGeom prst="rect">
                      <a:avLst/>
                    </a:prstGeom>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098"/>
        <w:gridCol w:w="7758"/>
      </w:tblGrid>
      <w:tr w:rsidR="00BC6E77" w:rsidTr="00BC6E77">
        <w:tc>
          <w:tcPr>
            <w:tcW w:w="1098" w:type="dxa"/>
          </w:tcPr>
          <w:p w:rsidR="00BC6E77" w:rsidRDefault="00BC6E77" w:rsidP="00BC6E77">
            <w:pPr>
              <w:jc w:val="center"/>
            </w:pPr>
            <w:r>
              <w:rPr>
                <w:noProof/>
              </w:rPr>
              <w:drawing>
                <wp:inline distT="0" distB="0" distL="0" distR="0">
                  <wp:extent cx="338328" cy="274320"/>
                  <wp:effectExtent l="0" t="0" r="5080" b="0"/>
                  <wp:docPr id="416" name="Picture 416" descr="C:\Users\bkingsbury\Dropbox\Stuff\Recombinant\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kingsbury\Dropbox\Stuff\Recombinant\note.png"/>
                          <pic:cNvPicPr>
                            <a:picLocks noChangeAspect="1" noChangeArrowheads="1"/>
                          </pic:cNvPicPr>
                        </pic:nvPicPr>
                        <pic:blipFill rotWithShape="1">
                          <a:blip r:embed="rId1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8989" b="10674"/>
                          <a:stretch/>
                        </pic:blipFill>
                        <pic:spPr bwMode="auto">
                          <a:xfrm>
                            <a:off x="0" y="0"/>
                            <a:ext cx="338328" cy="27432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tc>
        <w:tc>
          <w:tcPr>
            <w:tcW w:w="7758" w:type="dxa"/>
          </w:tcPr>
          <w:p w:rsidR="00BC6E77" w:rsidRPr="001C3301" w:rsidRDefault="00BC6E77" w:rsidP="00BC6E77">
            <w:pPr>
              <w:rPr>
                <w:szCs w:val="20"/>
              </w:rPr>
            </w:pPr>
            <w:r>
              <w:t>To keep the size of the preceding figure within production limits, the demographics (age, sex, and race) portions of the figure have been excluded.</w:t>
            </w:r>
          </w:p>
        </w:tc>
      </w:tr>
    </w:tbl>
    <w:p w:rsidR="00BC6E77" w:rsidRDefault="00BC6E77" w:rsidP="00BC6E77">
      <w:pPr>
        <w:pStyle w:val="Heading3"/>
      </w:pPr>
      <w:bookmarkStart w:id="106" w:name="_Toc297057905"/>
      <w:bookmarkStart w:id="107" w:name="_Toc322517851"/>
      <w:bookmarkStart w:id="108" w:name="_Toc366653709"/>
      <w:r>
        <w:t>Printing or Saving the Contents of the Results/Analysis View</w:t>
      </w:r>
      <w:bookmarkEnd w:id="106"/>
      <w:bookmarkEnd w:id="107"/>
      <w:bookmarkEnd w:id="108"/>
    </w:p>
    <w:p w:rsidR="00BC6E77" w:rsidRDefault="00BC6E77" w:rsidP="00BC6E77">
      <w:pPr>
        <w:pStyle w:val="ListNumStartBlank"/>
        <w:numPr>
          <w:ilvl w:val="0"/>
          <w:numId w:val="9"/>
        </w:numPr>
      </w:pPr>
    </w:p>
    <w:p w:rsidR="00BC6E77" w:rsidRDefault="00BC6E77" w:rsidP="00BC6E77">
      <w:pPr>
        <w:pStyle w:val="ListNumber"/>
        <w:numPr>
          <w:ilvl w:val="1"/>
          <w:numId w:val="9"/>
        </w:numPr>
      </w:pPr>
      <w:r>
        <w:t xml:space="preserve">With the Results/Analysis view displayed, click </w:t>
      </w:r>
      <w:r w:rsidRPr="005D5C5A">
        <w:rPr>
          <w:rStyle w:val="Bold"/>
        </w:rPr>
        <w:t>Print</w:t>
      </w:r>
      <w:r w:rsidR="00FA25EF">
        <w:t>:</w:t>
      </w:r>
    </w:p>
    <w:p w:rsidR="00BC6E77" w:rsidRDefault="00CD687B" w:rsidP="00BC6E77">
      <w:pPr>
        <w:pStyle w:val="NormalIndent"/>
      </w:pPr>
      <w:r>
        <w:rPr>
          <w:noProof/>
        </w:rPr>
        <w:lastRenderedPageBreak/>
        <w:drawing>
          <wp:inline distT="0" distB="0" distL="0" distR="0">
            <wp:extent cx="1352550" cy="352425"/>
            <wp:effectExtent l="0" t="0" r="0" b="9525"/>
            <wp:docPr id="141" name="Picture 141" descr="C:\Users\ctucker\AppData\Local\Temp\SNAGHTML23d188b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ctucker\AppData\Local\Temp\SNAGHTML23d188ba.PNG"/>
                    <pic:cNvPicPr>
                      <a:picLocks noChangeAspect="1" noChangeArrowheads="1"/>
                    </pic:cNvPicPr>
                  </pic:nvPicPr>
                  <pic:blipFill>
                    <a:blip r:embed="rId9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52550" cy="352425"/>
                    </a:xfrm>
                    <a:prstGeom prst="rect">
                      <a:avLst/>
                    </a:prstGeom>
                    <a:noFill/>
                    <a:ln>
                      <a:noFill/>
                    </a:ln>
                  </pic:spPr>
                </pic:pic>
              </a:graphicData>
            </a:graphic>
          </wp:inline>
        </w:drawing>
      </w:r>
    </w:p>
    <w:p w:rsidR="00BC6E77" w:rsidRDefault="00BC6E77" w:rsidP="00BC6E77">
      <w:pPr>
        <w:pStyle w:val="NormalIndent"/>
      </w:pPr>
      <w:r>
        <w:t>The entire contents of the Results/Analysis view appear in a separate browser window.</w:t>
      </w:r>
    </w:p>
    <w:p w:rsidR="00BC6E77" w:rsidRDefault="00BC6E77" w:rsidP="00BC6E77">
      <w:pPr>
        <w:pStyle w:val="ListNumber"/>
        <w:numPr>
          <w:ilvl w:val="1"/>
          <w:numId w:val="9"/>
        </w:numPr>
      </w:pPr>
      <w:r>
        <w:t>Click one of the following buttons at the top of the browser window:</w:t>
      </w:r>
    </w:p>
    <w:p w:rsidR="00BC6E77" w:rsidRDefault="00BC6E77" w:rsidP="00BC6E77">
      <w:pPr>
        <w:pStyle w:val="NormalIndent"/>
      </w:pPr>
      <w:r>
        <w:rPr>
          <w:noProof/>
        </w:rPr>
        <w:drawing>
          <wp:inline distT="0" distB="0" distL="0" distR="0">
            <wp:extent cx="1838325" cy="360045"/>
            <wp:effectExtent l="19050" t="0" r="9525" b="0"/>
            <wp:docPr id="36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8" cstate="print"/>
                    <a:srcRect/>
                    <a:stretch>
                      <a:fillRect/>
                    </a:stretch>
                  </pic:blipFill>
                  <pic:spPr bwMode="auto">
                    <a:xfrm>
                      <a:off x="0" y="0"/>
                      <a:ext cx="1838325" cy="360045"/>
                    </a:xfrm>
                    <a:prstGeom prst="rect">
                      <a:avLst/>
                    </a:prstGeom>
                    <a:noFill/>
                    <a:ln w="9525">
                      <a:noFill/>
                      <a:miter lim="800000"/>
                      <a:headEnd/>
                      <a:tailEnd/>
                    </a:ln>
                  </pic:spPr>
                </pic:pic>
              </a:graphicData>
            </a:graphic>
          </wp:inline>
        </w:drawing>
      </w:r>
    </w:p>
    <w:p w:rsidR="00BC6E77" w:rsidRDefault="00BC6E77" w:rsidP="00BC6E77">
      <w:pPr>
        <w:pStyle w:val="Heading3"/>
      </w:pPr>
      <w:bookmarkStart w:id="109" w:name="_Toc297057906"/>
      <w:bookmarkStart w:id="110" w:name="_Toc322517852"/>
      <w:bookmarkStart w:id="111" w:name="_Toc366653710"/>
      <w:r>
        <w:t>Copying Individual Charts in the Results/Analysis View</w:t>
      </w:r>
      <w:bookmarkEnd w:id="109"/>
      <w:bookmarkEnd w:id="110"/>
      <w:bookmarkEnd w:id="111"/>
    </w:p>
    <w:p w:rsidR="00BC6E77" w:rsidRDefault="00BC6E77" w:rsidP="00BC6E77">
      <w:r>
        <w:t>If you are interested in a particular chart in the Results/Analysis View, you can copy the chart to a file, as follows:</w:t>
      </w:r>
    </w:p>
    <w:p w:rsidR="00BC6E77" w:rsidRDefault="00BC6E77" w:rsidP="00BC6E77">
      <w:pPr>
        <w:pStyle w:val="ListNumStartBlank"/>
        <w:numPr>
          <w:ilvl w:val="0"/>
          <w:numId w:val="9"/>
        </w:numPr>
      </w:pPr>
    </w:p>
    <w:p w:rsidR="00BC6E77" w:rsidRDefault="00BC6E77" w:rsidP="00BC6E77">
      <w:pPr>
        <w:pStyle w:val="ListNumber"/>
        <w:numPr>
          <w:ilvl w:val="1"/>
          <w:numId w:val="9"/>
        </w:numPr>
      </w:pPr>
      <w:r>
        <w:t xml:space="preserve">With the Results/Analysis view displayed, click </w:t>
      </w:r>
      <w:r w:rsidRPr="00BB667F">
        <w:rPr>
          <w:rStyle w:val="Bold"/>
        </w:rPr>
        <w:t>Print</w:t>
      </w:r>
      <w:r>
        <w:t>.</w:t>
      </w:r>
    </w:p>
    <w:p w:rsidR="00BC6E77" w:rsidRDefault="00BC6E77" w:rsidP="00BC6E77">
      <w:pPr>
        <w:pStyle w:val="NormalIndent"/>
      </w:pPr>
      <w:r>
        <w:t>The entire contents of the Results/Analysis view appear in a separate browser window.</w:t>
      </w:r>
    </w:p>
    <w:p w:rsidR="00BC6E77" w:rsidRDefault="00BC6E77" w:rsidP="00BC6E77">
      <w:pPr>
        <w:pStyle w:val="ListNumber"/>
        <w:numPr>
          <w:ilvl w:val="1"/>
          <w:numId w:val="9"/>
        </w:numPr>
      </w:pPr>
      <w:r>
        <w:t>Right-click the chart to copy.</w:t>
      </w:r>
    </w:p>
    <w:p w:rsidR="00BC6E77" w:rsidRDefault="00BC6E77" w:rsidP="00BC6E77">
      <w:pPr>
        <w:pStyle w:val="ListNumber"/>
        <w:numPr>
          <w:ilvl w:val="1"/>
          <w:numId w:val="9"/>
        </w:numPr>
      </w:pPr>
      <w:r>
        <w:t xml:space="preserve">In the </w:t>
      </w:r>
      <w:r w:rsidR="009D7F1B">
        <w:t xml:space="preserve">browser </w:t>
      </w:r>
      <w:r>
        <w:t xml:space="preserve">popup menu, click </w:t>
      </w:r>
      <w:r w:rsidRPr="00BB667F">
        <w:rPr>
          <w:rStyle w:val="Bold"/>
        </w:rPr>
        <w:t xml:space="preserve">Save </w:t>
      </w:r>
      <w:r w:rsidR="009D7F1B">
        <w:rPr>
          <w:rStyle w:val="Bold"/>
        </w:rPr>
        <w:t>Image</w:t>
      </w:r>
      <w:r w:rsidRPr="00BB667F">
        <w:rPr>
          <w:rStyle w:val="Bold"/>
        </w:rPr>
        <w:t xml:space="preserve"> As</w:t>
      </w:r>
      <w:r>
        <w:t>.</w:t>
      </w:r>
    </w:p>
    <w:p w:rsidR="00BC6E77" w:rsidRDefault="00BC6E77" w:rsidP="00BC6E77">
      <w:pPr>
        <w:pStyle w:val="ListNumber"/>
        <w:numPr>
          <w:ilvl w:val="1"/>
          <w:numId w:val="9"/>
        </w:numPr>
      </w:pPr>
      <w:r>
        <w:t>In the Save Picture dialog, specify the name, location, and the file type for the chart.</w:t>
      </w:r>
    </w:p>
    <w:p w:rsidR="00BC6E77" w:rsidRDefault="00BC6E77" w:rsidP="00BC6E77">
      <w:pPr>
        <w:pStyle w:val="ListNumber"/>
        <w:numPr>
          <w:ilvl w:val="1"/>
          <w:numId w:val="9"/>
        </w:numPr>
      </w:pPr>
      <w:r>
        <w:t xml:space="preserve">Click </w:t>
      </w:r>
      <w:r w:rsidRPr="00BB667F">
        <w:rPr>
          <w:rStyle w:val="Bold"/>
        </w:rPr>
        <w:t>Save</w:t>
      </w:r>
      <w:r>
        <w:t>.</w:t>
      </w:r>
    </w:p>
    <w:p w:rsidR="00BC6E77" w:rsidRDefault="00BC6E77" w:rsidP="00BC6E77">
      <w:pPr>
        <w:pStyle w:val="Heading2"/>
      </w:pPr>
      <w:bookmarkStart w:id="112" w:name="_Ref241567869"/>
      <w:bookmarkStart w:id="113" w:name="_Ref241567875"/>
      <w:bookmarkStart w:id="114" w:name="_Ref258586882"/>
      <w:bookmarkStart w:id="115" w:name="_Ref258586893"/>
      <w:bookmarkStart w:id="116" w:name="_Toc297057928"/>
      <w:bookmarkStart w:id="117" w:name="_Toc322517853"/>
      <w:bookmarkStart w:id="118" w:name="_Toc366653711"/>
      <w:r>
        <w:t>Viewing a Study</w:t>
      </w:r>
      <w:bookmarkEnd w:id="112"/>
      <w:bookmarkEnd w:id="113"/>
      <w:bookmarkEnd w:id="114"/>
      <w:bookmarkEnd w:id="115"/>
      <w:bookmarkEnd w:id="116"/>
      <w:bookmarkEnd w:id="117"/>
      <w:bookmarkEnd w:id="118"/>
    </w:p>
    <w:p w:rsidR="00BC6E77" w:rsidRDefault="00BC6E77" w:rsidP="00BC6E77">
      <w:pPr>
        <w:keepNext/>
      </w:pPr>
      <w:r>
        <w:t>You can view a description of any Dataset Explorer study, whether or not you have access rights to the study.</w:t>
      </w:r>
    </w:p>
    <w:p w:rsidR="00BC6E77" w:rsidRDefault="00BC6E77" w:rsidP="00BC6E77">
      <w:pPr>
        <w:pStyle w:val="ListNumStart"/>
        <w:numPr>
          <w:ilvl w:val="0"/>
          <w:numId w:val="9"/>
        </w:numPr>
      </w:pPr>
      <w:r>
        <w:t>To view a description of a study:</w:t>
      </w:r>
    </w:p>
    <w:p w:rsidR="00BC6E77" w:rsidRDefault="00BC6E77" w:rsidP="00BC6E77">
      <w:pPr>
        <w:pStyle w:val="ListNumber"/>
        <w:keepNext/>
        <w:numPr>
          <w:ilvl w:val="1"/>
          <w:numId w:val="9"/>
        </w:numPr>
      </w:pPr>
      <w:r>
        <w:t xml:space="preserve">In Dataset Explorer, click the </w:t>
      </w:r>
      <w:r w:rsidRPr="00811596">
        <w:rPr>
          <w:rStyle w:val="Bold"/>
        </w:rPr>
        <w:t>Navigate Terms</w:t>
      </w:r>
      <w:r>
        <w:t xml:space="preserve"> tab.</w:t>
      </w:r>
    </w:p>
    <w:p w:rsidR="00BC6E77" w:rsidRDefault="00BC6E77" w:rsidP="00BC6E77">
      <w:pPr>
        <w:pStyle w:val="ListNumber"/>
        <w:numPr>
          <w:ilvl w:val="1"/>
          <w:numId w:val="9"/>
        </w:numPr>
      </w:pPr>
      <w:r>
        <w:t xml:space="preserve">Open the top-level node for the list of studies you are interested in – for example, click the </w:t>
      </w:r>
      <w:r w:rsidRPr="006C00BB">
        <w:rPr>
          <w:rStyle w:val="Bold"/>
        </w:rPr>
        <w:t>+</w:t>
      </w:r>
      <w:r>
        <w:t xml:space="preserve"> icon (</w:t>
      </w:r>
      <w:r>
        <w:rPr>
          <w:noProof/>
        </w:rPr>
        <w:drawing>
          <wp:inline distT="0" distB="0" distL="0" distR="0">
            <wp:extent cx="107541" cy="85725"/>
            <wp:effectExtent l="19050" t="0" r="6759" b="0"/>
            <wp:docPr id="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srcRect r="-29634"/>
                    <a:stretch>
                      <a:fillRect/>
                    </a:stretch>
                  </pic:blipFill>
                  <pic:spPr bwMode="auto">
                    <a:xfrm>
                      <a:off x="0" y="0"/>
                      <a:ext cx="107541" cy="85725"/>
                    </a:xfrm>
                    <a:prstGeom prst="rect">
                      <a:avLst/>
                    </a:prstGeom>
                    <a:noFill/>
                    <a:ln w="9525">
                      <a:noFill/>
                      <a:miter lim="800000"/>
                      <a:headEnd/>
                      <a:tailEnd/>
                    </a:ln>
                  </pic:spPr>
                </pic:pic>
              </a:graphicData>
            </a:graphic>
          </wp:inline>
        </w:drawing>
      </w:r>
      <w:r>
        <w:t>) next to Public Studies to open the list of experiments:</w:t>
      </w:r>
    </w:p>
    <w:p w:rsidR="00BC6E77" w:rsidRDefault="00BC6E77" w:rsidP="00BC6E77">
      <w:pPr>
        <w:pStyle w:val="NormalIndent"/>
      </w:pPr>
      <w:r>
        <w:rPr>
          <w:noProof/>
        </w:rPr>
        <w:drawing>
          <wp:inline distT="0" distB="0" distL="0" distR="0">
            <wp:extent cx="1661276" cy="597405"/>
            <wp:effectExtent l="0" t="0" r="0" b="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cstate="print"/>
                    <a:stretch>
                      <a:fillRect/>
                    </a:stretch>
                  </pic:blipFill>
                  <pic:spPr>
                    <a:xfrm>
                      <a:off x="0" y="0"/>
                      <a:ext cx="1661131" cy="597353"/>
                    </a:xfrm>
                    <a:prstGeom prst="rect">
                      <a:avLst/>
                    </a:prstGeom>
                  </pic:spPr>
                </pic:pic>
              </a:graphicData>
            </a:graphic>
          </wp:inline>
        </w:drawing>
      </w:r>
    </w:p>
    <w:p w:rsidR="00BC6E77" w:rsidRDefault="00BC6E77" w:rsidP="00BC6E77">
      <w:pPr>
        <w:pStyle w:val="ListNumber"/>
        <w:numPr>
          <w:ilvl w:val="1"/>
          <w:numId w:val="9"/>
        </w:numPr>
      </w:pPr>
      <w:r>
        <w:t>Right-click the particular study you are interested in.</w:t>
      </w:r>
    </w:p>
    <w:p w:rsidR="00BC6E77" w:rsidRDefault="00BC6E77" w:rsidP="00BC6E77">
      <w:pPr>
        <w:pStyle w:val="ListNumber"/>
        <w:keepNext/>
        <w:numPr>
          <w:ilvl w:val="1"/>
          <w:numId w:val="9"/>
        </w:numPr>
      </w:pPr>
      <w:r>
        <w:lastRenderedPageBreak/>
        <w:t xml:space="preserve">Click the </w:t>
      </w:r>
      <w:r w:rsidRPr="00974848">
        <w:rPr>
          <w:rStyle w:val="Bold"/>
        </w:rPr>
        <w:t>Show Definition</w:t>
      </w:r>
      <w:r>
        <w:t xml:space="preserve"> popup:</w:t>
      </w:r>
    </w:p>
    <w:p w:rsidR="00BC6E77" w:rsidRDefault="00BC6E77" w:rsidP="00BC6E77">
      <w:pPr>
        <w:pStyle w:val="NormalIndent"/>
      </w:pPr>
      <w:r>
        <w:rPr>
          <w:noProof/>
        </w:rPr>
        <w:drawing>
          <wp:inline distT="0" distB="0" distL="0" distR="0">
            <wp:extent cx="2457014" cy="1385163"/>
            <wp:effectExtent l="0" t="0" r="635" b="5715"/>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cstate="print"/>
                    <a:stretch>
                      <a:fillRect/>
                    </a:stretch>
                  </pic:blipFill>
                  <pic:spPr>
                    <a:xfrm>
                      <a:off x="0" y="0"/>
                      <a:ext cx="2459389" cy="1386502"/>
                    </a:xfrm>
                    <a:prstGeom prst="rect">
                      <a:avLst/>
                    </a:prstGeom>
                  </pic:spPr>
                </pic:pic>
              </a:graphicData>
            </a:graphic>
          </wp:inline>
        </w:drawing>
      </w:r>
    </w:p>
    <w:p w:rsidR="00BC6E77" w:rsidRPr="00974848" w:rsidRDefault="00BC6E77" w:rsidP="00BC6E77">
      <w:pPr>
        <w:pStyle w:val="NormalIndent"/>
      </w:pPr>
      <w:r>
        <w:t>The Show Concept Definition dialog appears, showing the title, description, and other information about the study.</w:t>
      </w:r>
    </w:p>
    <w:p w:rsidR="00BC6E77" w:rsidRDefault="00BC6E77" w:rsidP="00BC6E77">
      <w:pPr>
        <w:pStyle w:val="Heading2"/>
      </w:pPr>
      <w:bookmarkStart w:id="119" w:name="_Toc322517854"/>
      <w:bookmarkStart w:id="120" w:name="_Toc366653712"/>
      <w:bookmarkStart w:id="121" w:name="_Toc295732021"/>
      <w:bookmarkStart w:id="122" w:name="_Ref296064969"/>
      <w:bookmarkStart w:id="123" w:name="_Ref296065072"/>
      <w:bookmarkStart w:id="124" w:name="_Ref296415395"/>
      <w:bookmarkStart w:id="125" w:name="_Ref296415408"/>
      <w:bookmarkStart w:id="126" w:name="_Toc297057929"/>
      <w:r>
        <w:t>Exporting Dataset Explorer Findings</w:t>
      </w:r>
      <w:bookmarkEnd w:id="119"/>
      <w:bookmarkEnd w:id="120"/>
    </w:p>
    <w:p w:rsidR="00CD687B" w:rsidRDefault="00BC6E77" w:rsidP="00CD687B">
      <w:pPr>
        <w:keepNext/>
      </w:pPr>
      <w:r>
        <w:t>The Data Export tab allows you to export your data locally for further analysis in several different formats. Exporting data using this tool involves the following high-level tasks</w:t>
      </w:r>
      <w:r w:rsidR="00CD687B">
        <w:t xml:space="preserve">: </w:t>
      </w:r>
    </w:p>
    <w:p w:rsidR="00BC6E77" w:rsidRDefault="00BC6E77" w:rsidP="00BC6E77">
      <w:r>
        <w:rPr>
          <w:noProof/>
        </w:rPr>
        <w:drawing>
          <wp:inline distT="0" distB="0" distL="0" distR="0">
            <wp:extent cx="4105275" cy="1692293"/>
            <wp:effectExtent l="0" t="0" r="0" b="317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109853" cy="1694180"/>
                    </a:xfrm>
                    <a:prstGeom prst="rect">
                      <a:avLst/>
                    </a:prstGeom>
                    <a:noFill/>
                  </pic:spPr>
                </pic:pic>
              </a:graphicData>
            </a:graphic>
          </wp:inline>
        </w:drawing>
      </w:r>
    </w:p>
    <w:p w:rsidR="00BC6E77" w:rsidRDefault="00BC6E77" w:rsidP="00BC6E77">
      <w:r>
        <w:t>Supported file formats include:</w:t>
      </w:r>
    </w:p>
    <w:p w:rsidR="00BC6E77" w:rsidRDefault="00BC6E77" w:rsidP="00BC6E77">
      <w:pPr>
        <w:pStyle w:val="ListBullet"/>
        <w:numPr>
          <w:ilvl w:val="0"/>
          <w:numId w:val="2"/>
        </w:numPr>
      </w:pPr>
      <w:r>
        <w:t>Clinical and low dimensional biomarker data</w:t>
      </w:r>
    </w:p>
    <w:p w:rsidR="00BC6E77" w:rsidRDefault="00BC6E77" w:rsidP="00BC6E77">
      <w:pPr>
        <w:pStyle w:val="ListBullet"/>
        <w:numPr>
          <w:ilvl w:val="0"/>
          <w:numId w:val="2"/>
        </w:numPr>
      </w:pPr>
      <w:r>
        <w:t>Gene expression data</w:t>
      </w:r>
    </w:p>
    <w:p w:rsidR="00BC6E77" w:rsidRDefault="00BC6E77" w:rsidP="00BC6E77">
      <w:pPr>
        <w:pStyle w:val="ListBullet"/>
        <w:numPr>
          <w:ilvl w:val="0"/>
          <w:numId w:val="2"/>
        </w:numPr>
      </w:pPr>
      <w:r>
        <w:t>SNP data</w:t>
      </w:r>
    </w:p>
    <w:p w:rsidR="00BC6E77" w:rsidRDefault="00BC6E77" w:rsidP="00BC6E77">
      <w:pPr>
        <w:pStyle w:val="ListBullet"/>
        <w:numPr>
          <w:ilvl w:val="0"/>
          <w:numId w:val="2"/>
        </w:numPr>
      </w:pPr>
      <w:r>
        <w:t>Gene set enrichment analysis (GSEA)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098"/>
        <w:gridCol w:w="7758"/>
      </w:tblGrid>
      <w:tr w:rsidR="00BC6E77" w:rsidTr="00BC6E77">
        <w:tc>
          <w:tcPr>
            <w:tcW w:w="1098" w:type="dxa"/>
          </w:tcPr>
          <w:p w:rsidR="00BC6E77" w:rsidRDefault="00BC6E77" w:rsidP="00BC6E77">
            <w:pPr>
              <w:jc w:val="center"/>
            </w:pPr>
            <w:r>
              <w:rPr>
                <w:noProof/>
              </w:rPr>
              <w:drawing>
                <wp:inline distT="0" distB="0" distL="0" distR="0">
                  <wp:extent cx="338328" cy="274320"/>
                  <wp:effectExtent l="0" t="0" r="5080" b="0"/>
                  <wp:docPr id="115" name="Picture 115" descr="C:\Users\bkingsbury\Dropbox\Stuff\Recombinant\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kingsbury\Dropbox\Stuff\Recombinant\note.png"/>
                          <pic:cNvPicPr>
                            <a:picLocks noChangeAspect="1" noChangeArrowheads="1"/>
                          </pic:cNvPicPr>
                        </pic:nvPicPr>
                        <pic:blipFill rotWithShape="1">
                          <a:blip r:embed="rId1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8989" b="10674"/>
                          <a:stretch/>
                        </pic:blipFill>
                        <pic:spPr bwMode="auto">
                          <a:xfrm>
                            <a:off x="0" y="0"/>
                            <a:ext cx="338328" cy="27432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tc>
        <w:tc>
          <w:tcPr>
            <w:tcW w:w="7758" w:type="dxa"/>
          </w:tcPr>
          <w:p w:rsidR="00BC6E77" w:rsidRPr="001C3301" w:rsidRDefault="00BC6E77" w:rsidP="00BC6E77">
            <w:pPr>
              <w:rPr>
                <w:szCs w:val="20"/>
              </w:rPr>
            </w:pPr>
            <w:r>
              <w:rPr>
                <w:szCs w:val="20"/>
              </w:rPr>
              <w:t xml:space="preserve">For more information on GSEA data files, visit the following site: </w:t>
            </w:r>
            <w:r w:rsidRPr="00F32876">
              <w:rPr>
                <w:rStyle w:val="xRef"/>
              </w:rPr>
              <w:t>http://www.broadinstitute.org/cancer/software/gsea/wiki/index.php/</w:t>
            </w:r>
            <w:r>
              <w:rPr>
                <w:rStyle w:val="xRef"/>
              </w:rPr>
              <w:br/>
            </w:r>
            <w:proofErr w:type="spellStart"/>
            <w:r w:rsidRPr="00F32876">
              <w:rPr>
                <w:rStyle w:val="xRef"/>
              </w:rPr>
              <w:t>Data_formats</w:t>
            </w:r>
            <w:proofErr w:type="spellEnd"/>
          </w:p>
        </w:tc>
      </w:tr>
    </w:tbl>
    <w:p w:rsidR="00BC6E77" w:rsidRDefault="00BC6E77" w:rsidP="00BC6E77">
      <w:pPr>
        <w:pStyle w:val="ListNumStart"/>
        <w:numPr>
          <w:ilvl w:val="0"/>
          <w:numId w:val="9"/>
        </w:numPr>
      </w:pPr>
      <w:bookmarkStart w:id="127" w:name="_Ref320007724"/>
      <w:r>
        <w:t>To export Dataset Explorer findings to your local machine:</w:t>
      </w:r>
      <w:bookmarkEnd w:id="127"/>
    </w:p>
    <w:p w:rsidR="00BC6E77" w:rsidRDefault="00BC6E77" w:rsidP="00BC6E77">
      <w:pPr>
        <w:pStyle w:val="ListNumber"/>
        <w:numPr>
          <w:ilvl w:val="1"/>
          <w:numId w:val="9"/>
        </w:numPr>
      </w:pPr>
      <w:r>
        <w:t>Click the tranSMART</w:t>
      </w:r>
      <w:r>
        <w:rPr>
          <w:b/>
        </w:rPr>
        <w:t xml:space="preserve"> Dataset Explorer</w:t>
      </w:r>
      <w:r>
        <w:t xml:space="preserve"> tab to display the Dataset Explorer window.</w:t>
      </w:r>
    </w:p>
    <w:p w:rsidR="00BC6E77" w:rsidRDefault="00BC6E77" w:rsidP="00BC6E77">
      <w:pPr>
        <w:pStyle w:val="ListNumber"/>
        <w:numPr>
          <w:ilvl w:val="1"/>
          <w:numId w:val="9"/>
        </w:numPr>
      </w:pPr>
      <w:r>
        <w:lastRenderedPageBreak/>
        <w:t xml:space="preserve">In the left pane of the Dataset Explorer window, click the </w:t>
      </w:r>
      <w:r>
        <w:rPr>
          <w:b/>
        </w:rPr>
        <w:t>Navigate Terms</w:t>
      </w:r>
      <w:r>
        <w:t xml:space="preserve"> tab.</w:t>
      </w:r>
    </w:p>
    <w:p w:rsidR="00BC6E77" w:rsidRDefault="00BC6E77" w:rsidP="00BC6E77">
      <w:pPr>
        <w:pStyle w:val="ListNumber"/>
        <w:numPr>
          <w:ilvl w:val="0"/>
          <w:numId w:val="0"/>
        </w:numPr>
        <w:ind w:left="360"/>
      </w:pPr>
      <w:r>
        <w:t>The navigation tree appears, showing the categories of available studies:</w:t>
      </w:r>
    </w:p>
    <w:p w:rsidR="00BC6E77" w:rsidRPr="00F4529B" w:rsidRDefault="00BC6E77" w:rsidP="00BC6E77">
      <w:pPr>
        <w:pStyle w:val="ListNumber"/>
        <w:numPr>
          <w:ilvl w:val="0"/>
          <w:numId w:val="0"/>
        </w:numPr>
        <w:ind w:left="360"/>
        <w:rPr>
          <w:b/>
        </w:rPr>
      </w:pPr>
      <w:r>
        <w:rPr>
          <w:noProof/>
        </w:rPr>
        <w:drawing>
          <wp:inline distT="0" distB="0" distL="0" distR="0">
            <wp:extent cx="2217761" cy="626904"/>
            <wp:effectExtent l="19050" t="19050" r="11430" b="2095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cstate="print"/>
                    <a:stretch>
                      <a:fillRect/>
                    </a:stretch>
                  </pic:blipFill>
                  <pic:spPr>
                    <a:xfrm>
                      <a:off x="0" y="0"/>
                      <a:ext cx="2218592" cy="627139"/>
                    </a:xfrm>
                    <a:prstGeom prst="rect">
                      <a:avLst/>
                    </a:prstGeom>
                    <a:ln>
                      <a:solidFill>
                        <a:schemeClr val="bg1">
                          <a:lumMod val="75000"/>
                        </a:schemeClr>
                      </a:solidFill>
                    </a:ln>
                  </pic:spPr>
                </pic:pic>
              </a:graphicData>
            </a:graphic>
          </wp:inline>
        </w:drawing>
      </w:r>
    </w:p>
    <w:p w:rsidR="00BC6E77" w:rsidRDefault="00BC6E77" w:rsidP="00BC6E77">
      <w:pPr>
        <w:pStyle w:val="ListNumber"/>
        <w:numPr>
          <w:ilvl w:val="1"/>
          <w:numId w:val="9"/>
        </w:numPr>
      </w:pPr>
      <w:r>
        <w:t>Select the study of interest.</w:t>
      </w:r>
    </w:p>
    <w:p w:rsidR="00BC6E77" w:rsidRDefault="00BC6E77" w:rsidP="00BC6E77">
      <w:pPr>
        <w:pStyle w:val="ListNumber"/>
        <w:numPr>
          <w:ilvl w:val="1"/>
          <w:numId w:val="9"/>
        </w:numPr>
      </w:pPr>
      <w:r>
        <w:t>Define the cohorts whose data points are of interest.</w:t>
      </w:r>
    </w:p>
    <w:p w:rsidR="00BC6E77" w:rsidRDefault="00BC6E77" w:rsidP="00BC6E77">
      <w:pPr>
        <w:pStyle w:val="ListNumber"/>
        <w:numPr>
          <w:ilvl w:val="0"/>
          <w:numId w:val="0"/>
        </w:numPr>
        <w:ind w:left="360"/>
      </w:pPr>
      <w:r>
        <w:t>Now that the subsets are defined, you are ready to export data from the study that applies to the subsets.</w:t>
      </w:r>
    </w:p>
    <w:p w:rsidR="00BC6E77" w:rsidRDefault="00BC6E77" w:rsidP="00BC6E77">
      <w:pPr>
        <w:pStyle w:val="ListNumber"/>
        <w:keepNext/>
        <w:numPr>
          <w:ilvl w:val="1"/>
          <w:numId w:val="9"/>
        </w:numPr>
      </w:pPr>
      <w:r>
        <w:t xml:space="preserve">Click the </w:t>
      </w:r>
      <w:r>
        <w:rPr>
          <w:b/>
        </w:rPr>
        <w:t>Data Export</w:t>
      </w:r>
      <w:r>
        <w:t xml:space="preserve"> tab:</w:t>
      </w:r>
    </w:p>
    <w:p w:rsidR="00BC6E77" w:rsidRDefault="00CD687B" w:rsidP="00BC6E77">
      <w:pPr>
        <w:pStyle w:val="ListNumber"/>
        <w:numPr>
          <w:ilvl w:val="0"/>
          <w:numId w:val="0"/>
        </w:numPr>
        <w:ind w:left="360"/>
      </w:pPr>
      <w:r>
        <w:rPr>
          <w:noProof/>
        </w:rPr>
        <w:drawing>
          <wp:inline distT="0" distB="0" distL="0" distR="0">
            <wp:extent cx="5114286" cy="314286"/>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cstate="print"/>
                    <a:stretch>
                      <a:fillRect/>
                    </a:stretch>
                  </pic:blipFill>
                  <pic:spPr>
                    <a:xfrm>
                      <a:off x="0" y="0"/>
                      <a:ext cx="5114286" cy="314286"/>
                    </a:xfrm>
                    <a:prstGeom prst="rect">
                      <a:avLst/>
                    </a:prstGeom>
                  </pic:spPr>
                </pic:pic>
              </a:graphicData>
            </a:graphic>
          </wp:inline>
        </w:drawing>
      </w:r>
    </w:p>
    <w:p w:rsidR="00BC6E77" w:rsidRDefault="00BC6E77" w:rsidP="00BC6E77">
      <w:pPr>
        <w:pStyle w:val="ListNumber"/>
        <w:keepNext/>
        <w:numPr>
          <w:ilvl w:val="0"/>
          <w:numId w:val="0"/>
        </w:numPr>
        <w:ind w:left="360"/>
      </w:pPr>
      <w:r>
        <w:t>The Data Export page appears with your selected cohorts:</w:t>
      </w:r>
    </w:p>
    <w:p w:rsidR="00BC6E77" w:rsidRDefault="00E33CB3" w:rsidP="00BC6E77">
      <w:pPr>
        <w:pStyle w:val="ListNumber"/>
        <w:numPr>
          <w:ilvl w:val="0"/>
          <w:numId w:val="0"/>
        </w:numPr>
        <w:ind w:left="360"/>
      </w:pPr>
      <w:r>
        <w:rPr>
          <w:noProof/>
        </w:rPr>
        <w:drawing>
          <wp:inline distT="0" distB="0" distL="0" distR="0">
            <wp:extent cx="5486400" cy="2702169"/>
            <wp:effectExtent l="0" t="0" r="0" b="317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cstate="print"/>
                    <a:stretch>
                      <a:fillRect/>
                    </a:stretch>
                  </pic:blipFill>
                  <pic:spPr>
                    <a:xfrm>
                      <a:off x="0" y="0"/>
                      <a:ext cx="5486400" cy="2702169"/>
                    </a:xfrm>
                    <a:prstGeom prst="rect">
                      <a:avLst/>
                    </a:prstGeom>
                  </pic:spPr>
                </pic:pic>
              </a:graphicData>
            </a:graphic>
          </wp:inline>
        </w:drawing>
      </w:r>
    </w:p>
    <w:p w:rsidR="00BC6E77" w:rsidRDefault="00BC6E77" w:rsidP="00BC6E77">
      <w:pPr>
        <w:pStyle w:val="ListNumber"/>
        <w:keepNext/>
        <w:numPr>
          <w:ilvl w:val="1"/>
          <w:numId w:val="9"/>
        </w:numPr>
      </w:pPr>
      <w:r>
        <w:t>Select the check boxes to indicate the data types and file formats that are desired for export.</w:t>
      </w:r>
    </w:p>
    <w:p w:rsidR="00BC6E77" w:rsidRDefault="00BC6E77" w:rsidP="00BC6E77">
      <w:pPr>
        <w:pStyle w:val="ListNumber"/>
        <w:numPr>
          <w:ilvl w:val="1"/>
          <w:numId w:val="9"/>
        </w:numPr>
      </w:pPr>
      <w:r>
        <w:t xml:space="preserve">Click </w:t>
      </w:r>
      <w:r>
        <w:rPr>
          <w:b/>
        </w:rPr>
        <w:t>Export Data</w:t>
      </w:r>
      <w:r>
        <w:t xml:space="preserve"> at the bottom of the tranSMART browser window.</w:t>
      </w:r>
    </w:p>
    <w:p w:rsidR="00E33CB3" w:rsidRDefault="00E33CB3" w:rsidP="00E33CB3">
      <w:pPr>
        <w:pStyle w:val="ListNumber"/>
        <w:numPr>
          <w:ilvl w:val="0"/>
          <w:numId w:val="0"/>
        </w:numPr>
        <w:ind w:left="360"/>
      </w:pPr>
      <w:r w:rsidRPr="00E33CB3">
        <w:t xml:space="preserve">The command will now start a job. You may choose to have the job run in the background in order to continue with other analyses and cohort selection while the job completes. The job could take several minutes depending on the amount of data selected. </w:t>
      </w:r>
    </w:p>
    <w:p w:rsidR="00BC6E77" w:rsidRDefault="00BC6E77" w:rsidP="00E33CB3">
      <w:pPr>
        <w:pStyle w:val="ListNumber"/>
      </w:pPr>
      <w:r>
        <w:t>Click</w:t>
      </w:r>
      <w:r w:rsidR="00E33CB3">
        <w:t xml:space="preserve"> the</w:t>
      </w:r>
      <w:r>
        <w:t xml:space="preserve"> </w:t>
      </w:r>
      <w:r>
        <w:rPr>
          <w:b/>
        </w:rPr>
        <w:t>Export Jobs</w:t>
      </w:r>
      <w:r>
        <w:t xml:space="preserve"> t</w:t>
      </w:r>
      <w:r w:rsidR="00E33CB3">
        <w:t>ab t</w:t>
      </w:r>
      <w:r>
        <w:t>o access completed jobs or to check the status of a pending job.</w:t>
      </w:r>
    </w:p>
    <w:p w:rsidR="00BC6E77" w:rsidRPr="00C052AF" w:rsidRDefault="00BC6E77" w:rsidP="00BC6E77">
      <w:pPr>
        <w:pStyle w:val="ListNumber"/>
        <w:numPr>
          <w:ilvl w:val="0"/>
          <w:numId w:val="0"/>
        </w:numPr>
        <w:ind w:left="360"/>
        <w:rPr>
          <w:i/>
        </w:rPr>
      </w:pPr>
      <w:r>
        <w:t xml:space="preserve">Jobs follow the naming convention </w:t>
      </w:r>
      <w:r w:rsidRPr="00C052AF">
        <w:rPr>
          <w:i/>
        </w:rPr>
        <w:t>User - Type of Job Run - Job ID</w:t>
      </w:r>
      <w:r>
        <w:rPr>
          <w:i/>
        </w:rPr>
        <w:t>.</w:t>
      </w:r>
    </w:p>
    <w:p w:rsidR="00BC6E77" w:rsidRDefault="00BC6E77" w:rsidP="00BC6E77">
      <w:pPr>
        <w:pStyle w:val="ListNumber"/>
        <w:numPr>
          <w:ilvl w:val="1"/>
          <w:numId w:val="9"/>
        </w:numPr>
      </w:pPr>
      <w:r>
        <w:lastRenderedPageBreak/>
        <w:t xml:space="preserve">Click the </w:t>
      </w:r>
      <w:r w:rsidR="00E33CB3">
        <w:t xml:space="preserve">name </w:t>
      </w:r>
      <w:r>
        <w:t>of the job you processed:</w:t>
      </w:r>
    </w:p>
    <w:p w:rsidR="00BC6E77" w:rsidRDefault="00E33CB3" w:rsidP="006D3939">
      <w:pPr>
        <w:pStyle w:val="ListNumber"/>
        <w:numPr>
          <w:ilvl w:val="0"/>
          <w:numId w:val="0"/>
        </w:numPr>
        <w:ind w:left="360" w:hanging="180"/>
      </w:pPr>
      <w:r>
        <w:rPr>
          <w:noProof/>
        </w:rPr>
        <w:drawing>
          <wp:inline distT="0" distB="0" distL="0" distR="0">
            <wp:extent cx="5486400" cy="1035050"/>
            <wp:effectExtent l="0" t="0" r="0" b="0"/>
            <wp:docPr id="167" name="Picture 167" descr="C:\Users\ctucker\AppData\Local\Temp\SNAGHTML1962f6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ctucker\AppData\Local\Temp\SNAGHTML1962f616.PNG"/>
                    <pic:cNvPicPr>
                      <a:picLocks noChangeAspect="1" noChangeArrowheads="1"/>
                    </pic:cNvPicPr>
                  </pic:nvPicPr>
                  <pic:blipFill rotWithShape="1">
                    <a:blip r:embed="rId10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b="39692"/>
                    <a:stretch/>
                  </pic:blipFill>
                  <pic:spPr bwMode="auto">
                    <a:xfrm>
                      <a:off x="0" y="0"/>
                      <a:ext cx="5486400" cy="103505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BC6E77" w:rsidRDefault="00BC6E77" w:rsidP="00BC6E77">
      <w:pPr>
        <w:pStyle w:val="ListNumber"/>
        <w:keepNext/>
        <w:numPr>
          <w:ilvl w:val="0"/>
          <w:numId w:val="0"/>
        </w:numPr>
        <w:ind w:left="360"/>
      </w:pPr>
      <w:r>
        <w:t>The Open File dialog box appears:</w:t>
      </w:r>
    </w:p>
    <w:p w:rsidR="00BC6E77" w:rsidRDefault="00E33CB3" w:rsidP="00BC6E77">
      <w:pPr>
        <w:pStyle w:val="ListNumber"/>
        <w:numPr>
          <w:ilvl w:val="0"/>
          <w:numId w:val="0"/>
        </w:numPr>
        <w:ind w:left="360"/>
      </w:pPr>
      <w:r>
        <w:rPr>
          <w:noProof/>
        </w:rPr>
        <w:drawing>
          <wp:inline distT="0" distB="0" distL="0" distR="0">
            <wp:extent cx="1975104" cy="1421465"/>
            <wp:effectExtent l="0" t="0" r="6350" b="7620"/>
            <wp:docPr id="144" name="Picture 144" descr="C:\Users\ctucker\AppData\Local\Temp\SNAGHTML196431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ctucker\AppData\Local\Temp\SNAGHTML19643142.PNG"/>
                    <pic:cNvPicPr>
                      <a:picLocks noChangeAspect="1" noChangeArrowheads="1"/>
                    </pic:cNvPicPr>
                  </pic:nvPicPr>
                  <pic:blipFill>
                    <a:blip r:embed="rId10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975136" cy="1421488"/>
                    </a:xfrm>
                    <a:prstGeom prst="rect">
                      <a:avLst/>
                    </a:prstGeom>
                    <a:noFill/>
                    <a:ln>
                      <a:noFill/>
                    </a:ln>
                  </pic:spPr>
                </pic:pic>
              </a:graphicData>
            </a:graphic>
          </wp:inline>
        </w:drawing>
      </w:r>
    </w:p>
    <w:p w:rsidR="00BC6E77" w:rsidRDefault="00BC6E77" w:rsidP="00BC6E77">
      <w:pPr>
        <w:pStyle w:val="ListNumber"/>
        <w:numPr>
          <w:ilvl w:val="1"/>
          <w:numId w:val="9"/>
        </w:numPr>
      </w:pPr>
      <w:r>
        <w:t xml:space="preserve">Select </w:t>
      </w:r>
      <w:r>
        <w:rPr>
          <w:b/>
        </w:rPr>
        <w:t>Save File</w:t>
      </w:r>
      <w:r>
        <w:t xml:space="preserve">, then click </w:t>
      </w:r>
      <w:r>
        <w:rPr>
          <w:b/>
        </w:rPr>
        <w:t>OK</w:t>
      </w:r>
      <w:r>
        <w:t xml:space="preserve">. </w:t>
      </w:r>
    </w:p>
    <w:p w:rsidR="00BC6E77" w:rsidRDefault="00BC6E77" w:rsidP="00BC6E77">
      <w:pPr>
        <w:pStyle w:val="ListNumber"/>
        <w:numPr>
          <w:ilvl w:val="0"/>
          <w:numId w:val="0"/>
        </w:numPr>
        <w:ind w:left="360"/>
      </w:pPr>
      <w:r>
        <w:t xml:space="preserve">Your file will be sent to the </w:t>
      </w:r>
      <w:r>
        <w:rPr>
          <w:b/>
        </w:rPr>
        <w:t>Downloads</w:t>
      </w:r>
      <w:r>
        <w:t xml:space="preserve"> folder on your local machine in a .zip file. The .zip file contains separate folders for subsets, clinical data, gene expression data, and other factors you may have specified during cohort selection.</w:t>
      </w:r>
    </w:p>
    <w:p w:rsidR="00BC6E77" w:rsidRDefault="00BC6E77" w:rsidP="005C62BF">
      <w:pPr>
        <w:pStyle w:val="Heading2"/>
        <w:ind w:right="-72"/>
      </w:pPr>
      <w:bookmarkStart w:id="128" w:name="_Toc322517855"/>
      <w:bookmarkStart w:id="129" w:name="_Toc366653713"/>
      <w:bookmarkStart w:id="130" w:name="_Toc297057925"/>
      <w:r>
        <w:t>Generating Advanced Analyses and Visualizations</w:t>
      </w:r>
      <w:bookmarkEnd w:id="128"/>
      <w:bookmarkEnd w:id="129"/>
    </w:p>
    <w:p w:rsidR="00BC6E77" w:rsidRDefault="00BC6E77" w:rsidP="00BC6E77">
      <w:pPr>
        <w:keepNext/>
      </w:pPr>
      <w:r>
        <w:t>Advanced analyses and visualizations offered with tranSMART allow a user to produce the following within Dataset Explorer:</w:t>
      </w:r>
    </w:p>
    <w:p w:rsidR="00BC6E77" w:rsidRPr="00DF189C" w:rsidRDefault="00BC6E77" w:rsidP="00BC6E77">
      <w:pPr>
        <w:pStyle w:val="ListBullet"/>
        <w:numPr>
          <w:ilvl w:val="0"/>
          <w:numId w:val="2"/>
        </w:numPr>
      </w:pPr>
      <w:proofErr w:type="spellStart"/>
      <w:r w:rsidRPr="00DF189C">
        <w:t>Heatmaps</w:t>
      </w:r>
      <w:proofErr w:type="spellEnd"/>
    </w:p>
    <w:p w:rsidR="00BC6E77" w:rsidRPr="00DF189C" w:rsidRDefault="00DB5708" w:rsidP="00BC6E77">
      <w:pPr>
        <w:pStyle w:val="ListBullet2"/>
        <w:numPr>
          <w:ilvl w:val="1"/>
          <w:numId w:val="2"/>
        </w:numPr>
      </w:pPr>
      <w:r w:rsidRPr="00DF189C">
        <w:rPr>
          <w:rStyle w:val="xRef"/>
        </w:rPr>
        <w:fldChar w:fldCharType="begin"/>
      </w:r>
      <w:r w:rsidR="00BC6E77" w:rsidRPr="00DF189C">
        <w:rPr>
          <w:rStyle w:val="xRef"/>
        </w:rPr>
        <w:instrText xml:space="preserve"> REF _Ref320096479 \h  \* MERGEFORMAT </w:instrText>
      </w:r>
      <w:r w:rsidRPr="00DF189C">
        <w:rPr>
          <w:rStyle w:val="xRef"/>
        </w:rPr>
      </w:r>
      <w:r w:rsidRPr="00DF189C">
        <w:rPr>
          <w:rStyle w:val="xRef"/>
        </w:rPr>
        <w:fldChar w:fldCharType="separate"/>
      </w:r>
      <w:r w:rsidR="004F1671" w:rsidRPr="004F1671">
        <w:rPr>
          <w:rStyle w:val="xRef"/>
        </w:rPr>
        <w:t xml:space="preserve">Standard </w:t>
      </w:r>
      <w:proofErr w:type="spellStart"/>
      <w:r w:rsidR="004F1671" w:rsidRPr="004F1671">
        <w:rPr>
          <w:rStyle w:val="xRef"/>
        </w:rPr>
        <w:t>Heatmap</w:t>
      </w:r>
      <w:proofErr w:type="spellEnd"/>
      <w:r w:rsidRPr="00DF189C">
        <w:rPr>
          <w:rStyle w:val="xRef"/>
        </w:rPr>
        <w:fldChar w:fldCharType="end"/>
      </w:r>
      <w:r w:rsidR="00BC6E77" w:rsidRPr="00DF189C">
        <w:rPr>
          <w:rStyle w:val="InvisibleOnline"/>
        </w:rPr>
        <w:t xml:space="preserve"> (page </w:t>
      </w:r>
      <w:r w:rsidRPr="00DF189C">
        <w:rPr>
          <w:rStyle w:val="InvisibleOnline"/>
        </w:rPr>
        <w:fldChar w:fldCharType="begin"/>
      </w:r>
      <w:r w:rsidR="00BC6E77" w:rsidRPr="00DF189C">
        <w:rPr>
          <w:rStyle w:val="InvisibleOnline"/>
        </w:rPr>
        <w:instrText xml:space="preserve"> PAGEREF _Ref320096479 \h </w:instrText>
      </w:r>
      <w:r w:rsidRPr="00DF189C">
        <w:rPr>
          <w:rStyle w:val="InvisibleOnline"/>
        </w:rPr>
      </w:r>
      <w:r w:rsidRPr="00DF189C">
        <w:rPr>
          <w:rStyle w:val="InvisibleOnline"/>
        </w:rPr>
        <w:fldChar w:fldCharType="separate"/>
      </w:r>
      <w:r w:rsidR="004F1671">
        <w:rPr>
          <w:rStyle w:val="InvisibleOnline"/>
          <w:noProof/>
        </w:rPr>
        <w:t>49</w:t>
      </w:r>
      <w:r w:rsidRPr="00DF189C">
        <w:rPr>
          <w:rStyle w:val="InvisibleOnline"/>
        </w:rPr>
        <w:fldChar w:fldCharType="end"/>
      </w:r>
      <w:r w:rsidR="00BC6E77" w:rsidRPr="00DF189C">
        <w:rPr>
          <w:rStyle w:val="InvisibleOnline"/>
        </w:rPr>
        <w:t>)</w:t>
      </w:r>
    </w:p>
    <w:p w:rsidR="00BC6E77" w:rsidRPr="00DF189C" w:rsidRDefault="00DB5708" w:rsidP="00BC6E77">
      <w:pPr>
        <w:pStyle w:val="ListBullet2"/>
        <w:numPr>
          <w:ilvl w:val="1"/>
          <w:numId w:val="2"/>
        </w:numPr>
      </w:pPr>
      <w:fldSimple w:instr=" REF _Ref320096486 \h  \* MERGEFORMAT ">
        <w:r w:rsidR="004F1671" w:rsidRPr="004F1671">
          <w:rPr>
            <w:rStyle w:val="xRef"/>
          </w:rPr>
          <w:t>Hierarchical Clustering</w:t>
        </w:r>
      </w:fldSimple>
      <w:r w:rsidR="00BC6E77" w:rsidRPr="00DF189C">
        <w:rPr>
          <w:rStyle w:val="InvisibleOnline"/>
        </w:rPr>
        <w:t xml:space="preserve"> (page </w:t>
      </w:r>
      <w:r w:rsidRPr="00DF189C">
        <w:rPr>
          <w:rStyle w:val="InvisibleOnline"/>
        </w:rPr>
        <w:fldChar w:fldCharType="begin"/>
      </w:r>
      <w:r w:rsidR="00BC6E77" w:rsidRPr="00DF189C">
        <w:rPr>
          <w:rStyle w:val="InvisibleOnline"/>
        </w:rPr>
        <w:instrText xml:space="preserve"> PAGEREF _Ref320096486 \h </w:instrText>
      </w:r>
      <w:r w:rsidRPr="00DF189C">
        <w:rPr>
          <w:rStyle w:val="InvisibleOnline"/>
        </w:rPr>
      </w:r>
      <w:r w:rsidRPr="00DF189C">
        <w:rPr>
          <w:rStyle w:val="InvisibleOnline"/>
        </w:rPr>
        <w:fldChar w:fldCharType="separate"/>
      </w:r>
      <w:r w:rsidR="004F1671">
        <w:rPr>
          <w:rStyle w:val="InvisibleOnline"/>
          <w:noProof/>
        </w:rPr>
        <w:t>51</w:t>
      </w:r>
      <w:r w:rsidRPr="00DF189C">
        <w:rPr>
          <w:rStyle w:val="InvisibleOnline"/>
        </w:rPr>
        <w:fldChar w:fldCharType="end"/>
      </w:r>
      <w:r w:rsidR="00BC6E77" w:rsidRPr="00DF189C">
        <w:rPr>
          <w:rStyle w:val="InvisibleOnline"/>
        </w:rPr>
        <w:t>)</w:t>
      </w:r>
    </w:p>
    <w:p w:rsidR="00BC6E77" w:rsidRPr="00DF189C" w:rsidRDefault="00DB5708" w:rsidP="00BC6E77">
      <w:pPr>
        <w:pStyle w:val="ListBullet2"/>
        <w:numPr>
          <w:ilvl w:val="1"/>
          <w:numId w:val="2"/>
        </w:numPr>
      </w:pPr>
      <w:fldSimple w:instr=" REF _Ref320096492 \h  \* MERGEFORMAT ">
        <w:r w:rsidR="004F1671" w:rsidRPr="004F1671">
          <w:rPr>
            <w:rStyle w:val="xRef"/>
          </w:rPr>
          <w:t>K-Means Clustering</w:t>
        </w:r>
      </w:fldSimple>
      <w:r w:rsidR="00BC6E77" w:rsidRPr="00DF189C">
        <w:rPr>
          <w:rStyle w:val="InvisibleOnline"/>
        </w:rPr>
        <w:t xml:space="preserve"> (page </w:t>
      </w:r>
      <w:r w:rsidRPr="00DF189C">
        <w:rPr>
          <w:rStyle w:val="InvisibleOnline"/>
        </w:rPr>
        <w:fldChar w:fldCharType="begin"/>
      </w:r>
      <w:r w:rsidR="00BC6E77" w:rsidRPr="00DF189C">
        <w:rPr>
          <w:rStyle w:val="InvisibleOnline"/>
        </w:rPr>
        <w:instrText xml:space="preserve"> PAGEREF _Ref320096492 \h </w:instrText>
      </w:r>
      <w:r w:rsidRPr="00DF189C">
        <w:rPr>
          <w:rStyle w:val="InvisibleOnline"/>
        </w:rPr>
      </w:r>
      <w:r w:rsidRPr="00DF189C">
        <w:rPr>
          <w:rStyle w:val="InvisibleOnline"/>
        </w:rPr>
        <w:fldChar w:fldCharType="separate"/>
      </w:r>
      <w:r w:rsidR="004F1671">
        <w:rPr>
          <w:rStyle w:val="InvisibleOnline"/>
          <w:noProof/>
        </w:rPr>
        <w:t>54</w:t>
      </w:r>
      <w:r w:rsidRPr="00DF189C">
        <w:rPr>
          <w:rStyle w:val="InvisibleOnline"/>
        </w:rPr>
        <w:fldChar w:fldCharType="end"/>
      </w:r>
      <w:r w:rsidR="00BC6E77" w:rsidRPr="00DF189C">
        <w:rPr>
          <w:rStyle w:val="InvisibleOnline"/>
        </w:rPr>
        <w:t>)</w:t>
      </w:r>
    </w:p>
    <w:p w:rsidR="00BC6E77" w:rsidRPr="00DF189C" w:rsidRDefault="00DB5708" w:rsidP="00BC6E77">
      <w:pPr>
        <w:pStyle w:val="ListBullet2"/>
        <w:numPr>
          <w:ilvl w:val="1"/>
          <w:numId w:val="2"/>
        </w:numPr>
      </w:pPr>
      <w:fldSimple w:instr=" REF _Ref320188612 \h  \* MERGEFORMAT ">
        <w:r w:rsidR="004F1671" w:rsidRPr="004F1671">
          <w:rPr>
            <w:rStyle w:val="xRef"/>
          </w:rPr>
          <w:t>Marker Selection</w:t>
        </w:r>
      </w:fldSimple>
      <w:r w:rsidR="00BC6E77" w:rsidRPr="00DF189C">
        <w:rPr>
          <w:rStyle w:val="InvisibleOnline"/>
        </w:rPr>
        <w:t xml:space="preserve"> (page </w:t>
      </w:r>
      <w:r w:rsidRPr="00DF189C">
        <w:rPr>
          <w:rStyle w:val="InvisibleOnline"/>
        </w:rPr>
        <w:fldChar w:fldCharType="begin"/>
      </w:r>
      <w:r w:rsidR="00BC6E77" w:rsidRPr="00DF189C">
        <w:rPr>
          <w:rStyle w:val="InvisibleOnline"/>
        </w:rPr>
        <w:instrText xml:space="preserve"> PAGEREF _Ref320188612 \h </w:instrText>
      </w:r>
      <w:r w:rsidRPr="00DF189C">
        <w:rPr>
          <w:rStyle w:val="InvisibleOnline"/>
        </w:rPr>
      </w:r>
      <w:r w:rsidRPr="00DF189C">
        <w:rPr>
          <w:rStyle w:val="InvisibleOnline"/>
        </w:rPr>
        <w:fldChar w:fldCharType="separate"/>
      </w:r>
      <w:r w:rsidR="004F1671">
        <w:rPr>
          <w:rStyle w:val="InvisibleOnline"/>
          <w:noProof/>
        </w:rPr>
        <w:t>57</w:t>
      </w:r>
      <w:r w:rsidRPr="00DF189C">
        <w:rPr>
          <w:rStyle w:val="InvisibleOnline"/>
        </w:rPr>
        <w:fldChar w:fldCharType="end"/>
      </w:r>
      <w:r w:rsidR="00BC6E77" w:rsidRPr="00DF189C">
        <w:rPr>
          <w:rStyle w:val="InvisibleOnline"/>
        </w:rPr>
        <w:t>)</w:t>
      </w:r>
    </w:p>
    <w:p w:rsidR="00BC6E77" w:rsidRPr="00DF189C" w:rsidRDefault="00BC6E77" w:rsidP="00BC6E77">
      <w:pPr>
        <w:pStyle w:val="ListBullet"/>
        <w:numPr>
          <w:ilvl w:val="0"/>
          <w:numId w:val="2"/>
        </w:numPr>
      </w:pPr>
      <w:r w:rsidRPr="00DF189C">
        <w:t>Advanced Analyses</w:t>
      </w:r>
    </w:p>
    <w:p w:rsidR="00FE5894" w:rsidRPr="00DF189C" w:rsidRDefault="00DB5708" w:rsidP="00BC6E77">
      <w:pPr>
        <w:pStyle w:val="ListBullet2"/>
        <w:numPr>
          <w:ilvl w:val="1"/>
          <w:numId w:val="2"/>
        </w:numPr>
      </w:pPr>
      <w:fldSimple w:instr=" REF _Ref327426398 \h  \* MERGEFORMAT ">
        <w:r w:rsidR="004F1671" w:rsidRPr="004F1671">
          <w:rPr>
            <w:rStyle w:val="xRef"/>
          </w:rPr>
          <w:t>Box Plot with ANOVA</w:t>
        </w:r>
      </w:fldSimple>
      <w:r w:rsidR="00FE5894" w:rsidRPr="00DF189C">
        <w:rPr>
          <w:rStyle w:val="InvisibleOnline"/>
        </w:rPr>
        <w:t xml:space="preserve"> (page </w:t>
      </w:r>
      <w:r w:rsidRPr="00DF189C">
        <w:rPr>
          <w:rStyle w:val="InvisibleOnline"/>
        </w:rPr>
        <w:fldChar w:fldCharType="begin"/>
      </w:r>
      <w:r w:rsidR="00337BB0" w:rsidRPr="00DF189C">
        <w:rPr>
          <w:rStyle w:val="InvisibleOnline"/>
        </w:rPr>
        <w:instrText xml:space="preserve"> PAGEREF _Ref327426398 \h </w:instrText>
      </w:r>
      <w:r w:rsidRPr="00DF189C">
        <w:rPr>
          <w:rStyle w:val="InvisibleOnline"/>
        </w:rPr>
      </w:r>
      <w:r w:rsidRPr="00DF189C">
        <w:rPr>
          <w:rStyle w:val="InvisibleOnline"/>
        </w:rPr>
        <w:fldChar w:fldCharType="separate"/>
      </w:r>
      <w:r w:rsidR="004F1671">
        <w:rPr>
          <w:rStyle w:val="InvisibleOnline"/>
          <w:noProof/>
        </w:rPr>
        <w:t>60</w:t>
      </w:r>
      <w:r w:rsidRPr="00DF189C">
        <w:rPr>
          <w:rStyle w:val="InvisibleOnline"/>
        </w:rPr>
        <w:fldChar w:fldCharType="end"/>
      </w:r>
      <w:r w:rsidR="00FE5894" w:rsidRPr="00DF189C">
        <w:rPr>
          <w:rStyle w:val="InvisibleOnline"/>
        </w:rPr>
        <w:t>)</w:t>
      </w:r>
    </w:p>
    <w:p w:rsidR="00BC6E77" w:rsidRPr="00DF189C" w:rsidRDefault="00DB5708" w:rsidP="00BC6E77">
      <w:pPr>
        <w:pStyle w:val="ListBullet2"/>
        <w:numPr>
          <w:ilvl w:val="1"/>
          <w:numId w:val="2"/>
        </w:numPr>
      </w:pPr>
      <w:fldSimple w:instr=" REF _Ref328053745 \h  \* MERGEFORMAT ">
        <w:r w:rsidR="004F1671" w:rsidRPr="004F1671">
          <w:rPr>
            <w:rStyle w:val="xRef"/>
          </w:rPr>
          <w:t>Principal Component Analysis</w:t>
        </w:r>
      </w:fldSimple>
      <w:r w:rsidR="00BC6E77" w:rsidRPr="00DF189C">
        <w:rPr>
          <w:rStyle w:val="InvisibleOnline"/>
        </w:rPr>
        <w:t xml:space="preserve"> (page </w:t>
      </w:r>
      <w:r w:rsidRPr="00DF189C">
        <w:rPr>
          <w:rStyle w:val="InvisibleOnline"/>
        </w:rPr>
        <w:fldChar w:fldCharType="begin"/>
      </w:r>
      <w:r w:rsidR="004708CE" w:rsidRPr="00DF189C">
        <w:rPr>
          <w:rStyle w:val="InvisibleOnline"/>
        </w:rPr>
        <w:instrText xml:space="preserve"> PAGEREF _Ref328053745 \h </w:instrText>
      </w:r>
      <w:r w:rsidRPr="00DF189C">
        <w:rPr>
          <w:rStyle w:val="InvisibleOnline"/>
        </w:rPr>
      </w:r>
      <w:r w:rsidRPr="00DF189C">
        <w:rPr>
          <w:rStyle w:val="InvisibleOnline"/>
        </w:rPr>
        <w:fldChar w:fldCharType="separate"/>
      </w:r>
      <w:r w:rsidR="004F1671">
        <w:rPr>
          <w:rStyle w:val="InvisibleOnline"/>
          <w:noProof/>
        </w:rPr>
        <w:t>62</w:t>
      </w:r>
      <w:r w:rsidRPr="00DF189C">
        <w:rPr>
          <w:rStyle w:val="InvisibleOnline"/>
        </w:rPr>
        <w:fldChar w:fldCharType="end"/>
      </w:r>
      <w:r w:rsidR="00BC6E77" w:rsidRPr="00DF189C">
        <w:rPr>
          <w:rStyle w:val="InvisibleOnline"/>
        </w:rPr>
        <w:t>)</w:t>
      </w:r>
    </w:p>
    <w:p w:rsidR="00BC6E77" w:rsidRPr="00DF189C" w:rsidRDefault="00DB5708" w:rsidP="00BC6E77">
      <w:pPr>
        <w:pStyle w:val="ListBullet2"/>
        <w:numPr>
          <w:ilvl w:val="1"/>
          <w:numId w:val="2"/>
        </w:numPr>
      </w:pPr>
      <w:fldSimple w:instr=" REF _Ref320184757 \h  \* MERGEFORMAT ">
        <w:r w:rsidR="004F1671" w:rsidRPr="004F1671">
          <w:rPr>
            <w:rStyle w:val="xRef"/>
          </w:rPr>
          <w:t>Scatter Plot with Linear Regression</w:t>
        </w:r>
      </w:fldSimple>
      <w:r w:rsidR="00BC6E77" w:rsidRPr="00DF189C">
        <w:rPr>
          <w:rStyle w:val="InvisibleOnline"/>
        </w:rPr>
        <w:t xml:space="preserve"> (page </w:t>
      </w:r>
      <w:r w:rsidRPr="00DF189C">
        <w:rPr>
          <w:rStyle w:val="InvisibleOnline"/>
        </w:rPr>
        <w:fldChar w:fldCharType="begin"/>
      </w:r>
      <w:r w:rsidR="00BC6E77" w:rsidRPr="00DF189C">
        <w:rPr>
          <w:rStyle w:val="InvisibleOnline"/>
        </w:rPr>
        <w:instrText xml:space="preserve"> PAGEREF _Ref320184757 \h </w:instrText>
      </w:r>
      <w:r w:rsidRPr="00DF189C">
        <w:rPr>
          <w:rStyle w:val="InvisibleOnline"/>
        </w:rPr>
      </w:r>
      <w:r w:rsidRPr="00DF189C">
        <w:rPr>
          <w:rStyle w:val="InvisibleOnline"/>
        </w:rPr>
        <w:fldChar w:fldCharType="separate"/>
      </w:r>
      <w:r w:rsidR="004F1671">
        <w:rPr>
          <w:rStyle w:val="InvisibleOnline"/>
          <w:noProof/>
        </w:rPr>
        <w:t>65</w:t>
      </w:r>
      <w:r w:rsidRPr="00DF189C">
        <w:rPr>
          <w:rStyle w:val="InvisibleOnline"/>
        </w:rPr>
        <w:fldChar w:fldCharType="end"/>
      </w:r>
      <w:r w:rsidR="00BC6E77" w:rsidRPr="00DF189C">
        <w:rPr>
          <w:rStyle w:val="InvisibleOnline"/>
        </w:rPr>
        <w:t>)</w:t>
      </w:r>
    </w:p>
    <w:p w:rsidR="00BC6E77" w:rsidRPr="00DF189C" w:rsidRDefault="00DB5708" w:rsidP="00BC6E77">
      <w:pPr>
        <w:pStyle w:val="ListBullet2"/>
        <w:numPr>
          <w:ilvl w:val="1"/>
          <w:numId w:val="2"/>
        </w:numPr>
      </w:pPr>
      <w:fldSimple w:instr=" REF _Ref320184764 \h  \* MERGEFORMAT ">
        <w:r w:rsidR="004F1671" w:rsidRPr="004F1671">
          <w:rPr>
            <w:rStyle w:val="xRef"/>
          </w:rPr>
          <w:t>Survival Analysis</w:t>
        </w:r>
      </w:fldSimple>
      <w:r w:rsidR="00BC6E77" w:rsidRPr="00DF189C">
        <w:rPr>
          <w:rStyle w:val="InvisibleOnline"/>
        </w:rPr>
        <w:t xml:space="preserve"> (page </w:t>
      </w:r>
      <w:r w:rsidRPr="00DF189C">
        <w:rPr>
          <w:rStyle w:val="InvisibleOnline"/>
        </w:rPr>
        <w:fldChar w:fldCharType="begin"/>
      </w:r>
      <w:r w:rsidR="00BC6E77" w:rsidRPr="00DF189C">
        <w:rPr>
          <w:rStyle w:val="InvisibleOnline"/>
        </w:rPr>
        <w:instrText xml:space="preserve"> PAGEREF _Ref320184764 \h </w:instrText>
      </w:r>
      <w:r w:rsidRPr="00DF189C">
        <w:rPr>
          <w:rStyle w:val="InvisibleOnline"/>
        </w:rPr>
      </w:r>
      <w:r w:rsidRPr="00DF189C">
        <w:rPr>
          <w:rStyle w:val="InvisibleOnline"/>
        </w:rPr>
        <w:fldChar w:fldCharType="separate"/>
      </w:r>
      <w:r w:rsidR="004F1671">
        <w:rPr>
          <w:rStyle w:val="InvisibleOnline"/>
          <w:noProof/>
        </w:rPr>
        <w:t>67</w:t>
      </w:r>
      <w:r w:rsidRPr="00DF189C">
        <w:rPr>
          <w:rStyle w:val="InvisibleOnline"/>
        </w:rPr>
        <w:fldChar w:fldCharType="end"/>
      </w:r>
      <w:r w:rsidR="00BC6E77" w:rsidRPr="00DF189C">
        <w:rPr>
          <w:rStyle w:val="InvisibleOnline"/>
        </w:rPr>
        <w:t>)</w:t>
      </w:r>
    </w:p>
    <w:p w:rsidR="00337BB0" w:rsidRPr="00DF189C" w:rsidRDefault="00DB5708" w:rsidP="00BC6E77">
      <w:pPr>
        <w:pStyle w:val="ListBullet2"/>
        <w:numPr>
          <w:ilvl w:val="1"/>
          <w:numId w:val="2"/>
        </w:numPr>
      </w:pPr>
      <w:fldSimple w:instr=" REF _Ref327431310 \h  \* MERGEFORMAT ">
        <w:r w:rsidR="004F1671" w:rsidRPr="004F1671">
          <w:rPr>
            <w:rStyle w:val="xRef"/>
          </w:rPr>
          <w:t>Table with Fisher Test Analysis</w:t>
        </w:r>
      </w:fldSimple>
      <w:r w:rsidR="00337BB0" w:rsidRPr="00DF189C">
        <w:rPr>
          <w:rStyle w:val="InvisibleOnline"/>
        </w:rPr>
        <w:t xml:space="preserve"> (page </w:t>
      </w:r>
      <w:r w:rsidRPr="00DF189C">
        <w:rPr>
          <w:rStyle w:val="InvisibleOnline"/>
        </w:rPr>
        <w:fldChar w:fldCharType="begin"/>
      </w:r>
      <w:r w:rsidR="00977006" w:rsidRPr="00DF189C">
        <w:rPr>
          <w:rStyle w:val="InvisibleOnline"/>
        </w:rPr>
        <w:instrText xml:space="preserve"> PAGEREF _Ref327431310 \h </w:instrText>
      </w:r>
      <w:r w:rsidRPr="00DF189C">
        <w:rPr>
          <w:rStyle w:val="InvisibleOnline"/>
        </w:rPr>
      </w:r>
      <w:r w:rsidRPr="00DF189C">
        <w:rPr>
          <w:rStyle w:val="InvisibleOnline"/>
        </w:rPr>
        <w:fldChar w:fldCharType="separate"/>
      </w:r>
      <w:r w:rsidR="004F1671">
        <w:rPr>
          <w:rStyle w:val="InvisibleOnline"/>
          <w:noProof/>
        </w:rPr>
        <w:t>70</w:t>
      </w:r>
      <w:r w:rsidRPr="00DF189C">
        <w:rPr>
          <w:rStyle w:val="InvisibleOnline"/>
        </w:rPr>
        <w:fldChar w:fldCharType="end"/>
      </w:r>
      <w:r w:rsidR="00337BB0" w:rsidRPr="00DF189C">
        <w:rPr>
          <w:rStyle w:val="InvisibleOnline"/>
        </w:rPr>
        <w:t>)</w:t>
      </w:r>
    </w:p>
    <w:p w:rsidR="00BC6E77" w:rsidRDefault="00BC6E77" w:rsidP="00BC6E77">
      <w:pPr>
        <w:ind w:right="-630"/>
      </w:pPr>
      <w:r>
        <w:lastRenderedPageBreak/>
        <w:t xml:space="preserve">Dataset Explorer uses the R software environment for statistical computing and to generate analyses and visualizations. For more information, visit </w:t>
      </w:r>
      <w:hyperlink r:id="rId107" w:history="1">
        <w:r w:rsidRPr="00307AB2">
          <w:rPr>
            <w:rStyle w:val="Hyperlink"/>
          </w:rPr>
          <w:t>http://www.r-project.org</w:t>
        </w:r>
      </w:hyperlink>
      <w:r>
        <w:t xml:space="preserve">. </w:t>
      </w:r>
    </w:p>
    <w:p w:rsidR="00BC6E77" w:rsidRDefault="00BC6E77" w:rsidP="00BC6E77">
      <w:pPr>
        <w:pStyle w:val="Heading3"/>
      </w:pPr>
      <w:bookmarkStart w:id="131" w:name="_Toc322517856"/>
      <w:bookmarkStart w:id="132" w:name="_Toc366653714"/>
      <w:r>
        <w:t xml:space="preserve">Generating </w:t>
      </w:r>
      <w:proofErr w:type="spellStart"/>
      <w:r>
        <w:t>Heatmaps</w:t>
      </w:r>
      <w:bookmarkEnd w:id="131"/>
      <w:bookmarkEnd w:id="132"/>
      <w:proofErr w:type="spellEnd"/>
    </w:p>
    <w:p w:rsidR="00BC6E77" w:rsidRDefault="00BC6E77" w:rsidP="00BC6E77">
      <w:pPr>
        <w:keepNext/>
      </w:pPr>
      <w:r>
        <w:t xml:space="preserve">In Dataset Explorer, a </w:t>
      </w:r>
      <w:proofErr w:type="spellStart"/>
      <w:r>
        <w:t>heat</w:t>
      </w:r>
      <w:r w:rsidRPr="004019B1">
        <w:t>map</w:t>
      </w:r>
      <w:proofErr w:type="spellEnd"/>
      <w:r w:rsidRPr="004019B1">
        <w:t xml:space="preserve"> is a matrix of data points for a particular set </w:t>
      </w:r>
      <w:r>
        <w:t>of biomarkers, such as</w:t>
      </w:r>
      <w:r w:rsidRPr="004019B1">
        <w:t xml:space="preserve"> genes</w:t>
      </w:r>
      <w:r>
        <w:t>,</w:t>
      </w:r>
      <w:r w:rsidRPr="004019B1">
        <w:t xml:space="preserve"> at a particular point in time </w:t>
      </w:r>
      <w:r>
        <w:t xml:space="preserve">and/or for a particular tissue sample </w:t>
      </w:r>
      <w:r w:rsidRPr="004019B1">
        <w:t xml:space="preserve">in the </w:t>
      </w:r>
      <w:r>
        <w:t>study,</w:t>
      </w:r>
      <w:r w:rsidRPr="004019B1">
        <w:t xml:space="preserve"> as measured for each </w:t>
      </w:r>
      <w:r>
        <w:t>subject in the study</w:t>
      </w:r>
      <w:r w:rsidRPr="004019B1">
        <w:t>.</w:t>
      </w:r>
    </w:p>
    <w:p w:rsidR="00BC6E77" w:rsidRPr="00292893" w:rsidRDefault="00BC6E77" w:rsidP="00BC6E77">
      <w:pPr>
        <w:spacing w:after="240"/>
        <w:rPr>
          <w:highlight w:val="yellow"/>
        </w:rPr>
      </w:pPr>
      <w:r w:rsidRPr="00292893">
        <w:t xml:space="preserve">In a Dataset Explorer </w:t>
      </w:r>
      <w:proofErr w:type="spellStart"/>
      <w:r w:rsidRPr="00292893">
        <w:t>heatmap</w:t>
      </w:r>
      <w:proofErr w:type="spellEnd"/>
      <w:r w:rsidRPr="00292893">
        <w:t>, the biomarkers appear in the y axis, and the subjects appear in the x axis.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098"/>
        <w:gridCol w:w="7758"/>
      </w:tblGrid>
      <w:tr w:rsidR="00BC6E77" w:rsidTr="00BC6E77">
        <w:tc>
          <w:tcPr>
            <w:tcW w:w="1098" w:type="dxa"/>
          </w:tcPr>
          <w:p w:rsidR="00BC6E77" w:rsidRPr="00292893" w:rsidRDefault="00BC6E77" w:rsidP="00BC6E77">
            <w:pPr>
              <w:jc w:val="center"/>
              <w:rPr>
                <w:highlight w:val="yellow"/>
              </w:rPr>
            </w:pPr>
            <w:r w:rsidRPr="00292893">
              <w:rPr>
                <w:noProof/>
              </w:rPr>
              <w:drawing>
                <wp:inline distT="0" distB="0" distL="0" distR="0">
                  <wp:extent cx="338328" cy="274320"/>
                  <wp:effectExtent l="0" t="0" r="5080" b="0"/>
                  <wp:docPr id="18" name="Picture 18" descr="C:\Users\bkingsbury\Dropbox\Stuff\Recombinant\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kingsbury\Dropbox\Stuff\Recombinant\note.png"/>
                          <pic:cNvPicPr>
                            <a:picLocks noChangeAspect="1" noChangeArrowheads="1"/>
                          </pic:cNvPicPr>
                        </pic:nvPicPr>
                        <pic:blipFill rotWithShape="1">
                          <a:blip r:embed="rId1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8989" b="10674"/>
                          <a:stretch/>
                        </pic:blipFill>
                        <pic:spPr bwMode="auto">
                          <a:xfrm>
                            <a:off x="0" y="0"/>
                            <a:ext cx="338328" cy="27432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tc>
        <w:tc>
          <w:tcPr>
            <w:tcW w:w="7758" w:type="dxa"/>
          </w:tcPr>
          <w:p w:rsidR="00BC6E77" w:rsidRPr="001C3301" w:rsidRDefault="00BC6E77" w:rsidP="00BC6E77">
            <w:pPr>
              <w:rPr>
                <w:szCs w:val="20"/>
              </w:rPr>
            </w:pPr>
            <w:r w:rsidRPr="00292893">
              <w:rPr>
                <w:szCs w:val="20"/>
              </w:rPr>
              <w:t xml:space="preserve">A </w:t>
            </w:r>
            <w:proofErr w:type="spellStart"/>
            <w:r w:rsidRPr="00292893">
              <w:rPr>
                <w:szCs w:val="20"/>
              </w:rPr>
              <w:t>heatmap</w:t>
            </w:r>
            <w:proofErr w:type="spellEnd"/>
            <w:r w:rsidRPr="00292893">
              <w:rPr>
                <w:szCs w:val="20"/>
              </w:rPr>
              <w:t xml:space="preserve"> can display data points for up to 1000 samples.</w:t>
            </w:r>
          </w:p>
        </w:tc>
      </w:tr>
    </w:tbl>
    <w:p w:rsidR="00BC6E77" w:rsidRDefault="00BC6E77" w:rsidP="00BC6E77">
      <w:pPr>
        <w:ind w:right="-630"/>
      </w:pPr>
      <w:r>
        <w:t xml:space="preserve">Dataset Explorer uses the R software environment for statistical computing and to generate analyses and visualizations. For more information, visit </w:t>
      </w:r>
      <w:hyperlink r:id="rId108" w:history="1">
        <w:r w:rsidRPr="00A60B21">
          <w:rPr>
            <w:rStyle w:val="Hyperlink"/>
          </w:rPr>
          <w:t>http://www.r-project.org</w:t>
        </w:r>
      </w:hyperlink>
      <w:r>
        <w:t xml:space="preserve">. </w:t>
      </w:r>
    </w:p>
    <w:p w:rsidR="00BC6E77" w:rsidRPr="008A05E1" w:rsidRDefault="00BC6E77" w:rsidP="00337BB0">
      <w:pPr>
        <w:keepNext/>
        <w:spacing w:after="240"/>
      </w:pPr>
      <w:r>
        <w:t xml:space="preserve">You can generate the following types of </w:t>
      </w:r>
      <w:proofErr w:type="spellStart"/>
      <w:r>
        <w:t>heatmaps</w:t>
      </w:r>
      <w:proofErr w:type="spellEnd"/>
      <w:r>
        <w:t xml:space="preserve">: </w:t>
      </w:r>
    </w:p>
    <w:p w:rsidR="00BC6E77" w:rsidRPr="001C0255" w:rsidRDefault="00DB5708" w:rsidP="00BC6E77">
      <w:pPr>
        <w:pStyle w:val="ListBullet"/>
        <w:numPr>
          <w:ilvl w:val="0"/>
          <w:numId w:val="2"/>
        </w:numPr>
      </w:pPr>
      <w:r w:rsidRPr="001C0255">
        <w:rPr>
          <w:rStyle w:val="xRef"/>
        </w:rPr>
        <w:fldChar w:fldCharType="begin"/>
      </w:r>
      <w:r w:rsidR="00BC6E77" w:rsidRPr="001C0255">
        <w:rPr>
          <w:rStyle w:val="xRef"/>
        </w:rPr>
        <w:instrText xml:space="preserve"> REF _Ref320096479 \h  \* MERGEFORMAT </w:instrText>
      </w:r>
      <w:r w:rsidRPr="001C0255">
        <w:rPr>
          <w:rStyle w:val="xRef"/>
        </w:rPr>
      </w:r>
      <w:r w:rsidRPr="001C0255">
        <w:rPr>
          <w:rStyle w:val="xRef"/>
        </w:rPr>
        <w:fldChar w:fldCharType="separate"/>
      </w:r>
      <w:r w:rsidR="004F1671" w:rsidRPr="004F1671">
        <w:rPr>
          <w:rStyle w:val="xRef"/>
        </w:rPr>
        <w:t xml:space="preserve">Standard </w:t>
      </w:r>
      <w:proofErr w:type="spellStart"/>
      <w:r w:rsidR="004F1671" w:rsidRPr="004F1671">
        <w:rPr>
          <w:rStyle w:val="xRef"/>
        </w:rPr>
        <w:t>Heatmap</w:t>
      </w:r>
      <w:proofErr w:type="spellEnd"/>
      <w:r w:rsidRPr="001C0255">
        <w:rPr>
          <w:rStyle w:val="xRef"/>
        </w:rPr>
        <w:fldChar w:fldCharType="end"/>
      </w:r>
      <w:r w:rsidR="00BC6E77" w:rsidRPr="001C0255">
        <w:rPr>
          <w:rStyle w:val="InvisibleOnline"/>
        </w:rPr>
        <w:t xml:space="preserve"> (</w:t>
      </w:r>
      <w:fldSimple w:instr=" REF _Ref320096479 \p \h  \* MERGEFORMAT ">
        <w:r w:rsidR="004F1671" w:rsidRPr="004F1671">
          <w:rPr>
            <w:rStyle w:val="InvisibleOnline"/>
          </w:rPr>
          <w:t>below</w:t>
        </w:r>
      </w:fldSimple>
      <w:r w:rsidR="00BC6E77" w:rsidRPr="001C0255">
        <w:rPr>
          <w:rStyle w:val="InvisibleOnline"/>
        </w:rPr>
        <w:t>)</w:t>
      </w:r>
    </w:p>
    <w:p w:rsidR="00BC6E77" w:rsidRPr="001C0255" w:rsidRDefault="00DB5708" w:rsidP="00BC6E77">
      <w:pPr>
        <w:pStyle w:val="ListBullet"/>
        <w:numPr>
          <w:ilvl w:val="0"/>
          <w:numId w:val="2"/>
        </w:numPr>
      </w:pPr>
      <w:fldSimple w:instr=" REF _Ref320096486 \h  \* MERGEFORMAT ">
        <w:r w:rsidR="004F1671" w:rsidRPr="004F1671">
          <w:rPr>
            <w:rStyle w:val="xRef"/>
          </w:rPr>
          <w:t>Hierarchical Clustering</w:t>
        </w:r>
      </w:fldSimple>
      <w:r w:rsidR="00BC6E77" w:rsidRPr="001C0255">
        <w:rPr>
          <w:rStyle w:val="InvisibleOnline"/>
        </w:rPr>
        <w:t xml:space="preserve"> (page </w:t>
      </w:r>
      <w:r w:rsidRPr="001C0255">
        <w:rPr>
          <w:rStyle w:val="InvisibleOnline"/>
        </w:rPr>
        <w:fldChar w:fldCharType="begin"/>
      </w:r>
      <w:r w:rsidR="00BC6E77" w:rsidRPr="001C0255">
        <w:rPr>
          <w:rStyle w:val="InvisibleOnline"/>
        </w:rPr>
        <w:instrText xml:space="preserve"> PAGEREF _Ref320096486 \h </w:instrText>
      </w:r>
      <w:r w:rsidRPr="001C0255">
        <w:rPr>
          <w:rStyle w:val="InvisibleOnline"/>
        </w:rPr>
      </w:r>
      <w:r w:rsidRPr="001C0255">
        <w:rPr>
          <w:rStyle w:val="InvisibleOnline"/>
        </w:rPr>
        <w:fldChar w:fldCharType="separate"/>
      </w:r>
      <w:r w:rsidR="004F1671">
        <w:rPr>
          <w:rStyle w:val="InvisibleOnline"/>
          <w:noProof/>
        </w:rPr>
        <w:t>51</w:t>
      </w:r>
      <w:r w:rsidRPr="001C0255">
        <w:rPr>
          <w:rStyle w:val="InvisibleOnline"/>
        </w:rPr>
        <w:fldChar w:fldCharType="end"/>
      </w:r>
      <w:r w:rsidR="00BC6E77" w:rsidRPr="001C0255">
        <w:rPr>
          <w:rStyle w:val="InvisibleOnline"/>
        </w:rPr>
        <w:t>)</w:t>
      </w:r>
    </w:p>
    <w:p w:rsidR="00BC6E77" w:rsidRPr="001C0255" w:rsidRDefault="00DB5708" w:rsidP="00BC6E77">
      <w:pPr>
        <w:pStyle w:val="ListBullet"/>
        <w:numPr>
          <w:ilvl w:val="0"/>
          <w:numId w:val="2"/>
        </w:numPr>
      </w:pPr>
      <w:fldSimple w:instr=" REF _Ref320096492 \h  \* MERGEFORMAT ">
        <w:r w:rsidR="004F1671" w:rsidRPr="004F1671">
          <w:rPr>
            <w:rStyle w:val="xRef"/>
          </w:rPr>
          <w:t>K-Means Clustering</w:t>
        </w:r>
      </w:fldSimple>
      <w:r w:rsidR="00BC6E77" w:rsidRPr="001C0255">
        <w:rPr>
          <w:rStyle w:val="InvisibleOnline"/>
        </w:rPr>
        <w:t xml:space="preserve"> (page </w:t>
      </w:r>
      <w:r w:rsidRPr="001C0255">
        <w:rPr>
          <w:rStyle w:val="InvisibleOnline"/>
        </w:rPr>
        <w:fldChar w:fldCharType="begin"/>
      </w:r>
      <w:r w:rsidR="00BC6E77" w:rsidRPr="001C0255">
        <w:rPr>
          <w:rStyle w:val="InvisibleOnline"/>
        </w:rPr>
        <w:instrText xml:space="preserve"> PAGEREF _Ref320096492 \h </w:instrText>
      </w:r>
      <w:r w:rsidRPr="001C0255">
        <w:rPr>
          <w:rStyle w:val="InvisibleOnline"/>
        </w:rPr>
      </w:r>
      <w:r w:rsidRPr="001C0255">
        <w:rPr>
          <w:rStyle w:val="InvisibleOnline"/>
        </w:rPr>
        <w:fldChar w:fldCharType="separate"/>
      </w:r>
      <w:r w:rsidR="004F1671">
        <w:rPr>
          <w:rStyle w:val="InvisibleOnline"/>
          <w:noProof/>
        </w:rPr>
        <w:t>54</w:t>
      </w:r>
      <w:r w:rsidRPr="001C0255">
        <w:rPr>
          <w:rStyle w:val="InvisibleOnline"/>
        </w:rPr>
        <w:fldChar w:fldCharType="end"/>
      </w:r>
      <w:r w:rsidR="00BC6E77" w:rsidRPr="001C0255">
        <w:rPr>
          <w:rStyle w:val="InvisibleOnline"/>
        </w:rPr>
        <w:t>)</w:t>
      </w:r>
    </w:p>
    <w:p w:rsidR="00BC6E77" w:rsidRPr="001C0255" w:rsidRDefault="00DB5708" w:rsidP="00BC6E77">
      <w:pPr>
        <w:pStyle w:val="ListBullet"/>
        <w:numPr>
          <w:ilvl w:val="0"/>
          <w:numId w:val="2"/>
        </w:numPr>
      </w:pPr>
      <w:fldSimple w:instr=" REF _Ref320188612 \h  \* MERGEFORMAT ">
        <w:r w:rsidR="004F1671" w:rsidRPr="004F1671">
          <w:rPr>
            <w:rStyle w:val="xRef"/>
          </w:rPr>
          <w:t>Marker Selection</w:t>
        </w:r>
      </w:fldSimple>
      <w:r w:rsidR="00BC6E77" w:rsidRPr="001C0255">
        <w:rPr>
          <w:rStyle w:val="InvisibleOnline"/>
        </w:rPr>
        <w:t xml:space="preserve"> (page </w:t>
      </w:r>
      <w:r w:rsidRPr="001C0255">
        <w:rPr>
          <w:rStyle w:val="InvisibleOnline"/>
        </w:rPr>
        <w:fldChar w:fldCharType="begin"/>
      </w:r>
      <w:r w:rsidR="00BC6E77" w:rsidRPr="001C0255">
        <w:rPr>
          <w:rStyle w:val="InvisibleOnline"/>
        </w:rPr>
        <w:instrText xml:space="preserve"> PAGEREF _Ref320188612 \h </w:instrText>
      </w:r>
      <w:r w:rsidRPr="001C0255">
        <w:rPr>
          <w:rStyle w:val="InvisibleOnline"/>
        </w:rPr>
      </w:r>
      <w:r w:rsidRPr="001C0255">
        <w:rPr>
          <w:rStyle w:val="InvisibleOnline"/>
        </w:rPr>
        <w:fldChar w:fldCharType="separate"/>
      </w:r>
      <w:r w:rsidR="004F1671">
        <w:rPr>
          <w:rStyle w:val="InvisibleOnline"/>
          <w:noProof/>
        </w:rPr>
        <w:t>57</w:t>
      </w:r>
      <w:r w:rsidRPr="001C0255">
        <w:rPr>
          <w:rStyle w:val="InvisibleOnline"/>
        </w:rPr>
        <w:fldChar w:fldCharType="end"/>
      </w:r>
      <w:r w:rsidR="00BC6E77" w:rsidRPr="001C0255">
        <w:rPr>
          <w:rStyle w:val="InvisibleOnline"/>
        </w:rPr>
        <w:t>)</w:t>
      </w:r>
    </w:p>
    <w:p w:rsidR="00BC6E77" w:rsidRDefault="00BC6E77" w:rsidP="00BC6E77">
      <w:pPr>
        <w:pStyle w:val="Heading4"/>
      </w:pPr>
      <w:bookmarkStart w:id="133" w:name="_Ref320096479"/>
      <w:r>
        <w:t xml:space="preserve">Standard </w:t>
      </w:r>
      <w:proofErr w:type="spellStart"/>
      <w:r>
        <w:t>Heatmap</w:t>
      </w:r>
      <w:bookmarkEnd w:id="133"/>
      <w:proofErr w:type="spellEnd"/>
    </w:p>
    <w:p w:rsidR="00BC6E77" w:rsidRDefault="00BC6E77" w:rsidP="00BC6E77">
      <w:r>
        <w:t xml:space="preserve">A standard </w:t>
      </w:r>
      <w:proofErr w:type="spellStart"/>
      <w:r>
        <w:t>heatmap</w:t>
      </w:r>
      <w:proofErr w:type="spellEnd"/>
      <w:r>
        <w:t xml:space="preserve"> is a visualization of biomarker data points with no indication of patterns, groupings, or differentiation among the data points.</w:t>
      </w:r>
    </w:p>
    <w:p w:rsidR="00BC6E77" w:rsidRDefault="00BC6E77" w:rsidP="00BC6E77">
      <w:pPr>
        <w:pStyle w:val="ListNumStart"/>
        <w:numPr>
          <w:ilvl w:val="0"/>
          <w:numId w:val="9"/>
        </w:numPr>
      </w:pPr>
      <w:r>
        <w:t xml:space="preserve">To generate a standard </w:t>
      </w:r>
      <w:proofErr w:type="spellStart"/>
      <w:r>
        <w:t>heatmap</w:t>
      </w:r>
      <w:proofErr w:type="spellEnd"/>
      <w:r>
        <w:t>:</w:t>
      </w:r>
    </w:p>
    <w:p w:rsidR="00BC6E77" w:rsidRDefault="00BC6E77" w:rsidP="00BC6E77">
      <w:pPr>
        <w:pStyle w:val="ListNumber"/>
        <w:numPr>
          <w:ilvl w:val="1"/>
          <w:numId w:val="9"/>
        </w:numPr>
      </w:pPr>
      <w:r>
        <w:t xml:space="preserve">Run tranSMART, </w:t>
      </w:r>
      <w:proofErr w:type="gramStart"/>
      <w:r>
        <w:t>then</w:t>
      </w:r>
      <w:proofErr w:type="gramEnd"/>
      <w:r>
        <w:t xml:space="preserve"> click the </w:t>
      </w:r>
      <w:r w:rsidRPr="00A15CC3">
        <w:rPr>
          <w:rStyle w:val="Bold"/>
        </w:rPr>
        <w:t>Dataset Explorer</w:t>
      </w:r>
      <w:r>
        <w:t xml:space="preserve"> tab.</w:t>
      </w:r>
    </w:p>
    <w:p w:rsidR="00BC6E77" w:rsidRDefault="00BC6E77" w:rsidP="00BC6E77">
      <w:pPr>
        <w:pStyle w:val="ListNumber"/>
        <w:numPr>
          <w:ilvl w:val="1"/>
          <w:numId w:val="9"/>
        </w:numPr>
      </w:pPr>
      <w:r>
        <w:t xml:space="preserve">Define the cohorts you wish to analyze by dragging one or more concepts from a study into empty subset definition boxes. For more information, see </w:t>
      </w:r>
      <w:fldSimple w:instr=" REF _Ref320874277 \h  \* MERGEFORMAT ">
        <w:r w:rsidR="004F1671" w:rsidRPr="004F1671">
          <w:rPr>
            <w:rStyle w:val="xRef"/>
          </w:rPr>
          <w:t>Populating the Study Groups</w:t>
        </w:r>
      </w:fldSimple>
      <w:r w:rsidRPr="00A90B0D">
        <w:rPr>
          <w:rStyle w:val="InvisibleOnline"/>
        </w:rPr>
        <w:t xml:space="preserve"> on page </w:t>
      </w:r>
      <w:r w:rsidR="00DB5708" w:rsidRPr="00A90B0D">
        <w:rPr>
          <w:rStyle w:val="InvisibleOnline"/>
        </w:rPr>
        <w:fldChar w:fldCharType="begin"/>
      </w:r>
      <w:r w:rsidRPr="00A90B0D">
        <w:rPr>
          <w:rStyle w:val="InvisibleOnline"/>
        </w:rPr>
        <w:instrText xml:space="preserve"> PAGEREF _Ref320874285 \h </w:instrText>
      </w:r>
      <w:r w:rsidR="00DB5708" w:rsidRPr="00A90B0D">
        <w:rPr>
          <w:rStyle w:val="InvisibleOnline"/>
        </w:rPr>
      </w:r>
      <w:r w:rsidR="00DB5708" w:rsidRPr="00A90B0D">
        <w:rPr>
          <w:rStyle w:val="InvisibleOnline"/>
        </w:rPr>
        <w:fldChar w:fldCharType="separate"/>
      </w:r>
      <w:r w:rsidR="004F1671">
        <w:rPr>
          <w:rStyle w:val="InvisibleOnline"/>
          <w:noProof/>
        </w:rPr>
        <w:t>35</w:t>
      </w:r>
      <w:r w:rsidR="00DB5708" w:rsidRPr="00A90B0D">
        <w:rPr>
          <w:rStyle w:val="InvisibleOnline"/>
        </w:rPr>
        <w:fldChar w:fldCharType="end"/>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098"/>
        <w:gridCol w:w="7758"/>
      </w:tblGrid>
      <w:tr w:rsidR="00BC6E77" w:rsidTr="00BC6E77">
        <w:tc>
          <w:tcPr>
            <w:tcW w:w="1098" w:type="dxa"/>
          </w:tcPr>
          <w:p w:rsidR="00BC6E77" w:rsidRDefault="00BC6E77" w:rsidP="00BC6E77">
            <w:pPr>
              <w:jc w:val="center"/>
            </w:pPr>
            <w:r>
              <w:rPr>
                <w:noProof/>
              </w:rPr>
              <w:drawing>
                <wp:inline distT="0" distB="0" distL="0" distR="0">
                  <wp:extent cx="338328" cy="274320"/>
                  <wp:effectExtent l="0" t="0" r="5080" b="0"/>
                  <wp:docPr id="148" name="Picture 148" descr="C:\Users\bkingsbury\Dropbox\Stuff\Recombinant\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kingsbury\Dropbox\Stuff\Recombinant\note.png"/>
                          <pic:cNvPicPr>
                            <a:picLocks noChangeAspect="1" noChangeArrowheads="1"/>
                          </pic:cNvPicPr>
                        </pic:nvPicPr>
                        <pic:blipFill rotWithShape="1">
                          <a:blip r:embed="rId1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8989" b="10674"/>
                          <a:stretch/>
                        </pic:blipFill>
                        <pic:spPr bwMode="auto">
                          <a:xfrm>
                            <a:off x="0" y="0"/>
                            <a:ext cx="338328" cy="27432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tc>
        <w:tc>
          <w:tcPr>
            <w:tcW w:w="7758" w:type="dxa"/>
          </w:tcPr>
          <w:p w:rsidR="00BC6E77" w:rsidRPr="001C3301" w:rsidRDefault="00BC2EFB" w:rsidP="00BC2EFB">
            <w:pPr>
              <w:rPr>
                <w:szCs w:val="20"/>
              </w:rPr>
            </w:pPr>
            <w:r>
              <w:rPr>
                <w:szCs w:val="20"/>
              </w:rPr>
              <w:t>To compare two subsets, y</w:t>
            </w:r>
            <w:r w:rsidR="00BC6E77">
              <w:rPr>
                <w:szCs w:val="20"/>
              </w:rPr>
              <w:t>ou may drag an additional concept into the Subset 2 comparison box.</w:t>
            </w:r>
          </w:p>
        </w:tc>
      </w:tr>
    </w:tbl>
    <w:p w:rsidR="00BC6E77" w:rsidRDefault="00BC6E77" w:rsidP="00BC6E77">
      <w:pPr>
        <w:pStyle w:val="ListNumber"/>
        <w:numPr>
          <w:ilvl w:val="1"/>
          <w:numId w:val="9"/>
        </w:numPr>
        <w:rPr>
          <w:rStyle w:val="Bold"/>
          <w:b w:val="0"/>
        </w:rPr>
      </w:pPr>
      <w:r>
        <w:t xml:space="preserve">Click the </w:t>
      </w:r>
      <w:r w:rsidRPr="009C3A3F">
        <w:rPr>
          <w:rStyle w:val="Bold"/>
        </w:rPr>
        <w:t>Advanced</w:t>
      </w:r>
      <w:r>
        <w:rPr>
          <w:rStyle w:val="Bold"/>
        </w:rPr>
        <w:t xml:space="preserve"> Workflow </w:t>
      </w:r>
      <w:r>
        <w:rPr>
          <w:rStyle w:val="Bold"/>
          <w:b w:val="0"/>
        </w:rPr>
        <w:t>tab:</w:t>
      </w:r>
    </w:p>
    <w:p w:rsidR="00BC6E77" w:rsidRDefault="00337BB0" w:rsidP="00BC6E77">
      <w:pPr>
        <w:pStyle w:val="ListNumber"/>
        <w:numPr>
          <w:ilvl w:val="0"/>
          <w:numId w:val="0"/>
        </w:numPr>
        <w:ind w:left="360"/>
        <w:rPr>
          <w:rStyle w:val="Bold"/>
          <w:b w:val="0"/>
        </w:rPr>
      </w:pPr>
      <w:r>
        <w:rPr>
          <w:noProof/>
        </w:rPr>
        <w:drawing>
          <wp:inline distT="0" distB="0" distL="0" distR="0">
            <wp:extent cx="5120640" cy="563245"/>
            <wp:effectExtent l="0" t="0" r="3810" b="8255"/>
            <wp:docPr id="152" name="Picture 152" descr="C:\Users\ctucker\AppData\Local\Temp\SNAGHTML27dca9d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ctucker\AppData\Local\Temp\SNAGHTML27dca9d6.PNG"/>
                    <pic:cNvPicPr>
                      <a:picLocks noChangeAspect="1" noChangeArrowheads="1"/>
                    </pic:cNvPicPr>
                  </pic:nvPicPr>
                  <pic:blipFill>
                    <a:blip r:embed="rId10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120640" cy="563245"/>
                    </a:xfrm>
                    <a:prstGeom prst="rect">
                      <a:avLst/>
                    </a:prstGeom>
                    <a:noFill/>
                    <a:ln>
                      <a:noFill/>
                    </a:ln>
                  </pic:spPr>
                </pic:pic>
              </a:graphicData>
            </a:graphic>
          </wp:inline>
        </w:drawing>
      </w:r>
    </w:p>
    <w:p w:rsidR="00BC6E77" w:rsidRPr="000B573E" w:rsidRDefault="00BC6E77" w:rsidP="00BC6E77">
      <w:pPr>
        <w:pStyle w:val="ListNumber"/>
        <w:keepNext/>
        <w:numPr>
          <w:ilvl w:val="1"/>
          <w:numId w:val="9"/>
        </w:numPr>
        <w:rPr>
          <w:rStyle w:val="Bold"/>
          <w:b w:val="0"/>
        </w:rPr>
      </w:pPr>
      <w:r>
        <w:lastRenderedPageBreak/>
        <w:t xml:space="preserve">Select </w:t>
      </w:r>
      <w:proofErr w:type="spellStart"/>
      <w:r>
        <w:rPr>
          <w:b/>
        </w:rPr>
        <w:t>Heatmap</w:t>
      </w:r>
      <w:proofErr w:type="spellEnd"/>
      <w:r>
        <w:t xml:space="preserve"> from the </w:t>
      </w:r>
      <w:r w:rsidRPr="0076031A">
        <w:rPr>
          <w:rStyle w:val="Bold"/>
        </w:rPr>
        <w:t>Analysis</w:t>
      </w:r>
      <w:r>
        <w:t xml:space="preserve"> dropdown menu:</w:t>
      </w:r>
    </w:p>
    <w:p w:rsidR="00BC6E77" w:rsidRDefault="00901B22" w:rsidP="00BC6E77">
      <w:pPr>
        <w:pStyle w:val="ListNumber"/>
        <w:numPr>
          <w:ilvl w:val="0"/>
          <w:numId w:val="0"/>
        </w:numPr>
        <w:ind w:left="360"/>
      </w:pPr>
      <w:r>
        <w:rPr>
          <w:noProof/>
        </w:rPr>
        <w:drawing>
          <wp:inline distT="0" distB="0" distL="0" distR="0">
            <wp:extent cx="1532238" cy="2012409"/>
            <wp:effectExtent l="0" t="0" r="0" b="6985"/>
            <wp:docPr id="1028" name="Picture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529479" cy="2008785"/>
                    </a:xfrm>
                    <a:prstGeom prst="rect">
                      <a:avLst/>
                    </a:prstGeom>
                    <a:noFill/>
                  </pic:spPr>
                </pic:pic>
              </a:graphicData>
            </a:graphic>
          </wp:inline>
        </w:drawing>
      </w:r>
    </w:p>
    <w:p w:rsidR="00BC6E77" w:rsidRDefault="00BC6E77" w:rsidP="00BC6E77">
      <w:pPr>
        <w:pStyle w:val="ListNumber"/>
        <w:numPr>
          <w:ilvl w:val="0"/>
          <w:numId w:val="0"/>
        </w:numPr>
        <w:ind w:left="360"/>
      </w:pPr>
      <w:r>
        <w:t>The Variable Selection section appears.</w:t>
      </w:r>
    </w:p>
    <w:p w:rsidR="00BC6E77" w:rsidRDefault="00BC6E77" w:rsidP="00BC6E77">
      <w:pPr>
        <w:pStyle w:val="ListNumber"/>
        <w:keepNext/>
        <w:numPr>
          <w:ilvl w:val="1"/>
          <w:numId w:val="9"/>
        </w:numPr>
      </w:pPr>
      <w:r>
        <w:t xml:space="preserve">Define the </w:t>
      </w:r>
      <w:proofErr w:type="spellStart"/>
      <w:r>
        <w:t>heatmap</w:t>
      </w:r>
      <w:proofErr w:type="spellEnd"/>
      <w:r>
        <w:t xml:space="preserve"> variable by selecting a high dimensional data node from the Dataset Explorer tree and dragging it into the </w:t>
      </w:r>
      <w:proofErr w:type="spellStart"/>
      <w:r>
        <w:t>Heatmap</w:t>
      </w:r>
      <w:proofErr w:type="spellEnd"/>
      <w:r>
        <w:t xml:space="preserve"> Variable definition box:</w:t>
      </w:r>
    </w:p>
    <w:p w:rsidR="00BC6E77" w:rsidRDefault="00A84A20" w:rsidP="00BC6E77">
      <w:pPr>
        <w:pStyle w:val="ListNumber"/>
        <w:numPr>
          <w:ilvl w:val="0"/>
          <w:numId w:val="0"/>
        </w:numPr>
        <w:ind w:left="360"/>
      </w:pPr>
      <w:r>
        <w:rPr>
          <w:noProof/>
        </w:rPr>
        <w:drawing>
          <wp:inline distT="0" distB="0" distL="0" distR="0">
            <wp:extent cx="3229232" cy="2469664"/>
            <wp:effectExtent l="19050" t="0" r="9268" b="0"/>
            <wp:docPr id="8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1" cstate="print"/>
                    <a:srcRect/>
                    <a:stretch>
                      <a:fillRect/>
                    </a:stretch>
                  </pic:blipFill>
                  <pic:spPr bwMode="auto">
                    <a:xfrm>
                      <a:off x="0" y="0"/>
                      <a:ext cx="3231724" cy="2471570"/>
                    </a:xfrm>
                    <a:prstGeom prst="rect">
                      <a:avLst/>
                    </a:prstGeom>
                    <a:noFill/>
                    <a:ln w="9525">
                      <a:noFill/>
                      <a:miter lim="800000"/>
                      <a:headEnd/>
                      <a:tailEnd/>
                    </a:ln>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098"/>
        <w:gridCol w:w="7758"/>
      </w:tblGrid>
      <w:tr w:rsidR="00BC6E77" w:rsidTr="00BC6E77">
        <w:tc>
          <w:tcPr>
            <w:tcW w:w="1098" w:type="dxa"/>
          </w:tcPr>
          <w:p w:rsidR="00BC6E77" w:rsidRDefault="00BC6E77" w:rsidP="00BC6E77">
            <w:pPr>
              <w:jc w:val="center"/>
            </w:pPr>
            <w:r>
              <w:rPr>
                <w:noProof/>
              </w:rPr>
              <w:drawing>
                <wp:inline distT="0" distB="0" distL="0" distR="0">
                  <wp:extent cx="338328" cy="274320"/>
                  <wp:effectExtent l="0" t="0" r="5080" b="0"/>
                  <wp:docPr id="58" name="Picture 58" descr="C:\Users\bkingsbury\Dropbox\Stuff\Recombinant\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kingsbury\Dropbox\Stuff\Recombinant\note.png"/>
                          <pic:cNvPicPr>
                            <a:picLocks noChangeAspect="1" noChangeArrowheads="1"/>
                          </pic:cNvPicPr>
                        </pic:nvPicPr>
                        <pic:blipFill rotWithShape="1">
                          <a:blip r:embed="rId1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8989" b="10674"/>
                          <a:stretch/>
                        </pic:blipFill>
                        <pic:spPr bwMode="auto">
                          <a:xfrm>
                            <a:off x="0" y="0"/>
                            <a:ext cx="338328" cy="27432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tc>
        <w:tc>
          <w:tcPr>
            <w:tcW w:w="7758" w:type="dxa"/>
          </w:tcPr>
          <w:p w:rsidR="00BC6E77" w:rsidRPr="001C3301" w:rsidRDefault="00BC6E77" w:rsidP="00337BB0">
            <w:pPr>
              <w:rPr>
                <w:szCs w:val="20"/>
              </w:rPr>
            </w:pPr>
            <w:r>
              <w:rPr>
                <w:szCs w:val="20"/>
              </w:rPr>
              <w:t>High dimensional da</w:t>
            </w:r>
            <w:r w:rsidR="00337BB0">
              <w:rPr>
                <w:szCs w:val="20"/>
              </w:rPr>
              <w:t xml:space="preserve">ta nodes are indicated by the </w:t>
            </w:r>
            <w:r>
              <w:rPr>
                <w:szCs w:val="20"/>
              </w:rPr>
              <w:t xml:space="preserve">icon </w:t>
            </w:r>
            <w:r w:rsidR="00337BB0">
              <w:rPr>
                <w:szCs w:val="20"/>
              </w:rPr>
              <w:t>(</w:t>
            </w:r>
            <w:r w:rsidR="00337BB0">
              <w:rPr>
                <w:noProof/>
              </w:rPr>
              <w:drawing>
                <wp:inline distT="0" distB="0" distL="0" distR="0">
                  <wp:extent cx="123810" cy="85714"/>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cstate="print"/>
                          <a:stretch>
                            <a:fillRect/>
                          </a:stretch>
                        </pic:blipFill>
                        <pic:spPr>
                          <a:xfrm>
                            <a:off x="0" y="0"/>
                            <a:ext cx="123810" cy="85714"/>
                          </a:xfrm>
                          <a:prstGeom prst="rect">
                            <a:avLst/>
                          </a:prstGeom>
                        </pic:spPr>
                      </pic:pic>
                    </a:graphicData>
                  </a:graphic>
                </wp:inline>
              </w:drawing>
            </w:r>
            <w:r w:rsidR="00337BB0">
              <w:rPr>
                <w:szCs w:val="20"/>
              </w:rPr>
              <w:t xml:space="preserve">) </w:t>
            </w:r>
            <w:r>
              <w:rPr>
                <w:szCs w:val="20"/>
              </w:rPr>
              <w:t>to the left of study data.</w:t>
            </w:r>
          </w:p>
        </w:tc>
      </w:tr>
    </w:tbl>
    <w:p w:rsidR="00BC6E77" w:rsidRDefault="00BC6E77" w:rsidP="00BC6E77">
      <w:pPr>
        <w:pStyle w:val="ListNumber"/>
        <w:numPr>
          <w:ilvl w:val="1"/>
          <w:numId w:val="9"/>
        </w:numPr>
      </w:pPr>
      <w:r>
        <w:t xml:space="preserve">Click the </w:t>
      </w:r>
      <w:r>
        <w:rPr>
          <w:b/>
        </w:rPr>
        <w:t xml:space="preserve">High Dimensional Data </w:t>
      </w:r>
      <w:r>
        <w:t>button.</w:t>
      </w:r>
    </w:p>
    <w:p w:rsidR="00BC6E77" w:rsidRDefault="00BC6E77" w:rsidP="00BC6E77">
      <w:pPr>
        <w:pStyle w:val="ListNumber"/>
        <w:numPr>
          <w:ilvl w:val="0"/>
          <w:numId w:val="0"/>
        </w:numPr>
        <w:ind w:left="360"/>
      </w:pPr>
      <w:r>
        <w:t>The Compare Subsets-Pathway Selection dialog appears.</w:t>
      </w:r>
    </w:p>
    <w:p w:rsidR="00BC6E77" w:rsidRDefault="00BC6E77" w:rsidP="00BC6E77">
      <w:pPr>
        <w:pStyle w:val="ListNumber"/>
        <w:numPr>
          <w:ilvl w:val="1"/>
          <w:numId w:val="9"/>
        </w:numPr>
      </w:pPr>
      <w:r>
        <w:t>Specify the platform and other factors of interest.</w:t>
      </w:r>
    </w:p>
    <w:p w:rsidR="00BC6E77" w:rsidRDefault="00BC6E77" w:rsidP="00BC6E77">
      <w:pPr>
        <w:pStyle w:val="ListNumber"/>
        <w:numPr>
          <w:ilvl w:val="0"/>
          <w:numId w:val="0"/>
        </w:numPr>
        <w:ind w:left="360"/>
      </w:pPr>
      <w:r>
        <w:t xml:space="preserve">For more information, see </w:t>
      </w:r>
      <w:fldSimple w:instr=" REF _Ref320095674 \h  \* MERGEFORMAT ">
        <w:r w:rsidR="004F1671" w:rsidRPr="004F1671">
          <w:rPr>
            <w:rStyle w:val="xRef"/>
          </w:rPr>
          <w:t>High Dimensional Data</w:t>
        </w:r>
      </w:fldSimple>
      <w:r w:rsidRPr="00A90B0D">
        <w:rPr>
          <w:rStyle w:val="InvisibleOnline"/>
        </w:rPr>
        <w:t xml:space="preserve"> on page </w:t>
      </w:r>
      <w:r w:rsidR="00DB5708" w:rsidRPr="00A90B0D">
        <w:rPr>
          <w:rStyle w:val="InvisibleOnline"/>
        </w:rPr>
        <w:fldChar w:fldCharType="begin"/>
      </w:r>
      <w:r w:rsidRPr="00A90B0D">
        <w:rPr>
          <w:rStyle w:val="InvisibleOnline"/>
        </w:rPr>
        <w:instrText xml:space="preserve"> PAGEREF _Ref320095679 \h </w:instrText>
      </w:r>
      <w:r w:rsidR="00DB5708" w:rsidRPr="00A90B0D">
        <w:rPr>
          <w:rStyle w:val="InvisibleOnline"/>
        </w:rPr>
      </w:r>
      <w:r w:rsidR="00DB5708" w:rsidRPr="00A90B0D">
        <w:rPr>
          <w:rStyle w:val="InvisibleOnline"/>
        </w:rPr>
        <w:fldChar w:fldCharType="separate"/>
      </w:r>
      <w:r w:rsidR="004F1671">
        <w:rPr>
          <w:rStyle w:val="InvisibleOnline"/>
          <w:noProof/>
        </w:rPr>
        <w:t>76</w:t>
      </w:r>
      <w:r w:rsidR="00DB5708" w:rsidRPr="00A90B0D">
        <w:rPr>
          <w:rStyle w:val="InvisibleOnline"/>
        </w:rPr>
        <w:fldChar w:fldCharType="end"/>
      </w:r>
      <w:r>
        <w:t>.</w:t>
      </w:r>
    </w:p>
    <w:p w:rsidR="00BC6E77" w:rsidRDefault="00BC6E77" w:rsidP="00BC6E77">
      <w:pPr>
        <w:pStyle w:val="ListNumber"/>
        <w:numPr>
          <w:ilvl w:val="1"/>
          <w:numId w:val="9"/>
        </w:numPr>
      </w:pPr>
      <w:r>
        <w:t xml:space="preserve">Click </w:t>
      </w:r>
      <w:r>
        <w:rPr>
          <w:b/>
        </w:rPr>
        <w:t>Apply Selections</w:t>
      </w:r>
      <w:r>
        <w:t xml:space="preserve">. </w:t>
      </w:r>
    </w:p>
    <w:p w:rsidR="00BC6E77" w:rsidRDefault="00BC6E77" w:rsidP="00BC6E77">
      <w:pPr>
        <w:pStyle w:val="ListNumber"/>
        <w:keepNext/>
        <w:numPr>
          <w:ilvl w:val="1"/>
          <w:numId w:val="9"/>
        </w:numPr>
      </w:pPr>
      <w:r>
        <w:lastRenderedPageBreak/>
        <w:t xml:space="preserve">Click </w:t>
      </w:r>
      <w:r>
        <w:rPr>
          <w:rStyle w:val="Bold"/>
        </w:rPr>
        <w:t>Run</w:t>
      </w:r>
      <w:r>
        <w:t>.</w:t>
      </w:r>
    </w:p>
    <w:p w:rsidR="00BC6E77" w:rsidRDefault="00BC6E77" w:rsidP="00BC6E77">
      <w:pPr>
        <w:pStyle w:val="ListNumber"/>
        <w:keepNext/>
        <w:numPr>
          <w:ilvl w:val="0"/>
          <w:numId w:val="0"/>
        </w:numPr>
        <w:ind w:left="360"/>
      </w:pPr>
      <w:r>
        <w:t>Your analysis appears below:</w:t>
      </w:r>
    </w:p>
    <w:p w:rsidR="00BC6E77" w:rsidRDefault="002F25B1" w:rsidP="00BC6E77">
      <w:pPr>
        <w:pStyle w:val="ListNumber"/>
        <w:numPr>
          <w:ilvl w:val="0"/>
          <w:numId w:val="0"/>
        </w:numPr>
        <w:ind w:left="360"/>
      </w:pPr>
      <w:r w:rsidRPr="002F25B1">
        <w:rPr>
          <w:noProof/>
        </w:rPr>
        <w:drawing>
          <wp:inline distT="0" distB="0" distL="0" distR="0">
            <wp:extent cx="5981700" cy="4634591"/>
            <wp:effectExtent l="19050" t="0" r="0" b="0"/>
            <wp:docPr id="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cstate="print"/>
                    <a:srcRect/>
                    <a:stretch>
                      <a:fillRect/>
                    </a:stretch>
                  </pic:blipFill>
                  <pic:spPr bwMode="auto">
                    <a:xfrm>
                      <a:off x="0" y="0"/>
                      <a:ext cx="5985226" cy="4637323"/>
                    </a:xfrm>
                    <a:prstGeom prst="rect">
                      <a:avLst/>
                    </a:prstGeom>
                    <a:noFill/>
                    <a:ln w="9525">
                      <a:noFill/>
                      <a:miter lim="800000"/>
                      <a:headEnd/>
                      <a:tailEnd/>
                    </a:ln>
                  </pic:spPr>
                </pic:pic>
              </a:graphicData>
            </a:graphic>
          </wp:inline>
        </w:drawing>
      </w:r>
    </w:p>
    <w:p w:rsidR="00BC6E77" w:rsidRDefault="00BC6E77" w:rsidP="00BC6E77">
      <w:pPr>
        <w:pStyle w:val="Heading4"/>
      </w:pPr>
      <w:bookmarkStart w:id="134" w:name="_Ref320096486"/>
      <w:r>
        <w:t>Hierarchical Clustering</w:t>
      </w:r>
      <w:bookmarkEnd w:id="134"/>
    </w:p>
    <w:p w:rsidR="00BC6E77" w:rsidRDefault="00BC6E77" w:rsidP="00BC6E77">
      <w:pPr>
        <w:keepNext/>
      </w:pPr>
      <w:r>
        <w:t>Hierarchical clustering is a visualization of patterns of related data points in gene expression data.</w:t>
      </w:r>
    </w:p>
    <w:p w:rsidR="00BC6E77" w:rsidRDefault="00BC6E77" w:rsidP="00BC6E77">
      <w:pPr>
        <w:pStyle w:val="ListNumStart"/>
        <w:numPr>
          <w:ilvl w:val="0"/>
          <w:numId w:val="9"/>
        </w:numPr>
      </w:pPr>
      <w:r>
        <w:t xml:space="preserve">To generate a hierarchical clustering </w:t>
      </w:r>
      <w:proofErr w:type="spellStart"/>
      <w:r>
        <w:t>heatmap</w:t>
      </w:r>
      <w:proofErr w:type="spellEnd"/>
      <w:r>
        <w:t>:</w:t>
      </w:r>
    </w:p>
    <w:p w:rsidR="00BC6E77" w:rsidRDefault="00BC6E77" w:rsidP="00BC6E77">
      <w:pPr>
        <w:pStyle w:val="ListNumber"/>
        <w:numPr>
          <w:ilvl w:val="1"/>
          <w:numId w:val="9"/>
        </w:numPr>
      </w:pPr>
      <w:r>
        <w:t xml:space="preserve">Run tranSMART, </w:t>
      </w:r>
      <w:proofErr w:type="gramStart"/>
      <w:r>
        <w:t>then</w:t>
      </w:r>
      <w:proofErr w:type="gramEnd"/>
      <w:r>
        <w:t xml:space="preserve"> click the </w:t>
      </w:r>
      <w:r w:rsidRPr="00A15CC3">
        <w:rPr>
          <w:rStyle w:val="Bold"/>
        </w:rPr>
        <w:t>Dataset Explorer</w:t>
      </w:r>
      <w:r>
        <w:t xml:space="preserve"> tab.</w:t>
      </w:r>
    </w:p>
    <w:p w:rsidR="00BC6E77" w:rsidRDefault="00BC6E77" w:rsidP="00BC6E77">
      <w:pPr>
        <w:pStyle w:val="ListNumber"/>
        <w:numPr>
          <w:ilvl w:val="1"/>
          <w:numId w:val="9"/>
        </w:numPr>
      </w:pPr>
      <w:r>
        <w:t xml:space="preserve">Define the cohorts you wish to analyze by dragging one or more concepts from a study into empty subset definition boxes. For more information, see </w:t>
      </w:r>
      <w:fldSimple w:instr=" REF _Ref320874277 \h  \* MERGEFORMAT ">
        <w:r w:rsidR="004F1671" w:rsidRPr="004F1671">
          <w:rPr>
            <w:rStyle w:val="xRef"/>
          </w:rPr>
          <w:t>Populating the Study Groups</w:t>
        </w:r>
      </w:fldSimple>
      <w:r w:rsidRPr="00A90B0D">
        <w:rPr>
          <w:rStyle w:val="InvisibleOnline"/>
        </w:rPr>
        <w:t xml:space="preserve"> on page </w:t>
      </w:r>
      <w:r w:rsidR="00DB5708" w:rsidRPr="00A90B0D">
        <w:rPr>
          <w:rStyle w:val="InvisibleOnline"/>
        </w:rPr>
        <w:fldChar w:fldCharType="begin"/>
      </w:r>
      <w:r w:rsidRPr="00A90B0D">
        <w:rPr>
          <w:rStyle w:val="InvisibleOnline"/>
        </w:rPr>
        <w:instrText xml:space="preserve"> PAGEREF _Ref320874285 \h </w:instrText>
      </w:r>
      <w:r w:rsidR="00DB5708" w:rsidRPr="00A90B0D">
        <w:rPr>
          <w:rStyle w:val="InvisibleOnline"/>
        </w:rPr>
      </w:r>
      <w:r w:rsidR="00DB5708" w:rsidRPr="00A90B0D">
        <w:rPr>
          <w:rStyle w:val="InvisibleOnline"/>
        </w:rPr>
        <w:fldChar w:fldCharType="separate"/>
      </w:r>
      <w:r w:rsidR="004F1671">
        <w:rPr>
          <w:rStyle w:val="InvisibleOnline"/>
          <w:noProof/>
        </w:rPr>
        <w:t>35</w:t>
      </w:r>
      <w:r w:rsidR="00DB5708" w:rsidRPr="00A90B0D">
        <w:rPr>
          <w:rStyle w:val="InvisibleOnline"/>
        </w:rPr>
        <w:fldChar w:fldCharType="end"/>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098"/>
        <w:gridCol w:w="7758"/>
      </w:tblGrid>
      <w:tr w:rsidR="00201D5F" w:rsidTr="00C60507">
        <w:tc>
          <w:tcPr>
            <w:tcW w:w="1098" w:type="dxa"/>
          </w:tcPr>
          <w:p w:rsidR="00201D5F" w:rsidRDefault="00201D5F" w:rsidP="00C60507">
            <w:pPr>
              <w:jc w:val="center"/>
            </w:pPr>
            <w:r>
              <w:rPr>
                <w:noProof/>
              </w:rPr>
              <w:drawing>
                <wp:inline distT="0" distB="0" distL="0" distR="0">
                  <wp:extent cx="338328" cy="274320"/>
                  <wp:effectExtent l="0" t="0" r="5080" b="0"/>
                  <wp:docPr id="16" name="Picture 16" descr="C:\Users\bkingsbury\Dropbox\Stuff\Recombinant\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kingsbury\Dropbox\Stuff\Recombinant\note.png"/>
                          <pic:cNvPicPr>
                            <a:picLocks noChangeAspect="1" noChangeArrowheads="1"/>
                          </pic:cNvPicPr>
                        </pic:nvPicPr>
                        <pic:blipFill rotWithShape="1">
                          <a:blip r:embed="rId1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8989" b="10674"/>
                          <a:stretch/>
                        </pic:blipFill>
                        <pic:spPr bwMode="auto">
                          <a:xfrm>
                            <a:off x="0" y="0"/>
                            <a:ext cx="338328" cy="27432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tc>
        <w:tc>
          <w:tcPr>
            <w:tcW w:w="7758" w:type="dxa"/>
          </w:tcPr>
          <w:p w:rsidR="00201D5F" w:rsidRPr="001C3301" w:rsidRDefault="00201D5F" w:rsidP="00C60507">
            <w:pPr>
              <w:rPr>
                <w:szCs w:val="20"/>
              </w:rPr>
            </w:pPr>
            <w:r>
              <w:rPr>
                <w:szCs w:val="20"/>
              </w:rPr>
              <w:t>To compare two subsets, you may drag an additional concept into the Subset 2 comparison box.</w:t>
            </w:r>
          </w:p>
        </w:tc>
      </w:tr>
    </w:tbl>
    <w:p w:rsidR="00BC6E77" w:rsidRDefault="00BC6E77" w:rsidP="00BC6E77">
      <w:pPr>
        <w:pStyle w:val="ListNumber"/>
        <w:numPr>
          <w:ilvl w:val="1"/>
          <w:numId w:val="9"/>
        </w:numPr>
        <w:rPr>
          <w:rStyle w:val="Bold"/>
          <w:b w:val="0"/>
        </w:rPr>
      </w:pPr>
      <w:r>
        <w:t xml:space="preserve">Click the </w:t>
      </w:r>
      <w:r w:rsidRPr="009C3A3F">
        <w:rPr>
          <w:rStyle w:val="Bold"/>
        </w:rPr>
        <w:t>Advanced</w:t>
      </w:r>
      <w:r>
        <w:rPr>
          <w:rStyle w:val="Bold"/>
        </w:rPr>
        <w:t xml:space="preserve"> Workflow </w:t>
      </w:r>
      <w:r>
        <w:rPr>
          <w:rStyle w:val="Bold"/>
          <w:b w:val="0"/>
        </w:rPr>
        <w:t>tab:</w:t>
      </w:r>
    </w:p>
    <w:p w:rsidR="00BC6E77" w:rsidRDefault="00337BB0" w:rsidP="00BC6E77">
      <w:pPr>
        <w:pStyle w:val="ListNumber"/>
        <w:numPr>
          <w:ilvl w:val="0"/>
          <w:numId w:val="0"/>
        </w:numPr>
        <w:ind w:left="360"/>
        <w:rPr>
          <w:rStyle w:val="Bold"/>
          <w:b w:val="0"/>
        </w:rPr>
      </w:pPr>
      <w:r>
        <w:rPr>
          <w:noProof/>
        </w:rPr>
        <w:lastRenderedPageBreak/>
        <w:drawing>
          <wp:inline distT="0" distB="0" distL="0" distR="0">
            <wp:extent cx="5120640" cy="563245"/>
            <wp:effectExtent l="0" t="0" r="3810" b="8255"/>
            <wp:docPr id="153" name="Picture 153" descr="C:\Users\ctucker\AppData\Local\Temp\SNAGHTML27dca9d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ctucker\AppData\Local\Temp\SNAGHTML27dca9d6.PNG"/>
                    <pic:cNvPicPr>
                      <a:picLocks noChangeAspect="1" noChangeArrowheads="1"/>
                    </pic:cNvPicPr>
                  </pic:nvPicPr>
                  <pic:blipFill>
                    <a:blip r:embed="rId10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120640" cy="563245"/>
                    </a:xfrm>
                    <a:prstGeom prst="rect">
                      <a:avLst/>
                    </a:prstGeom>
                    <a:noFill/>
                    <a:ln>
                      <a:noFill/>
                    </a:ln>
                  </pic:spPr>
                </pic:pic>
              </a:graphicData>
            </a:graphic>
          </wp:inline>
        </w:drawing>
      </w:r>
    </w:p>
    <w:p w:rsidR="00BC6E77" w:rsidRPr="000B573E" w:rsidRDefault="00BC6E77" w:rsidP="00BC6E77">
      <w:pPr>
        <w:pStyle w:val="ListNumber"/>
        <w:keepNext/>
        <w:numPr>
          <w:ilvl w:val="1"/>
          <w:numId w:val="9"/>
        </w:numPr>
        <w:rPr>
          <w:rStyle w:val="Bold"/>
          <w:b w:val="0"/>
        </w:rPr>
      </w:pPr>
      <w:r>
        <w:t xml:space="preserve">Select </w:t>
      </w:r>
      <w:r>
        <w:rPr>
          <w:b/>
        </w:rPr>
        <w:t>Hierarchical Clustering</w:t>
      </w:r>
      <w:r>
        <w:t xml:space="preserve"> from the </w:t>
      </w:r>
      <w:r w:rsidRPr="0076031A">
        <w:rPr>
          <w:rStyle w:val="Bold"/>
        </w:rPr>
        <w:t>Analysis</w:t>
      </w:r>
      <w:r>
        <w:t xml:space="preserve"> dropdown menu:</w:t>
      </w:r>
    </w:p>
    <w:p w:rsidR="00BC6E77" w:rsidRDefault="00C14106" w:rsidP="00BC6E77">
      <w:pPr>
        <w:pStyle w:val="ListNumber"/>
        <w:numPr>
          <w:ilvl w:val="0"/>
          <w:numId w:val="0"/>
        </w:numPr>
        <w:ind w:left="360"/>
      </w:pPr>
      <w:r>
        <w:rPr>
          <w:noProof/>
        </w:rPr>
        <w:drawing>
          <wp:inline distT="0" distB="0" distL="0" distR="0">
            <wp:extent cx="1589903" cy="2144476"/>
            <wp:effectExtent l="0" t="0" r="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589903" cy="2144476"/>
                    </a:xfrm>
                    <a:prstGeom prst="rect">
                      <a:avLst/>
                    </a:prstGeom>
                    <a:noFill/>
                  </pic:spPr>
                </pic:pic>
              </a:graphicData>
            </a:graphic>
          </wp:inline>
        </w:drawing>
      </w:r>
    </w:p>
    <w:p w:rsidR="00BC6E77" w:rsidRDefault="00BC6E77" w:rsidP="00BC6E77">
      <w:pPr>
        <w:pStyle w:val="ListNumber"/>
        <w:numPr>
          <w:ilvl w:val="0"/>
          <w:numId w:val="0"/>
        </w:numPr>
        <w:ind w:left="360"/>
      </w:pPr>
      <w:r>
        <w:t>The Variable Selection section appears.</w:t>
      </w:r>
    </w:p>
    <w:p w:rsidR="00BC6E77" w:rsidRDefault="00BC6E77" w:rsidP="00BC6E77">
      <w:pPr>
        <w:pStyle w:val="ListNumber"/>
        <w:keepNext/>
        <w:numPr>
          <w:ilvl w:val="1"/>
          <w:numId w:val="9"/>
        </w:numPr>
      </w:pPr>
      <w:r>
        <w:t xml:space="preserve">Define the </w:t>
      </w:r>
      <w:proofErr w:type="spellStart"/>
      <w:r>
        <w:t>heatmap</w:t>
      </w:r>
      <w:proofErr w:type="spellEnd"/>
      <w:r>
        <w:t xml:space="preserve"> variable by selecting a high dimensional data node from the Dataset Explorer tree and dragging it into the </w:t>
      </w:r>
      <w:proofErr w:type="spellStart"/>
      <w:r>
        <w:t>Heatmap</w:t>
      </w:r>
      <w:proofErr w:type="spellEnd"/>
      <w:r>
        <w:t xml:space="preserve"> Variable definition box:</w:t>
      </w:r>
    </w:p>
    <w:p w:rsidR="00BC6E77" w:rsidRDefault="00A84A20" w:rsidP="00BC6E77">
      <w:pPr>
        <w:pStyle w:val="ListNumber"/>
        <w:numPr>
          <w:ilvl w:val="0"/>
          <w:numId w:val="0"/>
        </w:numPr>
        <w:ind w:left="360"/>
      </w:pPr>
      <w:r>
        <w:rPr>
          <w:noProof/>
        </w:rPr>
        <w:drawing>
          <wp:inline distT="0" distB="0" distL="0" distR="0">
            <wp:extent cx="2427588" cy="2035531"/>
            <wp:effectExtent l="19050" t="0" r="0" b="0"/>
            <wp:docPr id="11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5" cstate="print"/>
                    <a:srcRect/>
                    <a:stretch>
                      <a:fillRect/>
                    </a:stretch>
                  </pic:blipFill>
                  <pic:spPr bwMode="auto">
                    <a:xfrm>
                      <a:off x="0" y="0"/>
                      <a:ext cx="2422683" cy="2031418"/>
                    </a:xfrm>
                    <a:prstGeom prst="rect">
                      <a:avLst/>
                    </a:prstGeom>
                    <a:noFill/>
                    <a:ln w="9525">
                      <a:noFill/>
                      <a:miter lim="800000"/>
                      <a:headEnd/>
                      <a:tailEnd/>
                    </a:ln>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098"/>
        <w:gridCol w:w="7758"/>
      </w:tblGrid>
      <w:tr w:rsidR="00BC6E77" w:rsidTr="00BC6E77">
        <w:tc>
          <w:tcPr>
            <w:tcW w:w="1098" w:type="dxa"/>
          </w:tcPr>
          <w:p w:rsidR="00BC6E77" w:rsidRDefault="00BC6E77" w:rsidP="00BC6E77">
            <w:pPr>
              <w:jc w:val="center"/>
            </w:pPr>
            <w:r>
              <w:rPr>
                <w:noProof/>
              </w:rPr>
              <w:drawing>
                <wp:inline distT="0" distB="0" distL="0" distR="0">
                  <wp:extent cx="338328" cy="274320"/>
                  <wp:effectExtent l="0" t="0" r="5080" b="0"/>
                  <wp:docPr id="91" name="Picture 91" descr="C:\Users\bkingsbury\Dropbox\Stuff\Recombinant\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kingsbury\Dropbox\Stuff\Recombinant\note.png"/>
                          <pic:cNvPicPr>
                            <a:picLocks noChangeAspect="1" noChangeArrowheads="1"/>
                          </pic:cNvPicPr>
                        </pic:nvPicPr>
                        <pic:blipFill rotWithShape="1">
                          <a:blip r:embed="rId1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8989" b="10674"/>
                          <a:stretch/>
                        </pic:blipFill>
                        <pic:spPr bwMode="auto">
                          <a:xfrm>
                            <a:off x="0" y="0"/>
                            <a:ext cx="338328" cy="27432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tc>
        <w:tc>
          <w:tcPr>
            <w:tcW w:w="7758" w:type="dxa"/>
          </w:tcPr>
          <w:p w:rsidR="00BC6E77" w:rsidRPr="001C3301" w:rsidRDefault="00BC6E77" w:rsidP="00337BB0">
            <w:pPr>
              <w:rPr>
                <w:szCs w:val="20"/>
              </w:rPr>
            </w:pPr>
            <w:r>
              <w:rPr>
                <w:szCs w:val="20"/>
              </w:rPr>
              <w:t xml:space="preserve">High dimensional data nodes are indicated by the icon </w:t>
            </w:r>
            <w:r w:rsidR="00337BB0">
              <w:rPr>
                <w:szCs w:val="20"/>
              </w:rPr>
              <w:t>(</w:t>
            </w:r>
            <w:r w:rsidR="00337BB0">
              <w:rPr>
                <w:noProof/>
              </w:rPr>
              <w:drawing>
                <wp:inline distT="0" distB="0" distL="0" distR="0">
                  <wp:extent cx="123810" cy="85714"/>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cstate="print"/>
                          <a:stretch>
                            <a:fillRect/>
                          </a:stretch>
                        </pic:blipFill>
                        <pic:spPr>
                          <a:xfrm>
                            <a:off x="0" y="0"/>
                            <a:ext cx="123810" cy="85714"/>
                          </a:xfrm>
                          <a:prstGeom prst="rect">
                            <a:avLst/>
                          </a:prstGeom>
                        </pic:spPr>
                      </pic:pic>
                    </a:graphicData>
                  </a:graphic>
                </wp:inline>
              </w:drawing>
            </w:r>
            <w:r w:rsidR="00337BB0">
              <w:rPr>
                <w:szCs w:val="20"/>
              </w:rPr>
              <w:t xml:space="preserve">) </w:t>
            </w:r>
            <w:r>
              <w:rPr>
                <w:szCs w:val="20"/>
              </w:rPr>
              <w:t>to the left of study data.</w:t>
            </w:r>
          </w:p>
        </w:tc>
      </w:tr>
    </w:tbl>
    <w:p w:rsidR="00BC6E77" w:rsidRDefault="00BC6E77" w:rsidP="00BC6E77">
      <w:pPr>
        <w:pStyle w:val="ListNumber"/>
        <w:numPr>
          <w:ilvl w:val="1"/>
          <w:numId w:val="9"/>
        </w:numPr>
      </w:pPr>
      <w:r>
        <w:t xml:space="preserve">Click the </w:t>
      </w:r>
      <w:r>
        <w:rPr>
          <w:b/>
        </w:rPr>
        <w:t xml:space="preserve">High Dimensional Data </w:t>
      </w:r>
      <w:r>
        <w:t>button.</w:t>
      </w:r>
    </w:p>
    <w:p w:rsidR="00BC6E77" w:rsidRDefault="00BC6E77" w:rsidP="00BC6E77">
      <w:pPr>
        <w:pStyle w:val="ListNumber"/>
        <w:numPr>
          <w:ilvl w:val="0"/>
          <w:numId w:val="0"/>
        </w:numPr>
        <w:ind w:left="360"/>
      </w:pPr>
      <w:r>
        <w:t>The Compare Subsets-Pathway Selection dialog appears.</w:t>
      </w:r>
    </w:p>
    <w:p w:rsidR="00BC6E77" w:rsidRDefault="00BC6E77" w:rsidP="00BC6E77">
      <w:pPr>
        <w:pStyle w:val="ListNumber"/>
        <w:numPr>
          <w:ilvl w:val="1"/>
          <w:numId w:val="9"/>
        </w:numPr>
      </w:pPr>
      <w:r>
        <w:t>Specify the platform and other factors of interest.</w:t>
      </w:r>
    </w:p>
    <w:p w:rsidR="00BC6E77" w:rsidRDefault="00BC6E77" w:rsidP="00BC6E77">
      <w:pPr>
        <w:pStyle w:val="ListNumber"/>
        <w:numPr>
          <w:ilvl w:val="0"/>
          <w:numId w:val="0"/>
        </w:numPr>
        <w:ind w:left="360"/>
      </w:pPr>
      <w:r>
        <w:t xml:space="preserve">For more information, see </w:t>
      </w:r>
      <w:fldSimple w:instr=" REF _Ref320095674 \h  \* MERGEFORMAT ">
        <w:r w:rsidR="004F1671" w:rsidRPr="004F1671">
          <w:rPr>
            <w:rStyle w:val="xRef"/>
          </w:rPr>
          <w:t>High Dimensional Data</w:t>
        </w:r>
      </w:fldSimple>
      <w:r w:rsidRPr="00A90B0D">
        <w:rPr>
          <w:rStyle w:val="InvisibleOnline"/>
        </w:rPr>
        <w:t xml:space="preserve"> on page </w:t>
      </w:r>
      <w:r w:rsidR="00DB5708" w:rsidRPr="00A90B0D">
        <w:rPr>
          <w:rStyle w:val="InvisibleOnline"/>
        </w:rPr>
        <w:fldChar w:fldCharType="begin"/>
      </w:r>
      <w:r w:rsidRPr="00A90B0D">
        <w:rPr>
          <w:rStyle w:val="InvisibleOnline"/>
        </w:rPr>
        <w:instrText xml:space="preserve"> PAGEREF _Ref320095679 \h </w:instrText>
      </w:r>
      <w:r w:rsidR="00DB5708" w:rsidRPr="00A90B0D">
        <w:rPr>
          <w:rStyle w:val="InvisibleOnline"/>
        </w:rPr>
      </w:r>
      <w:r w:rsidR="00DB5708" w:rsidRPr="00A90B0D">
        <w:rPr>
          <w:rStyle w:val="InvisibleOnline"/>
        </w:rPr>
        <w:fldChar w:fldCharType="separate"/>
      </w:r>
      <w:r w:rsidR="004F1671">
        <w:rPr>
          <w:rStyle w:val="InvisibleOnline"/>
          <w:noProof/>
        </w:rPr>
        <w:t>76</w:t>
      </w:r>
      <w:r w:rsidR="00DB5708" w:rsidRPr="00A90B0D">
        <w:rPr>
          <w:rStyle w:val="InvisibleOnline"/>
        </w:rPr>
        <w:fldChar w:fldCharType="end"/>
      </w:r>
      <w:r>
        <w:t>.</w:t>
      </w:r>
    </w:p>
    <w:p w:rsidR="00BC6E77" w:rsidRDefault="00BC6E77" w:rsidP="00BC6E77">
      <w:pPr>
        <w:pStyle w:val="ListNumber"/>
        <w:numPr>
          <w:ilvl w:val="1"/>
          <w:numId w:val="9"/>
        </w:numPr>
      </w:pPr>
      <w:r>
        <w:t xml:space="preserve">Click </w:t>
      </w:r>
      <w:r>
        <w:rPr>
          <w:b/>
        </w:rPr>
        <w:t>Apply Selections</w:t>
      </w:r>
      <w:r>
        <w:t xml:space="preserve">. </w:t>
      </w:r>
    </w:p>
    <w:p w:rsidR="00BC6E77" w:rsidRDefault="00BC6E77" w:rsidP="00BC6E77">
      <w:pPr>
        <w:pStyle w:val="ListNumber"/>
        <w:keepNext/>
        <w:numPr>
          <w:ilvl w:val="1"/>
          <w:numId w:val="9"/>
        </w:numPr>
      </w:pPr>
      <w:r>
        <w:lastRenderedPageBreak/>
        <w:t xml:space="preserve">Click </w:t>
      </w:r>
      <w:r>
        <w:rPr>
          <w:rStyle w:val="Bold"/>
        </w:rPr>
        <w:t>Run</w:t>
      </w:r>
      <w:r>
        <w:t>.</w:t>
      </w:r>
    </w:p>
    <w:p w:rsidR="00BC6E77" w:rsidRDefault="00BC6E77" w:rsidP="00BC6E77">
      <w:pPr>
        <w:pStyle w:val="ListNumber"/>
        <w:keepNext/>
        <w:numPr>
          <w:ilvl w:val="0"/>
          <w:numId w:val="0"/>
        </w:numPr>
        <w:ind w:left="360"/>
      </w:pPr>
      <w:r>
        <w:t>Your analysis appears below:</w:t>
      </w:r>
    </w:p>
    <w:p w:rsidR="00BC6E77" w:rsidRDefault="002F25B1" w:rsidP="00BC6E77">
      <w:pPr>
        <w:pStyle w:val="ListNumber"/>
        <w:numPr>
          <w:ilvl w:val="0"/>
          <w:numId w:val="0"/>
        </w:numPr>
        <w:ind w:left="360"/>
      </w:pPr>
      <w:r>
        <w:rPr>
          <w:noProof/>
        </w:rPr>
        <w:drawing>
          <wp:inline distT="0" distB="0" distL="0" distR="0">
            <wp:extent cx="5476875" cy="4267200"/>
            <wp:effectExtent l="19050" t="0" r="9525" b="0"/>
            <wp:docPr id="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6" cstate="print"/>
                    <a:srcRect/>
                    <a:stretch>
                      <a:fillRect/>
                    </a:stretch>
                  </pic:blipFill>
                  <pic:spPr bwMode="auto">
                    <a:xfrm>
                      <a:off x="0" y="0"/>
                      <a:ext cx="5476875" cy="4267200"/>
                    </a:xfrm>
                    <a:prstGeom prst="rect">
                      <a:avLst/>
                    </a:prstGeom>
                    <a:noFill/>
                    <a:ln w="9525">
                      <a:noFill/>
                      <a:miter lim="800000"/>
                      <a:headEnd/>
                      <a:tailEnd/>
                    </a:ln>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098"/>
        <w:gridCol w:w="7758"/>
      </w:tblGrid>
      <w:tr w:rsidR="008D45F2" w:rsidTr="00C60507">
        <w:tc>
          <w:tcPr>
            <w:tcW w:w="1098" w:type="dxa"/>
          </w:tcPr>
          <w:p w:rsidR="008D45F2" w:rsidRDefault="008D45F2" w:rsidP="00C60507">
            <w:pPr>
              <w:jc w:val="center"/>
            </w:pPr>
            <w:r>
              <w:rPr>
                <w:noProof/>
              </w:rPr>
              <w:drawing>
                <wp:inline distT="0" distB="0" distL="0" distR="0">
                  <wp:extent cx="338328" cy="274320"/>
                  <wp:effectExtent l="0" t="0" r="5080" b="0"/>
                  <wp:docPr id="64" name="Picture 64" descr="C:\Users\bkingsbury\Dropbox\Stuff\Recombinant\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kingsbury\Dropbox\Stuff\Recombinant\note.png"/>
                          <pic:cNvPicPr>
                            <a:picLocks noChangeAspect="1" noChangeArrowheads="1"/>
                          </pic:cNvPicPr>
                        </pic:nvPicPr>
                        <pic:blipFill rotWithShape="1">
                          <a:blip r:embed="rId1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8989" b="10674"/>
                          <a:stretch/>
                        </pic:blipFill>
                        <pic:spPr bwMode="auto">
                          <a:xfrm>
                            <a:off x="0" y="0"/>
                            <a:ext cx="338328" cy="27432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tc>
        <w:tc>
          <w:tcPr>
            <w:tcW w:w="7758" w:type="dxa"/>
          </w:tcPr>
          <w:p w:rsidR="008D45F2" w:rsidRPr="001C3301" w:rsidRDefault="008D45F2" w:rsidP="008D45F2">
            <w:pPr>
              <w:rPr>
                <w:szCs w:val="20"/>
              </w:rPr>
            </w:pPr>
            <w:r>
              <w:rPr>
                <w:szCs w:val="20"/>
              </w:rPr>
              <w:t xml:space="preserve">To read more about Hierarchical Clustering, visit: </w:t>
            </w:r>
            <w:hyperlink r:id="rId117" w:history="1">
              <w:r w:rsidR="00C67745" w:rsidRPr="003D54AB">
                <w:rPr>
                  <w:rStyle w:val="Hyperlink"/>
                </w:rPr>
                <w:t>http://www.ics.uci.edu/~eppstein/280/cluster.html</w:t>
              </w:r>
            </w:hyperlink>
          </w:p>
        </w:tc>
      </w:tr>
    </w:tbl>
    <w:p w:rsidR="00BC6E77" w:rsidRDefault="00BC6E77" w:rsidP="0057002B">
      <w:pPr>
        <w:pStyle w:val="Heading4"/>
      </w:pPr>
      <w:bookmarkStart w:id="135" w:name="_Ref320096492"/>
      <w:r>
        <w:lastRenderedPageBreak/>
        <w:t>K-Means Clustering</w:t>
      </w:r>
      <w:bookmarkEnd w:id="135"/>
    </w:p>
    <w:p w:rsidR="00BC6E77" w:rsidRDefault="00BC6E77" w:rsidP="0057002B">
      <w:pPr>
        <w:keepNext/>
      </w:pPr>
      <w:r>
        <w:t>K-Means clustering is a visualization of groupings of</w:t>
      </w:r>
      <w:r w:rsidRPr="007325A0">
        <w:t xml:space="preserve"> </w:t>
      </w:r>
      <w:r>
        <w:t>the most closely related data points, based on the number of groupings you specify.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098"/>
        <w:gridCol w:w="7758"/>
      </w:tblGrid>
      <w:tr w:rsidR="00BC6E77" w:rsidTr="00BC6E77">
        <w:tc>
          <w:tcPr>
            <w:tcW w:w="1098" w:type="dxa"/>
          </w:tcPr>
          <w:p w:rsidR="00BC6E77" w:rsidRDefault="00BC6E77" w:rsidP="0057002B">
            <w:pPr>
              <w:keepNext/>
              <w:jc w:val="center"/>
            </w:pPr>
            <w:r>
              <w:rPr>
                <w:noProof/>
              </w:rPr>
              <w:drawing>
                <wp:inline distT="0" distB="0" distL="0" distR="0">
                  <wp:extent cx="338328" cy="274320"/>
                  <wp:effectExtent l="0" t="0" r="5080" b="0"/>
                  <wp:docPr id="19" name="Picture 19" descr="C:\Users\bkingsbury\Dropbox\Stuff\Recombinant\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kingsbury\Dropbox\Stuff\Recombinant\note.png"/>
                          <pic:cNvPicPr>
                            <a:picLocks noChangeAspect="1" noChangeArrowheads="1"/>
                          </pic:cNvPicPr>
                        </pic:nvPicPr>
                        <pic:blipFill rotWithShape="1">
                          <a:blip r:embed="rId1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8989" b="10674"/>
                          <a:stretch/>
                        </pic:blipFill>
                        <pic:spPr bwMode="auto">
                          <a:xfrm>
                            <a:off x="0" y="0"/>
                            <a:ext cx="338328" cy="27432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tc>
        <w:tc>
          <w:tcPr>
            <w:tcW w:w="7758" w:type="dxa"/>
          </w:tcPr>
          <w:p w:rsidR="00BC6E77" w:rsidRPr="001C3301" w:rsidRDefault="00BC6E77" w:rsidP="00126CF6">
            <w:pPr>
              <w:keepNext/>
              <w:rPr>
                <w:szCs w:val="20"/>
              </w:rPr>
            </w:pPr>
            <w:r>
              <w:rPr>
                <w:szCs w:val="20"/>
              </w:rPr>
              <w:t xml:space="preserve">The K-Means analysis clusters columns together </w:t>
            </w:r>
            <w:r w:rsidR="00126CF6">
              <w:rPr>
                <w:szCs w:val="20"/>
              </w:rPr>
              <w:t>–</w:t>
            </w:r>
            <w:r>
              <w:rPr>
                <w:szCs w:val="20"/>
              </w:rPr>
              <w:t xml:space="preserve"> rows are not clustered.</w:t>
            </w:r>
          </w:p>
        </w:tc>
      </w:tr>
    </w:tbl>
    <w:p w:rsidR="00BC6E77" w:rsidRDefault="00BC6E77" w:rsidP="0057002B">
      <w:pPr>
        <w:pStyle w:val="ListNumStart"/>
        <w:numPr>
          <w:ilvl w:val="0"/>
          <w:numId w:val="9"/>
        </w:numPr>
      </w:pPr>
      <w:r>
        <w:t xml:space="preserve">To generate a k-means clustering </w:t>
      </w:r>
      <w:proofErr w:type="spellStart"/>
      <w:r>
        <w:t>heatmap</w:t>
      </w:r>
      <w:proofErr w:type="spellEnd"/>
      <w:r>
        <w:t>:</w:t>
      </w:r>
    </w:p>
    <w:p w:rsidR="00BC6E77" w:rsidRDefault="00BC6E77" w:rsidP="0057002B">
      <w:pPr>
        <w:pStyle w:val="ListNumber"/>
        <w:keepNext/>
        <w:numPr>
          <w:ilvl w:val="1"/>
          <w:numId w:val="9"/>
        </w:numPr>
      </w:pPr>
      <w:r>
        <w:t xml:space="preserve">Run tranSMART, </w:t>
      </w:r>
      <w:proofErr w:type="gramStart"/>
      <w:r>
        <w:t>then</w:t>
      </w:r>
      <w:proofErr w:type="gramEnd"/>
      <w:r>
        <w:t xml:space="preserve"> click the </w:t>
      </w:r>
      <w:r w:rsidRPr="00A15CC3">
        <w:rPr>
          <w:rStyle w:val="Bold"/>
        </w:rPr>
        <w:t>Dataset Explorer</w:t>
      </w:r>
      <w:r>
        <w:t xml:space="preserve"> tab.</w:t>
      </w:r>
    </w:p>
    <w:p w:rsidR="00BC6E77" w:rsidRDefault="00BC6E77" w:rsidP="0057002B">
      <w:pPr>
        <w:pStyle w:val="ListNumber"/>
        <w:keepNext/>
        <w:numPr>
          <w:ilvl w:val="1"/>
          <w:numId w:val="9"/>
        </w:numPr>
      </w:pPr>
      <w:r>
        <w:t xml:space="preserve">Define the cohorts you wish to analyze by dragging one or more concepts from a study into empty subset definition boxes. For more information, see </w:t>
      </w:r>
      <w:fldSimple w:instr=" REF _Ref320874277 \h  \* MERGEFORMAT ">
        <w:r w:rsidR="004F1671" w:rsidRPr="004F1671">
          <w:rPr>
            <w:rStyle w:val="xRef"/>
          </w:rPr>
          <w:t>Populating the Study Groups</w:t>
        </w:r>
      </w:fldSimple>
      <w:r w:rsidRPr="00A90B0D">
        <w:rPr>
          <w:rStyle w:val="InvisibleOnline"/>
        </w:rPr>
        <w:t xml:space="preserve"> on page </w:t>
      </w:r>
      <w:r w:rsidR="00DB5708" w:rsidRPr="00A90B0D">
        <w:rPr>
          <w:rStyle w:val="InvisibleOnline"/>
        </w:rPr>
        <w:fldChar w:fldCharType="begin"/>
      </w:r>
      <w:r w:rsidRPr="00A90B0D">
        <w:rPr>
          <w:rStyle w:val="InvisibleOnline"/>
        </w:rPr>
        <w:instrText xml:space="preserve"> PAGEREF _Ref320874285 \h </w:instrText>
      </w:r>
      <w:r w:rsidR="00DB5708" w:rsidRPr="00A90B0D">
        <w:rPr>
          <w:rStyle w:val="InvisibleOnline"/>
        </w:rPr>
      </w:r>
      <w:r w:rsidR="00DB5708" w:rsidRPr="00A90B0D">
        <w:rPr>
          <w:rStyle w:val="InvisibleOnline"/>
        </w:rPr>
        <w:fldChar w:fldCharType="separate"/>
      </w:r>
      <w:r w:rsidR="004F1671">
        <w:rPr>
          <w:rStyle w:val="InvisibleOnline"/>
          <w:noProof/>
        </w:rPr>
        <w:t>35</w:t>
      </w:r>
      <w:r w:rsidR="00DB5708" w:rsidRPr="00A90B0D">
        <w:rPr>
          <w:rStyle w:val="InvisibleOnline"/>
        </w:rPr>
        <w:fldChar w:fldCharType="end"/>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098"/>
        <w:gridCol w:w="7758"/>
      </w:tblGrid>
      <w:tr w:rsidR="0057002B" w:rsidTr="00C60507">
        <w:tc>
          <w:tcPr>
            <w:tcW w:w="1098" w:type="dxa"/>
          </w:tcPr>
          <w:p w:rsidR="0057002B" w:rsidRDefault="0057002B" w:rsidP="0057002B">
            <w:pPr>
              <w:keepNext/>
              <w:jc w:val="center"/>
            </w:pPr>
            <w:r>
              <w:rPr>
                <w:noProof/>
              </w:rPr>
              <w:drawing>
                <wp:inline distT="0" distB="0" distL="0" distR="0">
                  <wp:extent cx="338328" cy="274320"/>
                  <wp:effectExtent l="0" t="0" r="5080" b="0"/>
                  <wp:docPr id="34" name="Picture 34" descr="C:\Users\bkingsbury\Dropbox\Stuff\Recombinant\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kingsbury\Dropbox\Stuff\Recombinant\note.png"/>
                          <pic:cNvPicPr>
                            <a:picLocks noChangeAspect="1" noChangeArrowheads="1"/>
                          </pic:cNvPicPr>
                        </pic:nvPicPr>
                        <pic:blipFill rotWithShape="1">
                          <a:blip r:embed="rId1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8989" b="10674"/>
                          <a:stretch/>
                        </pic:blipFill>
                        <pic:spPr bwMode="auto">
                          <a:xfrm>
                            <a:off x="0" y="0"/>
                            <a:ext cx="338328" cy="27432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tc>
        <w:tc>
          <w:tcPr>
            <w:tcW w:w="7758" w:type="dxa"/>
          </w:tcPr>
          <w:p w:rsidR="0057002B" w:rsidRPr="001C3301" w:rsidRDefault="0057002B" w:rsidP="0057002B">
            <w:pPr>
              <w:keepNext/>
              <w:rPr>
                <w:szCs w:val="20"/>
              </w:rPr>
            </w:pPr>
            <w:r>
              <w:rPr>
                <w:szCs w:val="20"/>
              </w:rPr>
              <w:t>To compare two subsets, you may drag an additional concept into the Subset 2 comparison box.</w:t>
            </w:r>
          </w:p>
        </w:tc>
      </w:tr>
    </w:tbl>
    <w:p w:rsidR="00BC6E77" w:rsidRDefault="00BC6E77" w:rsidP="00BC6E77">
      <w:pPr>
        <w:pStyle w:val="ListNumber"/>
        <w:keepNext/>
        <w:numPr>
          <w:ilvl w:val="1"/>
          <w:numId w:val="9"/>
        </w:numPr>
        <w:rPr>
          <w:rStyle w:val="Bold"/>
          <w:b w:val="0"/>
        </w:rPr>
      </w:pPr>
      <w:r>
        <w:t xml:space="preserve">Click the </w:t>
      </w:r>
      <w:r w:rsidRPr="009C3A3F">
        <w:rPr>
          <w:rStyle w:val="Bold"/>
        </w:rPr>
        <w:t>Advanced</w:t>
      </w:r>
      <w:r>
        <w:rPr>
          <w:rStyle w:val="Bold"/>
        </w:rPr>
        <w:t xml:space="preserve"> Workflow </w:t>
      </w:r>
      <w:r>
        <w:rPr>
          <w:rStyle w:val="Bold"/>
          <w:b w:val="0"/>
        </w:rPr>
        <w:t>tab:</w:t>
      </w:r>
    </w:p>
    <w:p w:rsidR="00BC6E77" w:rsidRDefault="00337BB0" w:rsidP="00BC6E77">
      <w:pPr>
        <w:pStyle w:val="ListNumber"/>
        <w:numPr>
          <w:ilvl w:val="0"/>
          <w:numId w:val="0"/>
        </w:numPr>
        <w:ind w:left="360"/>
        <w:rPr>
          <w:rStyle w:val="Bold"/>
          <w:b w:val="0"/>
        </w:rPr>
      </w:pPr>
      <w:r>
        <w:rPr>
          <w:noProof/>
        </w:rPr>
        <w:drawing>
          <wp:inline distT="0" distB="0" distL="0" distR="0">
            <wp:extent cx="4806086" cy="528646"/>
            <wp:effectExtent l="0" t="0" r="0" b="5080"/>
            <wp:docPr id="154" name="Picture 154" descr="C:\Users\ctucker\AppData\Local\Temp\SNAGHTML27dca9d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ctucker\AppData\Local\Temp\SNAGHTML27dca9d6.PNG"/>
                    <pic:cNvPicPr>
                      <a:picLocks noChangeAspect="1" noChangeArrowheads="1"/>
                    </pic:cNvPicPr>
                  </pic:nvPicPr>
                  <pic:blipFill>
                    <a:blip r:embed="rId10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806086" cy="528646"/>
                    </a:xfrm>
                    <a:prstGeom prst="rect">
                      <a:avLst/>
                    </a:prstGeom>
                    <a:noFill/>
                    <a:ln>
                      <a:noFill/>
                    </a:ln>
                  </pic:spPr>
                </pic:pic>
              </a:graphicData>
            </a:graphic>
          </wp:inline>
        </w:drawing>
      </w:r>
    </w:p>
    <w:p w:rsidR="00BC6E77" w:rsidRPr="000B573E" w:rsidRDefault="00BC6E77" w:rsidP="00BC6E77">
      <w:pPr>
        <w:pStyle w:val="ListNumber"/>
        <w:keepNext/>
        <w:numPr>
          <w:ilvl w:val="1"/>
          <w:numId w:val="9"/>
        </w:numPr>
        <w:rPr>
          <w:rStyle w:val="Bold"/>
          <w:b w:val="0"/>
        </w:rPr>
      </w:pPr>
      <w:r>
        <w:t xml:space="preserve">Select </w:t>
      </w:r>
      <w:r>
        <w:rPr>
          <w:b/>
        </w:rPr>
        <w:t>K-Means Clustering</w:t>
      </w:r>
      <w:r>
        <w:t xml:space="preserve"> from the </w:t>
      </w:r>
      <w:r w:rsidRPr="0076031A">
        <w:rPr>
          <w:rStyle w:val="Bold"/>
        </w:rPr>
        <w:t>Analysis</w:t>
      </w:r>
      <w:r>
        <w:t xml:space="preserve"> dropdown menu:</w:t>
      </w:r>
    </w:p>
    <w:p w:rsidR="00BC6E77" w:rsidRDefault="00185BD1" w:rsidP="00BC6E77">
      <w:pPr>
        <w:pStyle w:val="ListNumber"/>
        <w:numPr>
          <w:ilvl w:val="0"/>
          <w:numId w:val="0"/>
        </w:numPr>
        <w:ind w:left="360"/>
      </w:pPr>
      <w:r>
        <w:rPr>
          <w:noProof/>
        </w:rPr>
        <w:drawing>
          <wp:inline distT="0" distB="0" distL="0" distR="0">
            <wp:extent cx="1392195" cy="1829742"/>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92195" cy="1829742"/>
                    </a:xfrm>
                    <a:prstGeom prst="rect">
                      <a:avLst/>
                    </a:prstGeom>
                    <a:noFill/>
                  </pic:spPr>
                </pic:pic>
              </a:graphicData>
            </a:graphic>
          </wp:inline>
        </w:drawing>
      </w:r>
    </w:p>
    <w:p w:rsidR="00BC6E77" w:rsidRDefault="00BC6E77" w:rsidP="00BC6E77">
      <w:pPr>
        <w:pStyle w:val="ListNumber"/>
        <w:numPr>
          <w:ilvl w:val="0"/>
          <w:numId w:val="0"/>
        </w:numPr>
        <w:ind w:left="360"/>
      </w:pPr>
      <w:r>
        <w:t>The Variable Selection section appears.</w:t>
      </w:r>
    </w:p>
    <w:p w:rsidR="00BC6E77" w:rsidRDefault="00BC6E77" w:rsidP="00BC6E77">
      <w:pPr>
        <w:pStyle w:val="ListNumber"/>
        <w:keepNext/>
        <w:numPr>
          <w:ilvl w:val="1"/>
          <w:numId w:val="9"/>
        </w:numPr>
      </w:pPr>
      <w:r>
        <w:lastRenderedPageBreak/>
        <w:t xml:space="preserve">Define the </w:t>
      </w:r>
      <w:proofErr w:type="spellStart"/>
      <w:r>
        <w:t>heatmap</w:t>
      </w:r>
      <w:proofErr w:type="spellEnd"/>
      <w:r>
        <w:t xml:space="preserve"> variable by selecting a high dimensional data node from the Dataset Explorer tree and dragging it into the </w:t>
      </w:r>
      <w:proofErr w:type="spellStart"/>
      <w:r>
        <w:t>Heatmap</w:t>
      </w:r>
      <w:proofErr w:type="spellEnd"/>
      <w:r>
        <w:t xml:space="preserve"> Variable definition box:</w:t>
      </w:r>
    </w:p>
    <w:p w:rsidR="00BC6E77" w:rsidRDefault="00A84A20" w:rsidP="00BC6E77">
      <w:pPr>
        <w:pStyle w:val="ListNumber"/>
        <w:numPr>
          <w:ilvl w:val="0"/>
          <w:numId w:val="0"/>
        </w:numPr>
        <w:ind w:left="360"/>
      </w:pPr>
      <w:r>
        <w:rPr>
          <w:noProof/>
        </w:rPr>
        <w:drawing>
          <wp:inline distT="0" distB="0" distL="0" distR="0">
            <wp:extent cx="2626587" cy="2537254"/>
            <wp:effectExtent l="19050" t="0" r="2313" b="0"/>
            <wp:docPr id="11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9" cstate="print"/>
                    <a:srcRect/>
                    <a:stretch>
                      <a:fillRect/>
                    </a:stretch>
                  </pic:blipFill>
                  <pic:spPr bwMode="auto">
                    <a:xfrm>
                      <a:off x="0" y="0"/>
                      <a:ext cx="2627312" cy="2537954"/>
                    </a:xfrm>
                    <a:prstGeom prst="rect">
                      <a:avLst/>
                    </a:prstGeom>
                    <a:noFill/>
                    <a:ln w="9525">
                      <a:noFill/>
                      <a:miter lim="800000"/>
                      <a:headEnd/>
                      <a:tailEnd/>
                    </a:ln>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098"/>
        <w:gridCol w:w="7758"/>
      </w:tblGrid>
      <w:tr w:rsidR="00BC6E77" w:rsidTr="00BC6E77">
        <w:tc>
          <w:tcPr>
            <w:tcW w:w="1098" w:type="dxa"/>
          </w:tcPr>
          <w:p w:rsidR="00BC6E77" w:rsidRDefault="00BC6E77" w:rsidP="00BC6E77">
            <w:pPr>
              <w:jc w:val="center"/>
            </w:pPr>
            <w:r>
              <w:rPr>
                <w:noProof/>
              </w:rPr>
              <w:drawing>
                <wp:inline distT="0" distB="0" distL="0" distR="0">
                  <wp:extent cx="338328" cy="274320"/>
                  <wp:effectExtent l="0" t="0" r="5080" b="0"/>
                  <wp:docPr id="130" name="Picture 130" descr="C:\Users\bkingsbury\Dropbox\Stuff\Recombinant\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kingsbury\Dropbox\Stuff\Recombinant\note.png"/>
                          <pic:cNvPicPr>
                            <a:picLocks noChangeAspect="1" noChangeArrowheads="1"/>
                          </pic:cNvPicPr>
                        </pic:nvPicPr>
                        <pic:blipFill rotWithShape="1">
                          <a:blip r:embed="rId1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8989" b="10674"/>
                          <a:stretch/>
                        </pic:blipFill>
                        <pic:spPr bwMode="auto">
                          <a:xfrm>
                            <a:off x="0" y="0"/>
                            <a:ext cx="338328" cy="27432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tc>
        <w:tc>
          <w:tcPr>
            <w:tcW w:w="7758" w:type="dxa"/>
          </w:tcPr>
          <w:p w:rsidR="00BC6E77" w:rsidRPr="001C3301" w:rsidRDefault="00BC6E77" w:rsidP="00337BB0">
            <w:pPr>
              <w:rPr>
                <w:szCs w:val="20"/>
              </w:rPr>
            </w:pPr>
            <w:r>
              <w:rPr>
                <w:szCs w:val="20"/>
              </w:rPr>
              <w:t xml:space="preserve">High dimensional data nodes are indicated by the icon </w:t>
            </w:r>
            <w:r w:rsidR="00337BB0">
              <w:rPr>
                <w:szCs w:val="20"/>
              </w:rPr>
              <w:t>(</w:t>
            </w:r>
            <w:r w:rsidR="00337BB0">
              <w:rPr>
                <w:noProof/>
              </w:rPr>
              <w:drawing>
                <wp:inline distT="0" distB="0" distL="0" distR="0">
                  <wp:extent cx="123810" cy="85714"/>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cstate="print"/>
                          <a:stretch>
                            <a:fillRect/>
                          </a:stretch>
                        </pic:blipFill>
                        <pic:spPr>
                          <a:xfrm>
                            <a:off x="0" y="0"/>
                            <a:ext cx="123810" cy="85714"/>
                          </a:xfrm>
                          <a:prstGeom prst="rect">
                            <a:avLst/>
                          </a:prstGeom>
                        </pic:spPr>
                      </pic:pic>
                    </a:graphicData>
                  </a:graphic>
                </wp:inline>
              </w:drawing>
            </w:r>
            <w:r w:rsidR="00337BB0">
              <w:rPr>
                <w:szCs w:val="20"/>
              </w:rPr>
              <w:t xml:space="preserve">) </w:t>
            </w:r>
            <w:r>
              <w:rPr>
                <w:szCs w:val="20"/>
              </w:rPr>
              <w:t>to the left of study data.</w:t>
            </w:r>
          </w:p>
        </w:tc>
      </w:tr>
    </w:tbl>
    <w:p w:rsidR="00BC6E77" w:rsidRDefault="00BC6E77" w:rsidP="00BC6E77">
      <w:pPr>
        <w:pStyle w:val="ListNumber"/>
        <w:keepNext/>
        <w:numPr>
          <w:ilvl w:val="1"/>
          <w:numId w:val="9"/>
        </w:numPr>
      </w:pPr>
      <w:r>
        <w:t xml:space="preserve">Click the </w:t>
      </w:r>
      <w:r>
        <w:rPr>
          <w:b/>
        </w:rPr>
        <w:t xml:space="preserve">High Dimensional Data </w:t>
      </w:r>
      <w:r>
        <w:t>button.</w:t>
      </w:r>
    </w:p>
    <w:p w:rsidR="00BC6E77" w:rsidRDefault="00BC6E77" w:rsidP="00BC6E77">
      <w:pPr>
        <w:pStyle w:val="ListNumber"/>
        <w:numPr>
          <w:ilvl w:val="0"/>
          <w:numId w:val="0"/>
        </w:numPr>
        <w:ind w:left="360"/>
      </w:pPr>
      <w:r>
        <w:t>The Compare Subsets-Pathway Selection dialog appears.</w:t>
      </w:r>
    </w:p>
    <w:p w:rsidR="00BC6E77" w:rsidRDefault="00BC6E77" w:rsidP="00BC6E77">
      <w:pPr>
        <w:pStyle w:val="ListNumber"/>
        <w:numPr>
          <w:ilvl w:val="1"/>
          <w:numId w:val="9"/>
        </w:numPr>
      </w:pPr>
      <w:r>
        <w:t>Specify the platform and other factors of interest.</w:t>
      </w:r>
    </w:p>
    <w:p w:rsidR="00BC6E77" w:rsidRDefault="00BC6E77" w:rsidP="00BC6E77">
      <w:pPr>
        <w:pStyle w:val="ListNumber"/>
        <w:numPr>
          <w:ilvl w:val="0"/>
          <w:numId w:val="0"/>
        </w:numPr>
        <w:ind w:left="360"/>
      </w:pPr>
      <w:r>
        <w:t xml:space="preserve">For more information, see </w:t>
      </w:r>
      <w:fldSimple w:instr=" REF _Ref320095674 \h  \* MERGEFORMAT ">
        <w:r w:rsidR="004F1671" w:rsidRPr="004F1671">
          <w:rPr>
            <w:rStyle w:val="xRef"/>
          </w:rPr>
          <w:t>High Dimensional Data</w:t>
        </w:r>
      </w:fldSimple>
      <w:r w:rsidRPr="00A90B0D">
        <w:rPr>
          <w:rStyle w:val="InvisibleOnline"/>
        </w:rPr>
        <w:t xml:space="preserve"> on page </w:t>
      </w:r>
      <w:r w:rsidR="00DB5708" w:rsidRPr="00A90B0D">
        <w:rPr>
          <w:rStyle w:val="InvisibleOnline"/>
        </w:rPr>
        <w:fldChar w:fldCharType="begin"/>
      </w:r>
      <w:r w:rsidRPr="00A90B0D">
        <w:rPr>
          <w:rStyle w:val="InvisibleOnline"/>
        </w:rPr>
        <w:instrText xml:space="preserve"> PAGEREF _Ref320095679 \h </w:instrText>
      </w:r>
      <w:r w:rsidR="00DB5708" w:rsidRPr="00A90B0D">
        <w:rPr>
          <w:rStyle w:val="InvisibleOnline"/>
        </w:rPr>
      </w:r>
      <w:r w:rsidR="00DB5708" w:rsidRPr="00A90B0D">
        <w:rPr>
          <w:rStyle w:val="InvisibleOnline"/>
        </w:rPr>
        <w:fldChar w:fldCharType="separate"/>
      </w:r>
      <w:r w:rsidR="004F1671">
        <w:rPr>
          <w:rStyle w:val="InvisibleOnline"/>
          <w:noProof/>
        </w:rPr>
        <w:t>76</w:t>
      </w:r>
      <w:r w:rsidR="00DB5708" w:rsidRPr="00A90B0D">
        <w:rPr>
          <w:rStyle w:val="InvisibleOnline"/>
        </w:rPr>
        <w:fldChar w:fldCharType="end"/>
      </w:r>
      <w:r>
        <w:t>.</w:t>
      </w:r>
    </w:p>
    <w:p w:rsidR="00BC6E77" w:rsidRDefault="00BC6E77" w:rsidP="00BC6E77">
      <w:pPr>
        <w:pStyle w:val="ListNumber"/>
        <w:numPr>
          <w:ilvl w:val="1"/>
          <w:numId w:val="9"/>
        </w:numPr>
      </w:pPr>
      <w:r>
        <w:t xml:space="preserve">Click </w:t>
      </w:r>
      <w:r>
        <w:rPr>
          <w:b/>
        </w:rPr>
        <w:t>Apply Selections</w:t>
      </w:r>
      <w:r>
        <w:t xml:space="preserve">. </w:t>
      </w:r>
    </w:p>
    <w:p w:rsidR="00BC6E77" w:rsidRDefault="00BC6E77" w:rsidP="00BC6E77">
      <w:pPr>
        <w:pStyle w:val="ListNumber"/>
        <w:numPr>
          <w:ilvl w:val="1"/>
          <w:numId w:val="9"/>
        </w:numPr>
      </w:pPr>
      <w:r>
        <w:t xml:space="preserve">In the </w:t>
      </w:r>
      <w:r>
        <w:rPr>
          <w:b/>
        </w:rPr>
        <w:t>Number of clusters</w:t>
      </w:r>
      <w:r>
        <w:t xml:space="preserve"> field, type a numerical value. </w:t>
      </w:r>
    </w:p>
    <w:p w:rsidR="00BC6E77" w:rsidRDefault="00BC6E77" w:rsidP="00F20BDB">
      <w:pPr>
        <w:pStyle w:val="ListNumber"/>
        <w:keepNext/>
        <w:numPr>
          <w:ilvl w:val="1"/>
          <w:numId w:val="9"/>
        </w:numPr>
      </w:pPr>
      <w:r>
        <w:lastRenderedPageBreak/>
        <w:t xml:space="preserve">Click </w:t>
      </w:r>
      <w:r>
        <w:rPr>
          <w:rStyle w:val="Bold"/>
        </w:rPr>
        <w:t>Run</w:t>
      </w:r>
      <w:r>
        <w:t>.</w:t>
      </w:r>
    </w:p>
    <w:p w:rsidR="00BC6E77" w:rsidRDefault="00BC6E77" w:rsidP="00F20BDB">
      <w:pPr>
        <w:pStyle w:val="ListNumber"/>
        <w:keepNext/>
        <w:numPr>
          <w:ilvl w:val="0"/>
          <w:numId w:val="0"/>
        </w:numPr>
        <w:ind w:left="360"/>
      </w:pPr>
      <w:r>
        <w:t>Your analysis appears below:</w:t>
      </w:r>
    </w:p>
    <w:p w:rsidR="00BC6E77" w:rsidRDefault="000C74E1" w:rsidP="00BC6E77">
      <w:pPr>
        <w:pStyle w:val="ListNumber"/>
        <w:numPr>
          <w:ilvl w:val="0"/>
          <w:numId w:val="0"/>
        </w:numPr>
        <w:ind w:left="360"/>
      </w:pPr>
      <w:r>
        <w:rPr>
          <w:noProof/>
        </w:rPr>
        <w:drawing>
          <wp:inline distT="0" distB="0" distL="0" distR="0">
            <wp:extent cx="5476875" cy="4210050"/>
            <wp:effectExtent l="19050" t="0" r="9525" b="0"/>
            <wp:docPr id="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0" cstate="print"/>
                    <a:srcRect/>
                    <a:stretch>
                      <a:fillRect/>
                    </a:stretch>
                  </pic:blipFill>
                  <pic:spPr bwMode="auto">
                    <a:xfrm>
                      <a:off x="0" y="0"/>
                      <a:ext cx="5476875" cy="4210050"/>
                    </a:xfrm>
                    <a:prstGeom prst="rect">
                      <a:avLst/>
                    </a:prstGeom>
                    <a:noFill/>
                    <a:ln w="9525">
                      <a:noFill/>
                      <a:miter lim="800000"/>
                      <a:headEnd/>
                      <a:tailEnd/>
                    </a:ln>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098"/>
        <w:gridCol w:w="7758"/>
      </w:tblGrid>
      <w:tr w:rsidR="001B4B81" w:rsidTr="00C60507">
        <w:tc>
          <w:tcPr>
            <w:tcW w:w="1098" w:type="dxa"/>
          </w:tcPr>
          <w:p w:rsidR="001B4B81" w:rsidRDefault="001B4B81" w:rsidP="00C60507">
            <w:pPr>
              <w:jc w:val="center"/>
            </w:pPr>
            <w:r>
              <w:rPr>
                <w:noProof/>
              </w:rPr>
              <w:drawing>
                <wp:inline distT="0" distB="0" distL="0" distR="0">
                  <wp:extent cx="338328" cy="274320"/>
                  <wp:effectExtent l="0" t="0" r="5080" b="0"/>
                  <wp:docPr id="36" name="Picture 36" descr="C:\Users\bkingsbury\Dropbox\Stuff\Recombinant\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kingsbury\Dropbox\Stuff\Recombinant\note.png"/>
                          <pic:cNvPicPr>
                            <a:picLocks noChangeAspect="1" noChangeArrowheads="1"/>
                          </pic:cNvPicPr>
                        </pic:nvPicPr>
                        <pic:blipFill rotWithShape="1">
                          <a:blip r:embed="rId1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8989" b="10674"/>
                          <a:stretch/>
                        </pic:blipFill>
                        <pic:spPr bwMode="auto">
                          <a:xfrm>
                            <a:off x="0" y="0"/>
                            <a:ext cx="338328" cy="27432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tc>
        <w:tc>
          <w:tcPr>
            <w:tcW w:w="7758" w:type="dxa"/>
          </w:tcPr>
          <w:p w:rsidR="001B4B81" w:rsidRPr="001C3301" w:rsidRDefault="001B4B81" w:rsidP="00C60507">
            <w:pPr>
              <w:rPr>
                <w:szCs w:val="20"/>
              </w:rPr>
            </w:pPr>
            <w:r>
              <w:rPr>
                <w:szCs w:val="20"/>
              </w:rPr>
              <w:t xml:space="preserve">To read more about K-Means Clustering, visit: </w:t>
            </w:r>
            <w:ins w:id="136" w:author="mbradenb" w:date="2013-09-10T14:57:00Z">
              <w:r w:rsidR="00DB5708">
                <w:rPr>
                  <w:rStyle w:val="xRef"/>
                </w:rPr>
                <w:fldChar w:fldCharType="begin"/>
              </w:r>
              <w:r w:rsidR="00741BB4">
                <w:rPr>
                  <w:rStyle w:val="xRef"/>
                </w:rPr>
                <w:instrText xml:space="preserve"> HYPERLINK "</w:instrText>
              </w:r>
            </w:ins>
            <w:r w:rsidR="00741BB4" w:rsidRPr="001B4B81">
              <w:rPr>
                <w:rStyle w:val="xRef"/>
              </w:rPr>
              <w:instrText>http://www.ics.uci.edu/~eppstein/280/cluster.html</w:instrText>
            </w:r>
            <w:ins w:id="137" w:author="mbradenb" w:date="2013-09-10T14:57:00Z">
              <w:r w:rsidR="00741BB4">
                <w:rPr>
                  <w:rStyle w:val="xRef"/>
                </w:rPr>
                <w:instrText xml:space="preserve">" </w:instrText>
              </w:r>
              <w:r w:rsidR="00DB5708">
                <w:rPr>
                  <w:rStyle w:val="xRef"/>
                </w:rPr>
                <w:fldChar w:fldCharType="separate"/>
              </w:r>
            </w:ins>
            <w:r w:rsidR="00741BB4" w:rsidRPr="00736E2F">
              <w:rPr>
                <w:rStyle w:val="Hyperlink"/>
              </w:rPr>
              <w:t>http://www.ics.uci.edu/~eppstein/280/cluster.html</w:t>
            </w:r>
            <w:ins w:id="138" w:author="mbradenb" w:date="2013-09-10T14:57:00Z">
              <w:r w:rsidR="00DB5708">
                <w:rPr>
                  <w:rStyle w:val="xRef"/>
                </w:rPr>
                <w:fldChar w:fldCharType="end"/>
              </w:r>
            </w:ins>
          </w:p>
        </w:tc>
      </w:tr>
    </w:tbl>
    <w:p w:rsidR="001B4B81" w:rsidRPr="004343C3" w:rsidRDefault="001B4B81" w:rsidP="00BC6E77">
      <w:pPr>
        <w:pStyle w:val="ListNumber"/>
        <w:numPr>
          <w:ilvl w:val="0"/>
          <w:numId w:val="0"/>
        </w:numPr>
        <w:ind w:left="360"/>
      </w:pPr>
    </w:p>
    <w:p w:rsidR="00BC6E77" w:rsidRDefault="00BC6E77" w:rsidP="00BC6E77">
      <w:pPr>
        <w:pStyle w:val="Heading4"/>
      </w:pPr>
      <w:bookmarkStart w:id="139" w:name="_Ref320188612"/>
      <w:r>
        <w:t>Marker Selection</w:t>
      </w:r>
      <w:bookmarkEnd w:id="139"/>
    </w:p>
    <w:p w:rsidR="00BC6E77" w:rsidRDefault="00BC6E77" w:rsidP="00BC6E77">
      <w:pPr>
        <w:keepNext/>
      </w:pPr>
      <w:r>
        <w:t xml:space="preserve">A marker selection </w:t>
      </w:r>
      <w:proofErr w:type="spellStart"/>
      <w:r>
        <w:t>heatmap</w:t>
      </w:r>
      <w:proofErr w:type="spellEnd"/>
      <w:r>
        <w:t xml:space="preserve"> is a visualization of differentially expressed genes in distinct phenotypes.</w:t>
      </w:r>
      <w:r w:rsidR="00F20BDB">
        <w:t xml:space="preserve"> </w:t>
      </w:r>
      <w:r w:rsidR="002156DB">
        <w:t>Specifically, the algorithm determines the set of genes which is most differently exp</w:t>
      </w:r>
      <w:r w:rsidR="00F20BDB">
        <w:t>ressed between the two subsets.</w:t>
      </w:r>
      <w:r w:rsidR="002156DB">
        <w:t xml:space="preserve"> This list of differentially expressed genes is subsequently presented in a table, along with a variety of accompanying statistics.</w:t>
      </w:r>
    </w:p>
    <w:p w:rsidR="00BC6E77" w:rsidRDefault="00BC6E77" w:rsidP="00BC6E77">
      <w:pPr>
        <w:pStyle w:val="ListNumStart"/>
        <w:numPr>
          <w:ilvl w:val="0"/>
          <w:numId w:val="9"/>
        </w:numPr>
      </w:pPr>
      <w:r>
        <w:t xml:space="preserve">To generate a marker selection </w:t>
      </w:r>
      <w:proofErr w:type="spellStart"/>
      <w:r>
        <w:t>heatmap</w:t>
      </w:r>
      <w:proofErr w:type="spellEnd"/>
      <w:r>
        <w:t>:</w:t>
      </w:r>
    </w:p>
    <w:p w:rsidR="00BC6E77" w:rsidRDefault="00BC6E77" w:rsidP="00BC6E77">
      <w:pPr>
        <w:pStyle w:val="ListNumber"/>
        <w:numPr>
          <w:ilvl w:val="1"/>
          <w:numId w:val="9"/>
        </w:numPr>
      </w:pPr>
      <w:r>
        <w:t xml:space="preserve">Run tranSMART, </w:t>
      </w:r>
      <w:proofErr w:type="gramStart"/>
      <w:r>
        <w:t>then</w:t>
      </w:r>
      <w:proofErr w:type="gramEnd"/>
      <w:r>
        <w:t xml:space="preserve"> click the </w:t>
      </w:r>
      <w:r w:rsidRPr="00A15CC3">
        <w:rPr>
          <w:rStyle w:val="Bold"/>
        </w:rPr>
        <w:t>Dataset Explorer</w:t>
      </w:r>
      <w:r>
        <w:t xml:space="preserve"> tab.</w:t>
      </w:r>
    </w:p>
    <w:p w:rsidR="00BC6E77" w:rsidRDefault="00BC6E77" w:rsidP="00BC6E77">
      <w:pPr>
        <w:pStyle w:val="ListNumber"/>
        <w:numPr>
          <w:ilvl w:val="1"/>
          <w:numId w:val="9"/>
        </w:numPr>
      </w:pPr>
      <w:r>
        <w:t xml:space="preserve">Define the cohorts you wish to analyze by dragging one or more concepts from a study into empty subset definition boxes. For more information, see </w:t>
      </w:r>
      <w:fldSimple w:instr=" REF _Ref320874277 \h  \* MERGEFORMAT ">
        <w:r w:rsidR="004F1671" w:rsidRPr="004F1671">
          <w:rPr>
            <w:rStyle w:val="xRef"/>
          </w:rPr>
          <w:t>Populating the Study Groups</w:t>
        </w:r>
      </w:fldSimple>
      <w:r w:rsidRPr="00A90B0D">
        <w:rPr>
          <w:rStyle w:val="InvisibleOnline"/>
        </w:rPr>
        <w:t xml:space="preserve"> on page </w:t>
      </w:r>
      <w:r w:rsidR="00DB5708" w:rsidRPr="00A90B0D">
        <w:rPr>
          <w:rStyle w:val="InvisibleOnline"/>
        </w:rPr>
        <w:fldChar w:fldCharType="begin"/>
      </w:r>
      <w:r w:rsidRPr="00A90B0D">
        <w:rPr>
          <w:rStyle w:val="InvisibleOnline"/>
        </w:rPr>
        <w:instrText xml:space="preserve"> PAGEREF _Ref320874285 \h </w:instrText>
      </w:r>
      <w:r w:rsidR="00DB5708" w:rsidRPr="00A90B0D">
        <w:rPr>
          <w:rStyle w:val="InvisibleOnline"/>
        </w:rPr>
      </w:r>
      <w:r w:rsidR="00DB5708" w:rsidRPr="00A90B0D">
        <w:rPr>
          <w:rStyle w:val="InvisibleOnline"/>
        </w:rPr>
        <w:fldChar w:fldCharType="separate"/>
      </w:r>
      <w:r w:rsidR="004F1671">
        <w:rPr>
          <w:rStyle w:val="InvisibleOnline"/>
          <w:noProof/>
        </w:rPr>
        <w:t>35</w:t>
      </w:r>
      <w:r w:rsidR="00DB5708" w:rsidRPr="00A90B0D">
        <w:rPr>
          <w:rStyle w:val="InvisibleOnline"/>
        </w:rPr>
        <w:fldChar w:fldCharType="end"/>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116"/>
        <w:gridCol w:w="7740"/>
      </w:tblGrid>
      <w:tr w:rsidR="00F20BDB" w:rsidTr="00C60507">
        <w:tc>
          <w:tcPr>
            <w:tcW w:w="1116" w:type="dxa"/>
          </w:tcPr>
          <w:p w:rsidR="00F20BDB" w:rsidRDefault="00F20BDB" w:rsidP="00C60507">
            <w:pPr>
              <w:jc w:val="center"/>
            </w:pPr>
            <w:r>
              <w:rPr>
                <w:noProof/>
              </w:rPr>
              <w:lastRenderedPageBreak/>
              <w:drawing>
                <wp:inline distT="0" distB="0" distL="0" distR="0">
                  <wp:extent cx="285714" cy="285714"/>
                  <wp:effectExtent l="0" t="0" r="635"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png"/>
                          <pic:cNvPicPr/>
                        </pic:nvPicPr>
                        <pic:blipFill>
                          <a:blip r:embed="rId12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85714" cy="285714"/>
                          </a:xfrm>
                          <a:prstGeom prst="rect">
                            <a:avLst/>
                          </a:prstGeom>
                        </pic:spPr>
                      </pic:pic>
                    </a:graphicData>
                  </a:graphic>
                </wp:inline>
              </w:drawing>
            </w:r>
          </w:p>
        </w:tc>
        <w:tc>
          <w:tcPr>
            <w:tcW w:w="7740" w:type="dxa"/>
          </w:tcPr>
          <w:p w:rsidR="00F20BDB" w:rsidRDefault="00F20BDB" w:rsidP="00C60507">
            <w:r>
              <w:rPr>
                <w:szCs w:val="20"/>
              </w:rPr>
              <w:t xml:space="preserve">Two subsets must be specified when using a Marker Selection </w:t>
            </w:r>
            <w:proofErr w:type="spellStart"/>
            <w:r>
              <w:rPr>
                <w:szCs w:val="20"/>
              </w:rPr>
              <w:t>heatmap</w:t>
            </w:r>
            <w:proofErr w:type="spellEnd"/>
            <w:r>
              <w:rPr>
                <w:szCs w:val="20"/>
              </w:rPr>
              <w:t>.</w:t>
            </w:r>
            <w:r>
              <w:t xml:space="preserve"> </w:t>
            </w:r>
          </w:p>
        </w:tc>
      </w:tr>
    </w:tbl>
    <w:p w:rsidR="00BC6E77" w:rsidRDefault="00BC6E77" w:rsidP="00BC6E77">
      <w:pPr>
        <w:pStyle w:val="ListNumber"/>
        <w:keepNext/>
        <w:numPr>
          <w:ilvl w:val="1"/>
          <w:numId w:val="9"/>
        </w:numPr>
        <w:rPr>
          <w:rStyle w:val="Bold"/>
          <w:b w:val="0"/>
        </w:rPr>
      </w:pPr>
      <w:r>
        <w:t xml:space="preserve">Click the </w:t>
      </w:r>
      <w:r w:rsidRPr="009C3A3F">
        <w:rPr>
          <w:rStyle w:val="Bold"/>
        </w:rPr>
        <w:t>Advanced</w:t>
      </w:r>
      <w:r>
        <w:rPr>
          <w:rStyle w:val="Bold"/>
        </w:rPr>
        <w:t xml:space="preserve"> Workflow </w:t>
      </w:r>
      <w:r>
        <w:rPr>
          <w:rStyle w:val="Bold"/>
          <w:b w:val="0"/>
        </w:rPr>
        <w:t>tab:</w:t>
      </w:r>
    </w:p>
    <w:p w:rsidR="00BC6E77" w:rsidRDefault="00337BB0" w:rsidP="00BC6E77">
      <w:pPr>
        <w:pStyle w:val="ListNumber"/>
        <w:numPr>
          <w:ilvl w:val="0"/>
          <w:numId w:val="0"/>
        </w:numPr>
        <w:ind w:left="360"/>
        <w:rPr>
          <w:rStyle w:val="Bold"/>
          <w:b w:val="0"/>
        </w:rPr>
      </w:pPr>
      <w:r>
        <w:rPr>
          <w:noProof/>
        </w:rPr>
        <w:drawing>
          <wp:inline distT="0" distB="0" distL="0" distR="0">
            <wp:extent cx="5120640" cy="563245"/>
            <wp:effectExtent l="0" t="0" r="3810" b="8255"/>
            <wp:docPr id="161" name="Picture 161" descr="C:\Users\ctucker\AppData\Local\Temp\SNAGHTML27dca9d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ctucker\AppData\Local\Temp\SNAGHTML27dca9d6.PNG"/>
                    <pic:cNvPicPr>
                      <a:picLocks noChangeAspect="1" noChangeArrowheads="1"/>
                    </pic:cNvPicPr>
                  </pic:nvPicPr>
                  <pic:blipFill>
                    <a:blip r:embed="rId10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120640" cy="563245"/>
                    </a:xfrm>
                    <a:prstGeom prst="rect">
                      <a:avLst/>
                    </a:prstGeom>
                    <a:noFill/>
                    <a:ln>
                      <a:noFill/>
                    </a:ln>
                  </pic:spPr>
                </pic:pic>
              </a:graphicData>
            </a:graphic>
          </wp:inline>
        </w:drawing>
      </w:r>
    </w:p>
    <w:p w:rsidR="00BC6E77" w:rsidRPr="000B573E" w:rsidRDefault="00BC6E77" w:rsidP="00BC6E77">
      <w:pPr>
        <w:pStyle w:val="ListNumber"/>
        <w:keepNext/>
        <w:numPr>
          <w:ilvl w:val="1"/>
          <w:numId w:val="9"/>
        </w:numPr>
        <w:rPr>
          <w:rStyle w:val="Bold"/>
          <w:b w:val="0"/>
        </w:rPr>
      </w:pPr>
      <w:r>
        <w:t xml:space="preserve">Select </w:t>
      </w:r>
      <w:r>
        <w:rPr>
          <w:b/>
        </w:rPr>
        <w:t>Marker Selection</w:t>
      </w:r>
      <w:r>
        <w:t xml:space="preserve"> from the </w:t>
      </w:r>
      <w:r w:rsidRPr="0076031A">
        <w:rPr>
          <w:rStyle w:val="Bold"/>
        </w:rPr>
        <w:t>Analysis</w:t>
      </w:r>
      <w:r>
        <w:t xml:space="preserve"> dropdown menu:</w:t>
      </w:r>
    </w:p>
    <w:p w:rsidR="00BC6E77" w:rsidRDefault="003B15FA" w:rsidP="00BC6E77">
      <w:pPr>
        <w:pStyle w:val="ListNumber"/>
        <w:numPr>
          <w:ilvl w:val="0"/>
          <w:numId w:val="0"/>
        </w:numPr>
        <w:ind w:left="360"/>
      </w:pPr>
      <w:r>
        <w:rPr>
          <w:noProof/>
        </w:rPr>
        <w:drawing>
          <wp:inline distT="0" distB="0" distL="0" distR="0">
            <wp:extent cx="1524000" cy="1974761"/>
            <wp:effectExtent l="0" t="0" r="0"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522262" cy="1972509"/>
                    </a:xfrm>
                    <a:prstGeom prst="rect">
                      <a:avLst/>
                    </a:prstGeom>
                    <a:noFill/>
                  </pic:spPr>
                </pic:pic>
              </a:graphicData>
            </a:graphic>
          </wp:inline>
        </w:drawing>
      </w:r>
    </w:p>
    <w:p w:rsidR="00BC6E77" w:rsidRDefault="00BC6E77" w:rsidP="00BC6E77">
      <w:pPr>
        <w:pStyle w:val="ListNumber"/>
        <w:numPr>
          <w:ilvl w:val="0"/>
          <w:numId w:val="0"/>
        </w:numPr>
        <w:ind w:left="360"/>
      </w:pPr>
      <w:r>
        <w:t>The Variable Selection section appears.</w:t>
      </w:r>
      <w:r w:rsidR="00337BB0">
        <w:t xml:space="preserve"> </w:t>
      </w:r>
    </w:p>
    <w:p w:rsidR="00BC6E77" w:rsidRDefault="00BC6E77" w:rsidP="00BC6E77">
      <w:pPr>
        <w:pStyle w:val="ListNumber"/>
        <w:keepNext/>
        <w:numPr>
          <w:ilvl w:val="1"/>
          <w:numId w:val="9"/>
        </w:numPr>
      </w:pPr>
      <w:r>
        <w:t>Define the required variable by selecting a high dimensional data node from the Dataset Explorer tree and dragging it into the Marker Variable definition box:</w:t>
      </w:r>
    </w:p>
    <w:p w:rsidR="00BC6E77" w:rsidRDefault="00A84A20" w:rsidP="00BC6E77">
      <w:pPr>
        <w:pStyle w:val="ListNumber"/>
        <w:numPr>
          <w:ilvl w:val="0"/>
          <w:numId w:val="0"/>
        </w:numPr>
        <w:ind w:left="360"/>
      </w:pPr>
      <w:r>
        <w:rPr>
          <w:noProof/>
        </w:rPr>
        <w:drawing>
          <wp:inline distT="0" distB="0" distL="0" distR="0">
            <wp:extent cx="2612781" cy="2314832"/>
            <wp:effectExtent l="19050" t="0" r="0" b="0"/>
            <wp:docPr id="12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3" cstate="print"/>
                    <a:srcRect/>
                    <a:stretch>
                      <a:fillRect/>
                    </a:stretch>
                  </pic:blipFill>
                  <pic:spPr bwMode="auto">
                    <a:xfrm>
                      <a:off x="0" y="0"/>
                      <a:ext cx="2611131" cy="2313370"/>
                    </a:xfrm>
                    <a:prstGeom prst="rect">
                      <a:avLst/>
                    </a:prstGeom>
                    <a:noFill/>
                    <a:ln w="9525">
                      <a:noFill/>
                      <a:miter lim="800000"/>
                      <a:headEnd/>
                      <a:tailEnd/>
                    </a:ln>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098"/>
        <w:gridCol w:w="7758"/>
      </w:tblGrid>
      <w:tr w:rsidR="00BC6E77" w:rsidTr="00BC6E77">
        <w:tc>
          <w:tcPr>
            <w:tcW w:w="1098" w:type="dxa"/>
          </w:tcPr>
          <w:p w:rsidR="00BC6E77" w:rsidRDefault="00BC6E77" w:rsidP="00BC6E77">
            <w:pPr>
              <w:jc w:val="center"/>
            </w:pPr>
            <w:r>
              <w:rPr>
                <w:noProof/>
              </w:rPr>
              <w:drawing>
                <wp:inline distT="0" distB="0" distL="0" distR="0">
                  <wp:extent cx="338328" cy="274320"/>
                  <wp:effectExtent l="0" t="0" r="5080" b="0"/>
                  <wp:docPr id="65" name="Picture 65" descr="C:\Users\bkingsbury\Dropbox\Stuff\Recombinant\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kingsbury\Dropbox\Stuff\Recombinant\note.png"/>
                          <pic:cNvPicPr>
                            <a:picLocks noChangeAspect="1" noChangeArrowheads="1"/>
                          </pic:cNvPicPr>
                        </pic:nvPicPr>
                        <pic:blipFill rotWithShape="1">
                          <a:blip r:embed="rId1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8989" b="10674"/>
                          <a:stretch/>
                        </pic:blipFill>
                        <pic:spPr bwMode="auto">
                          <a:xfrm>
                            <a:off x="0" y="0"/>
                            <a:ext cx="338328" cy="27432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tc>
        <w:tc>
          <w:tcPr>
            <w:tcW w:w="7758" w:type="dxa"/>
          </w:tcPr>
          <w:p w:rsidR="00BC6E77" w:rsidRPr="001C3301" w:rsidRDefault="00BC6E77" w:rsidP="00337BB0">
            <w:pPr>
              <w:rPr>
                <w:szCs w:val="20"/>
              </w:rPr>
            </w:pPr>
            <w:r>
              <w:rPr>
                <w:szCs w:val="20"/>
              </w:rPr>
              <w:t>High dimensional data nodes are indicated by the icon</w:t>
            </w:r>
            <w:r w:rsidR="00337BB0">
              <w:rPr>
                <w:szCs w:val="20"/>
              </w:rPr>
              <w:t xml:space="preserve"> (</w:t>
            </w:r>
            <w:r w:rsidR="00337BB0">
              <w:rPr>
                <w:noProof/>
              </w:rPr>
              <w:drawing>
                <wp:inline distT="0" distB="0" distL="0" distR="0">
                  <wp:extent cx="123810" cy="85714"/>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cstate="print"/>
                          <a:stretch>
                            <a:fillRect/>
                          </a:stretch>
                        </pic:blipFill>
                        <pic:spPr>
                          <a:xfrm>
                            <a:off x="0" y="0"/>
                            <a:ext cx="123810" cy="85714"/>
                          </a:xfrm>
                          <a:prstGeom prst="rect">
                            <a:avLst/>
                          </a:prstGeom>
                        </pic:spPr>
                      </pic:pic>
                    </a:graphicData>
                  </a:graphic>
                </wp:inline>
              </w:drawing>
            </w:r>
            <w:r w:rsidR="00337BB0">
              <w:rPr>
                <w:szCs w:val="20"/>
              </w:rPr>
              <w:t>)</w:t>
            </w:r>
            <w:r>
              <w:rPr>
                <w:szCs w:val="20"/>
              </w:rPr>
              <w:t xml:space="preserve"> to the left of study data.</w:t>
            </w:r>
          </w:p>
        </w:tc>
      </w:tr>
    </w:tbl>
    <w:p w:rsidR="00BC6E77" w:rsidRDefault="00BC6E77" w:rsidP="00BC6E77">
      <w:pPr>
        <w:pStyle w:val="ListNumber"/>
        <w:numPr>
          <w:ilvl w:val="1"/>
          <w:numId w:val="9"/>
        </w:numPr>
      </w:pPr>
      <w:r>
        <w:t xml:space="preserve">Click the </w:t>
      </w:r>
      <w:r>
        <w:rPr>
          <w:b/>
        </w:rPr>
        <w:t xml:space="preserve">High Dimensional Data </w:t>
      </w:r>
      <w:r>
        <w:t>button.</w:t>
      </w:r>
    </w:p>
    <w:p w:rsidR="00BC6E77" w:rsidRDefault="00BC6E77" w:rsidP="00BC6E77">
      <w:pPr>
        <w:pStyle w:val="ListNumber"/>
        <w:numPr>
          <w:ilvl w:val="0"/>
          <w:numId w:val="0"/>
        </w:numPr>
        <w:ind w:left="360"/>
      </w:pPr>
      <w:r>
        <w:t>The Compare Subsets-Pathway Selection dialog appears.</w:t>
      </w:r>
    </w:p>
    <w:p w:rsidR="00BC6E77" w:rsidRDefault="00BC6E77" w:rsidP="00BC6E77">
      <w:pPr>
        <w:pStyle w:val="ListNumber"/>
        <w:numPr>
          <w:ilvl w:val="1"/>
          <w:numId w:val="9"/>
        </w:numPr>
      </w:pPr>
      <w:r>
        <w:t>Specify the platform and other factors of interest.</w:t>
      </w:r>
    </w:p>
    <w:p w:rsidR="00BC6E77" w:rsidRDefault="00BC6E77" w:rsidP="00BC6E77">
      <w:pPr>
        <w:pStyle w:val="ListNumber"/>
        <w:numPr>
          <w:ilvl w:val="0"/>
          <w:numId w:val="0"/>
        </w:numPr>
        <w:ind w:left="360"/>
      </w:pPr>
      <w:r>
        <w:lastRenderedPageBreak/>
        <w:t xml:space="preserve">For more information, see </w:t>
      </w:r>
      <w:fldSimple w:instr=" REF _Ref320095674 \h  \* MERGEFORMAT ">
        <w:r w:rsidR="004F1671" w:rsidRPr="004F1671">
          <w:rPr>
            <w:rStyle w:val="xRef"/>
          </w:rPr>
          <w:t>High Dimensional Data</w:t>
        </w:r>
      </w:fldSimple>
      <w:r w:rsidRPr="00A90B0D">
        <w:rPr>
          <w:rStyle w:val="InvisibleOnline"/>
        </w:rPr>
        <w:t xml:space="preserve"> on page </w:t>
      </w:r>
      <w:r w:rsidR="00DB5708" w:rsidRPr="00A90B0D">
        <w:rPr>
          <w:rStyle w:val="InvisibleOnline"/>
        </w:rPr>
        <w:fldChar w:fldCharType="begin"/>
      </w:r>
      <w:r w:rsidRPr="00A90B0D">
        <w:rPr>
          <w:rStyle w:val="InvisibleOnline"/>
        </w:rPr>
        <w:instrText xml:space="preserve"> PAGEREF _Ref320095679 \h </w:instrText>
      </w:r>
      <w:r w:rsidR="00DB5708" w:rsidRPr="00A90B0D">
        <w:rPr>
          <w:rStyle w:val="InvisibleOnline"/>
        </w:rPr>
      </w:r>
      <w:r w:rsidR="00DB5708" w:rsidRPr="00A90B0D">
        <w:rPr>
          <w:rStyle w:val="InvisibleOnline"/>
        </w:rPr>
        <w:fldChar w:fldCharType="separate"/>
      </w:r>
      <w:r w:rsidR="004F1671">
        <w:rPr>
          <w:rStyle w:val="InvisibleOnline"/>
          <w:noProof/>
        </w:rPr>
        <w:t>76</w:t>
      </w:r>
      <w:r w:rsidR="00DB5708" w:rsidRPr="00A90B0D">
        <w:rPr>
          <w:rStyle w:val="InvisibleOnline"/>
        </w:rPr>
        <w:fldChar w:fldCharType="end"/>
      </w:r>
      <w:r>
        <w:t>.</w:t>
      </w:r>
    </w:p>
    <w:p w:rsidR="00BC6E77" w:rsidRDefault="00BC6E77" w:rsidP="00BC6E77">
      <w:pPr>
        <w:pStyle w:val="ListNumber"/>
        <w:numPr>
          <w:ilvl w:val="1"/>
          <w:numId w:val="9"/>
        </w:numPr>
      </w:pPr>
      <w:r>
        <w:t xml:space="preserve">Click </w:t>
      </w:r>
      <w:r>
        <w:rPr>
          <w:b/>
        </w:rPr>
        <w:t>Apply Selections</w:t>
      </w:r>
      <w:r>
        <w:t xml:space="preserve">. </w:t>
      </w:r>
    </w:p>
    <w:p w:rsidR="00BC6E77" w:rsidRDefault="00BC6E77" w:rsidP="00F20BDB">
      <w:pPr>
        <w:pStyle w:val="ListNumber"/>
        <w:numPr>
          <w:ilvl w:val="0"/>
          <w:numId w:val="0"/>
        </w:numPr>
        <w:ind w:left="360"/>
      </w:pPr>
      <w:r>
        <w:t xml:space="preserve">In the </w:t>
      </w:r>
      <w:r w:rsidRPr="00F20BDB">
        <w:rPr>
          <w:b/>
        </w:rPr>
        <w:t>Number of Markers</w:t>
      </w:r>
      <w:r>
        <w:t xml:space="preserve"> field, type a numerical value.</w:t>
      </w:r>
      <w:r w:rsidR="00F20BDB">
        <w:t xml:space="preserve"> </w:t>
      </w:r>
      <w:r w:rsidR="002156DB">
        <w:t>This will determine the number of differentially expressed genes that are returned</w:t>
      </w:r>
      <w:r w:rsidR="00F20BDB">
        <w:t>.</w:t>
      </w:r>
    </w:p>
    <w:p w:rsidR="00BC6E77" w:rsidRDefault="00BC6E77" w:rsidP="00BC6E77">
      <w:pPr>
        <w:pStyle w:val="ListNumber"/>
        <w:keepNext/>
        <w:numPr>
          <w:ilvl w:val="1"/>
          <w:numId w:val="9"/>
        </w:numPr>
      </w:pPr>
      <w:r>
        <w:t xml:space="preserve">Click </w:t>
      </w:r>
      <w:r>
        <w:rPr>
          <w:rStyle w:val="Bold"/>
        </w:rPr>
        <w:t>Run</w:t>
      </w:r>
      <w:r>
        <w:t>.</w:t>
      </w:r>
    </w:p>
    <w:p w:rsidR="00BC6E77" w:rsidRDefault="00BC6E77" w:rsidP="00BC6E77">
      <w:pPr>
        <w:pStyle w:val="ListNumber"/>
        <w:keepNext/>
        <w:numPr>
          <w:ilvl w:val="0"/>
          <w:numId w:val="0"/>
        </w:numPr>
        <w:ind w:left="360"/>
      </w:pPr>
      <w:r>
        <w:t>Your analysis appears below:</w:t>
      </w:r>
    </w:p>
    <w:p w:rsidR="00BC6E77" w:rsidRDefault="00BF020F" w:rsidP="008D45F2">
      <w:pPr>
        <w:pStyle w:val="ListNumber"/>
        <w:numPr>
          <w:ilvl w:val="0"/>
          <w:numId w:val="0"/>
        </w:numPr>
        <w:ind w:left="360" w:hanging="1080"/>
      </w:pPr>
      <w:r>
        <w:rPr>
          <w:noProof/>
        </w:rPr>
        <w:drawing>
          <wp:inline distT="0" distB="0" distL="0" distR="0">
            <wp:extent cx="5486400" cy="3743325"/>
            <wp:effectExtent l="19050" t="0" r="0" b="0"/>
            <wp:docPr id="2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4" cstate="print"/>
                    <a:srcRect/>
                    <a:stretch>
                      <a:fillRect/>
                    </a:stretch>
                  </pic:blipFill>
                  <pic:spPr bwMode="auto">
                    <a:xfrm>
                      <a:off x="0" y="0"/>
                      <a:ext cx="5486400" cy="3743325"/>
                    </a:xfrm>
                    <a:prstGeom prst="rect">
                      <a:avLst/>
                    </a:prstGeom>
                    <a:noFill/>
                    <a:ln w="9525">
                      <a:noFill/>
                      <a:miter lim="800000"/>
                      <a:headEnd/>
                      <a:tailEnd/>
                    </a:ln>
                  </pic:spPr>
                </pic:pic>
              </a:graphicData>
            </a:graphic>
          </wp:inline>
        </w:drawing>
      </w:r>
    </w:p>
    <w:p w:rsidR="008D45F2" w:rsidRPr="008D45F2" w:rsidRDefault="008D45F2" w:rsidP="008D45F2">
      <w:pPr>
        <w:pStyle w:val="ListNumber"/>
        <w:numPr>
          <w:ilvl w:val="0"/>
          <w:numId w:val="0"/>
        </w:numPr>
        <w:ind w:left="360" w:hanging="1080"/>
        <w:rPr>
          <w:sz w:val="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098"/>
        <w:gridCol w:w="7758"/>
      </w:tblGrid>
      <w:tr w:rsidR="008D45F2" w:rsidTr="00C60507">
        <w:tc>
          <w:tcPr>
            <w:tcW w:w="1098" w:type="dxa"/>
          </w:tcPr>
          <w:p w:rsidR="008D45F2" w:rsidRDefault="008D45F2" w:rsidP="00C60507">
            <w:pPr>
              <w:jc w:val="center"/>
            </w:pPr>
            <w:r>
              <w:rPr>
                <w:noProof/>
              </w:rPr>
              <w:drawing>
                <wp:inline distT="0" distB="0" distL="0" distR="0">
                  <wp:extent cx="338328" cy="274320"/>
                  <wp:effectExtent l="0" t="0" r="5080" b="0"/>
                  <wp:docPr id="78" name="Picture 78" descr="C:\Users\bkingsbury\Dropbox\Stuff\Recombinant\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kingsbury\Dropbox\Stuff\Recombinant\note.png"/>
                          <pic:cNvPicPr>
                            <a:picLocks noChangeAspect="1" noChangeArrowheads="1"/>
                          </pic:cNvPicPr>
                        </pic:nvPicPr>
                        <pic:blipFill rotWithShape="1">
                          <a:blip r:embed="rId1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8989" b="10674"/>
                          <a:stretch/>
                        </pic:blipFill>
                        <pic:spPr bwMode="auto">
                          <a:xfrm>
                            <a:off x="0" y="0"/>
                            <a:ext cx="338328" cy="27432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tc>
        <w:tc>
          <w:tcPr>
            <w:tcW w:w="7758" w:type="dxa"/>
          </w:tcPr>
          <w:p w:rsidR="008D45F2" w:rsidRPr="001C3301" w:rsidRDefault="008D45F2" w:rsidP="00ED5278">
            <w:pPr>
              <w:rPr>
                <w:szCs w:val="20"/>
              </w:rPr>
            </w:pPr>
            <w:r>
              <w:rPr>
                <w:szCs w:val="20"/>
              </w:rPr>
              <w:t xml:space="preserve">For more information on the analyses used in Marker Selection, visit: </w:t>
            </w:r>
            <w:r w:rsidR="00ED5278" w:rsidRPr="00ED5278">
              <w:rPr>
                <w:szCs w:val="20"/>
              </w:rPr>
              <w:t>http://mathworld.wolfram.com/BonferroniCorrection.html</w:t>
            </w:r>
            <w:r w:rsidR="00ED5278" w:rsidRPr="00ED5278" w:rsidDel="00ED5278">
              <w:rPr>
                <w:rStyle w:val="xRef"/>
                <w:color w:val="auto"/>
                <w:szCs w:val="20"/>
                <w:u w:val="none"/>
              </w:rPr>
              <w:t xml:space="preserve"> </w:t>
            </w:r>
          </w:p>
        </w:tc>
      </w:tr>
    </w:tbl>
    <w:p w:rsidR="00BC6E77" w:rsidRDefault="00BC6E77" w:rsidP="00BC6E77">
      <w:pPr>
        <w:pStyle w:val="Heading3"/>
      </w:pPr>
      <w:bookmarkStart w:id="140" w:name="_Toc322517857"/>
      <w:bookmarkStart w:id="141" w:name="_Toc366653715"/>
      <w:r>
        <w:t>Generating Advanced Analyses</w:t>
      </w:r>
      <w:bookmarkEnd w:id="140"/>
      <w:bookmarkEnd w:id="141"/>
    </w:p>
    <w:p w:rsidR="00BC6E77" w:rsidRDefault="00BC6E77" w:rsidP="00BC6E77">
      <w:pPr>
        <w:keepNext/>
      </w:pPr>
      <w:r>
        <w:t>Advanced analyses include:</w:t>
      </w:r>
    </w:p>
    <w:p w:rsidR="00337BB0" w:rsidRPr="00FF242E" w:rsidRDefault="00DB5708" w:rsidP="00337BB0">
      <w:pPr>
        <w:pStyle w:val="ListBullet"/>
      </w:pPr>
      <w:fldSimple w:instr=" REF _Ref327426398 \h  \* MERGEFORMAT ">
        <w:r w:rsidR="004F1671" w:rsidRPr="004F1671">
          <w:rPr>
            <w:rStyle w:val="xRef"/>
          </w:rPr>
          <w:t>Box Plot with ANOVA</w:t>
        </w:r>
      </w:fldSimple>
      <w:r w:rsidR="00337BB0" w:rsidRPr="00FF242E">
        <w:rPr>
          <w:rStyle w:val="InvisibleOnline"/>
        </w:rPr>
        <w:t xml:space="preserve"> (page</w:t>
      </w:r>
      <w:r w:rsidR="008B5697">
        <w:rPr>
          <w:rStyle w:val="InvisibleOnline"/>
        </w:rPr>
        <w:t xml:space="preserve"> 59</w:t>
      </w:r>
      <w:r w:rsidR="00337BB0" w:rsidRPr="00FF242E">
        <w:rPr>
          <w:rStyle w:val="InvisibleOnline"/>
        </w:rPr>
        <w:t>)</w:t>
      </w:r>
    </w:p>
    <w:p w:rsidR="00BC6E77" w:rsidRPr="00FF242E" w:rsidRDefault="00DB5708" w:rsidP="00337BB0">
      <w:pPr>
        <w:pStyle w:val="ListBullet"/>
        <w:numPr>
          <w:ilvl w:val="0"/>
          <w:numId w:val="2"/>
        </w:numPr>
      </w:pPr>
      <w:fldSimple w:instr=" REF _Ref328053745 \h  \* MERGEFORMAT ">
        <w:r w:rsidR="004F1671" w:rsidRPr="004F1671">
          <w:rPr>
            <w:rStyle w:val="xRef"/>
          </w:rPr>
          <w:t>Principal Component Analysis</w:t>
        </w:r>
      </w:fldSimple>
      <w:r w:rsidR="00BC6E77" w:rsidRPr="00FF242E">
        <w:rPr>
          <w:rStyle w:val="InvisibleOnline"/>
        </w:rPr>
        <w:t xml:space="preserve"> (page </w:t>
      </w:r>
      <w:r w:rsidR="008B5697">
        <w:rPr>
          <w:rStyle w:val="InvisibleOnline"/>
        </w:rPr>
        <w:t>61</w:t>
      </w:r>
      <w:r w:rsidR="00BC6E77" w:rsidRPr="00FF242E">
        <w:rPr>
          <w:rStyle w:val="InvisibleOnline"/>
        </w:rPr>
        <w:t>)</w:t>
      </w:r>
    </w:p>
    <w:p w:rsidR="00BC6E77" w:rsidRPr="00FF242E" w:rsidRDefault="00DB5708" w:rsidP="00337BB0">
      <w:pPr>
        <w:pStyle w:val="ListBullet"/>
        <w:numPr>
          <w:ilvl w:val="0"/>
          <w:numId w:val="2"/>
        </w:numPr>
      </w:pPr>
      <w:fldSimple w:instr=" REF _Ref320184757 \h  \* MERGEFORMAT ">
        <w:r w:rsidR="004F1671" w:rsidRPr="004F1671">
          <w:rPr>
            <w:rStyle w:val="xRef"/>
          </w:rPr>
          <w:t>Scatter Plot with Linear Regression</w:t>
        </w:r>
      </w:fldSimple>
      <w:r w:rsidR="00BC6E77" w:rsidRPr="00FF242E">
        <w:rPr>
          <w:rStyle w:val="InvisibleOnline"/>
        </w:rPr>
        <w:t xml:space="preserve"> (page </w:t>
      </w:r>
      <w:r w:rsidR="008B5697">
        <w:rPr>
          <w:rStyle w:val="InvisibleOnline"/>
        </w:rPr>
        <w:t>64</w:t>
      </w:r>
      <w:r w:rsidR="00BC6E77" w:rsidRPr="00FF242E">
        <w:rPr>
          <w:rStyle w:val="InvisibleOnline"/>
        </w:rPr>
        <w:t>)</w:t>
      </w:r>
    </w:p>
    <w:p w:rsidR="00BC6E77" w:rsidRPr="00FF242E" w:rsidRDefault="00DB5708" w:rsidP="00337BB0">
      <w:pPr>
        <w:pStyle w:val="ListBullet"/>
        <w:numPr>
          <w:ilvl w:val="0"/>
          <w:numId w:val="2"/>
        </w:numPr>
      </w:pPr>
      <w:fldSimple w:instr=" REF _Ref320184764 \h  \* MERGEFORMAT ">
        <w:r w:rsidR="004F1671" w:rsidRPr="004F1671">
          <w:rPr>
            <w:rStyle w:val="xRef"/>
          </w:rPr>
          <w:t>Survival Analysis</w:t>
        </w:r>
      </w:fldSimple>
      <w:r w:rsidR="00BC6E77" w:rsidRPr="00FF242E">
        <w:rPr>
          <w:rStyle w:val="InvisibleOnline"/>
        </w:rPr>
        <w:t xml:space="preserve"> (page </w:t>
      </w:r>
      <w:r w:rsidR="008B5697">
        <w:rPr>
          <w:rStyle w:val="InvisibleOnline"/>
        </w:rPr>
        <w:t>66</w:t>
      </w:r>
      <w:r w:rsidR="00BC6E77" w:rsidRPr="00FF242E">
        <w:rPr>
          <w:rStyle w:val="InvisibleOnline"/>
        </w:rPr>
        <w:t>)</w:t>
      </w:r>
    </w:p>
    <w:p w:rsidR="00337BB0" w:rsidRPr="00FF242E" w:rsidRDefault="00DB5708" w:rsidP="00337BB0">
      <w:pPr>
        <w:pStyle w:val="ListBullet"/>
        <w:numPr>
          <w:ilvl w:val="0"/>
          <w:numId w:val="2"/>
        </w:numPr>
      </w:pPr>
      <w:fldSimple w:instr=" REF _Ref327431310 \h  \* MERGEFORMAT ">
        <w:r w:rsidR="004F1671" w:rsidRPr="004F1671">
          <w:rPr>
            <w:rStyle w:val="xRef"/>
          </w:rPr>
          <w:t>Table with Fisher Test Analysis</w:t>
        </w:r>
      </w:fldSimple>
      <w:r w:rsidR="00337BB0" w:rsidRPr="00FF242E">
        <w:rPr>
          <w:rStyle w:val="InvisibleOnline"/>
        </w:rPr>
        <w:t xml:space="preserve"> (page</w:t>
      </w:r>
      <w:r w:rsidR="008B5697">
        <w:rPr>
          <w:rStyle w:val="InvisibleOnline"/>
        </w:rPr>
        <w:t xml:space="preserve"> 69</w:t>
      </w:r>
      <w:r w:rsidR="00337BB0" w:rsidRPr="00FF242E">
        <w:rPr>
          <w:rStyle w:val="InvisibleOnline"/>
        </w:rPr>
        <w:t>)</w:t>
      </w:r>
    </w:p>
    <w:p w:rsidR="00337BB0" w:rsidRDefault="00337BB0" w:rsidP="00337BB0">
      <w:pPr>
        <w:pStyle w:val="Heading4"/>
      </w:pPr>
      <w:bookmarkStart w:id="142" w:name="_Ref327426398"/>
      <w:bookmarkStart w:id="143" w:name="_Ref320100068"/>
      <w:bookmarkStart w:id="144" w:name="_Ref320184751"/>
      <w:r>
        <w:lastRenderedPageBreak/>
        <w:t>Box Plot with ANOVA</w:t>
      </w:r>
      <w:bookmarkEnd w:id="142"/>
    </w:p>
    <w:p w:rsidR="00337BB0" w:rsidRDefault="00337BB0" w:rsidP="00337BB0">
      <w:pPr>
        <w:keepNext/>
      </w:pPr>
      <w:r>
        <w:t>A box plot with ANOVA analysis displays a box and whisker plot with corresponding analysis of variance in the sample(s).</w:t>
      </w:r>
    </w:p>
    <w:p w:rsidR="00337BB0" w:rsidRDefault="00337BB0" w:rsidP="00337BB0">
      <w:pPr>
        <w:pStyle w:val="ListNumStart"/>
      </w:pPr>
      <w:r>
        <w:t>To perform a box plot with ANOVA analysis:</w:t>
      </w:r>
    </w:p>
    <w:p w:rsidR="00337BB0" w:rsidRDefault="00337BB0" w:rsidP="00337BB0">
      <w:pPr>
        <w:pStyle w:val="ListNumber"/>
        <w:keepNext/>
      </w:pPr>
      <w:r>
        <w:t xml:space="preserve">Run tranSMART, </w:t>
      </w:r>
      <w:proofErr w:type="gramStart"/>
      <w:r>
        <w:t>then</w:t>
      </w:r>
      <w:proofErr w:type="gramEnd"/>
      <w:r>
        <w:t xml:space="preserve"> click the </w:t>
      </w:r>
      <w:r w:rsidRPr="00A15CC3">
        <w:rPr>
          <w:rStyle w:val="Bold"/>
        </w:rPr>
        <w:t>Dataset Explorer</w:t>
      </w:r>
      <w:r>
        <w:t xml:space="preserve"> tab.</w:t>
      </w:r>
    </w:p>
    <w:p w:rsidR="00337BB0" w:rsidRDefault="00337BB0" w:rsidP="00337BB0">
      <w:pPr>
        <w:pStyle w:val="ListNumber"/>
      </w:pPr>
      <w:r>
        <w:t xml:space="preserve">Define the cohorts you wish to analyze by dragging one or more concepts from a study into empty subset definition boxes. For more information, see </w:t>
      </w:r>
      <w:fldSimple w:instr=" REF _Ref320874277 \h  \* MERGEFORMAT ">
        <w:r w:rsidR="004F1671" w:rsidRPr="004F1671">
          <w:rPr>
            <w:rStyle w:val="xRef"/>
          </w:rPr>
          <w:t>Populating the Study Groups</w:t>
        </w:r>
      </w:fldSimple>
      <w:r w:rsidRPr="00A90B0D">
        <w:rPr>
          <w:rStyle w:val="InvisibleOnline"/>
        </w:rPr>
        <w:t xml:space="preserve"> on page </w:t>
      </w:r>
      <w:r w:rsidR="00DB5708" w:rsidRPr="00A90B0D">
        <w:rPr>
          <w:rStyle w:val="InvisibleOnline"/>
        </w:rPr>
        <w:fldChar w:fldCharType="begin"/>
      </w:r>
      <w:r w:rsidRPr="00A90B0D">
        <w:rPr>
          <w:rStyle w:val="InvisibleOnline"/>
        </w:rPr>
        <w:instrText xml:space="preserve"> PAGEREF _Ref320874285 \h </w:instrText>
      </w:r>
      <w:r w:rsidR="00DB5708" w:rsidRPr="00A90B0D">
        <w:rPr>
          <w:rStyle w:val="InvisibleOnline"/>
        </w:rPr>
      </w:r>
      <w:r w:rsidR="00DB5708" w:rsidRPr="00A90B0D">
        <w:rPr>
          <w:rStyle w:val="InvisibleOnline"/>
        </w:rPr>
        <w:fldChar w:fldCharType="separate"/>
      </w:r>
      <w:r w:rsidR="004F1671">
        <w:rPr>
          <w:rStyle w:val="InvisibleOnline"/>
          <w:noProof/>
        </w:rPr>
        <w:t>35</w:t>
      </w:r>
      <w:r w:rsidR="00DB5708" w:rsidRPr="00A90B0D">
        <w:rPr>
          <w:rStyle w:val="InvisibleOnline"/>
        </w:rPr>
        <w:fldChar w:fldCharType="end"/>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098"/>
        <w:gridCol w:w="7758"/>
      </w:tblGrid>
      <w:tr w:rsidR="008D45F2" w:rsidTr="00C60507">
        <w:tc>
          <w:tcPr>
            <w:tcW w:w="1098" w:type="dxa"/>
          </w:tcPr>
          <w:p w:rsidR="008D45F2" w:rsidRDefault="008D45F2" w:rsidP="00C60507">
            <w:pPr>
              <w:jc w:val="center"/>
            </w:pPr>
            <w:r>
              <w:rPr>
                <w:noProof/>
              </w:rPr>
              <w:drawing>
                <wp:inline distT="0" distB="0" distL="0" distR="0">
                  <wp:extent cx="338328" cy="274320"/>
                  <wp:effectExtent l="0" t="0" r="5080" b="0"/>
                  <wp:docPr id="79" name="Picture 79" descr="C:\Users\bkingsbury\Dropbox\Stuff\Recombinant\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kingsbury\Dropbox\Stuff\Recombinant\note.png"/>
                          <pic:cNvPicPr>
                            <a:picLocks noChangeAspect="1" noChangeArrowheads="1"/>
                          </pic:cNvPicPr>
                        </pic:nvPicPr>
                        <pic:blipFill rotWithShape="1">
                          <a:blip r:embed="rId1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8989" b="10674"/>
                          <a:stretch/>
                        </pic:blipFill>
                        <pic:spPr bwMode="auto">
                          <a:xfrm>
                            <a:off x="0" y="0"/>
                            <a:ext cx="338328" cy="27432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tc>
        <w:tc>
          <w:tcPr>
            <w:tcW w:w="7758" w:type="dxa"/>
          </w:tcPr>
          <w:p w:rsidR="008D45F2" w:rsidRPr="001C3301" w:rsidRDefault="008D45F2" w:rsidP="008D45F2">
            <w:pPr>
              <w:rPr>
                <w:szCs w:val="20"/>
              </w:rPr>
            </w:pPr>
            <w:r>
              <w:rPr>
                <w:szCs w:val="20"/>
              </w:rPr>
              <w:t xml:space="preserve">Only one subset may be specified in this analysis. Information in Subset 2 will be ignored. </w:t>
            </w:r>
          </w:p>
        </w:tc>
      </w:tr>
    </w:tbl>
    <w:p w:rsidR="00337BB0" w:rsidRDefault="00337BB0" w:rsidP="00337BB0">
      <w:pPr>
        <w:pStyle w:val="ListNumber"/>
        <w:rPr>
          <w:rStyle w:val="Bold"/>
          <w:b w:val="0"/>
        </w:rPr>
      </w:pPr>
      <w:r>
        <w:t xml:space="preserve">Click the </w:t>
      </w:r>
      <w:r w:rsidRPr="009C3A3F">
        <w:rPr>
          <w:rStyle w:val="Bold"/>
        </w:rPr>
        <w:t>Advanced</w:t>
      </w:r>
      <w:r>
        <w:rPr>
          <w:rStyle w:val="Bold"/>
        </w:rPr>
        <w:t xml:space="preserve"> Workflow </w:t>
      </w:r>
      <w:r>
        <w:rPr>
          <w:rStyle w:val="Bold"/>
          <w:b w:val="0"/>
        </w:rPr>
        <w:t>tab:</w:t>
      </w:r>
    </w:p>
    <w:p w:rsidR="00337BB0" w:rsidRDefault="00337BB0" w:rsidP="00337BB0">
      <w:pPr>
        <w:pStyle w:val="ListNumber"/>
        <w:numPr>
          <w:ilvl w:val="0"/>
          <w:numId w:val="0"/>
        </w:numPr>
        <w:ind w:left="360"/>
        <w:rPr>
          <w:rStyle w:val="Bold"/>
          <w:b w:val="0"/>
        </w:rPr>
      </w:pPr>
      <w:r>
        <w:rPr>
          <w:noProof/>
        </w:rPr>
        <w:drawing>
          <wp:inline distT="0" distB="0" distL="0" distR="0">
            <wp:extent cx="5120640" cy="563245"/>
            <wp:effectExtent l="0" t="0" r="3810" b="8255"/>
            <wp:docPr id="162" name="Picture 162" descr="C:\Users\ctucker\AppData\Local\Temp\SNAGHTML27dca9d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ctucker\AppData\Local\Temp\SNAGHTML27dca9d6.PNG"/>
                    <pic:cNvPicPr>
                      <a:picLocks noChangeAspect="1" noChangeArrowheads="1"/>
                    </pic:cNvPicPr>
                  </pic:nvPicPr>
                  <pic:blipFill>
                    <a:blip r:embed="rId10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120640" cy="563245"/>
                    </a:xfrm>
                    <a:prstGeom prst="rect">
                      <a:avLst/>
                    </a:prstGeom>
                    <a:noFill/>
                    <a:ln>
                      <a:noFill/>
                    </a:ln>
                  </pic:spPr>
                </pic:pic>
              </a:graphicData>
            </a:graphic>
          </wp:inline>
        </w:drawing>
      </w:r>
    </w:p>
    <w:p w:rsidR="00337BB0" w:rsidRPr="000B573E" w:rsidRDefault="00337BB0" w:rsidP="00337BB0">
      <w:pPr>
        <w:pStyle w:val="ListNumber"/>
        <w:rPr>
          <w:rStyle w:val="Bold"/>
          <w:b w:val="0"/>
        </w:rPr>
      </w:pPr>
      <w:r>
        <w:t xml:space="preserve">Select </w:t>
      </w:r>
      <w:r>
        <w:rPr>
          <w:b/>
        </w:rPr>
        <w:t>Box Plot with ANOVA</w:t>
      </w:r>
      <w:r>
        <w:t xml:space="preserve"> from the </w:t>
      </w:r>
      <w:r w:rsidRPr="0076031A">
        <w:rPr>
          <w:rStyle w:val="Bold"/>
        </w:rPr>
        <w:t>Analysis</w:t>
      </w:r>
      <w:r>
        <w:t xml:space="preserve"> dropdown menu:</w:t>
      </w:r>
    </w:p>
    <w:p w:rsidR="00337BB0" w:rsidRDefault="00706B42" w:rsidP="00337BB0">
      <w:pPr>
        <w:pStyle w:val="ListNumber"/>
        <w:numPr>
          <w:ilvl w:val="0"/>
          <w:numId w:val="0"/>
        </w:numPr>
        <w:ind w:left="360"/>
      </w:pPr>
      <w:r>
        <w:rPr>
          <w:noProof/>
        </w:rPr>
        <w:drawing>
          <wp:inline distT="0" distB="0" distL="0" distR="0">
            <wp:extent cx="1515762" cy="1993952"/>
            <wp:effectExtent l="0" t="0" r="8255" b="6350"/>
            <wp:docPr id="1024" name="Picture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518470" cy="1997515"/>
                    </a:xfrm>
                    <a:prstGeom prst="rect">
                      <a:avLst/>
                    </a:prstGeom>
                    <a:noFill/>
                  </pic:spPr>
                </pic:pic>
              </a:graphicData>
            </a:graphic>
          </wp:inline>
        </w:drawing>
      </w:r>
    </w:p>
    <w:p w:rsidR="00337BB0" w:rsidRDefault="00337BB0" w:rsidP="00337BB0">
      <w:pPr>
        <w:pStyle w:val="ListNumber"/>
        <w:numPr>
          <w:ilvl w:val="0"/>
          <w:numId w:val="0"/>
        </w:numPr>
        <w:ind w:left="360"/>
      </w:pPr>
      <w:r>
        <w:t xml:space="preserve">The Variable Selection section appears. You will need to define what variables in the study are independent, and what variables are dependent. At least one of the variables should be continuous (for example, Age), and one should be a categorical value (for example, Tissue Type).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098"/>
        <w:gridCol w:w="7758"/>
      </w:tblGrid>
      <w:tr w:rsidR="00337BB0" w:rsidTr="00977006">
        <w:tc>
          <w:tcPr>
            <w:tcW w:w="1098" w:type="dxa"/>
          </w:tcPr>
          <w:p w:rsidR="00337BB0" w:rsidRDefault="00337BB0" w:rsidP="00977006">
            <w:pPr>
              <w:jc w:val="center"/>
            </w:pPr>
            <w:r>
              <w:rPr>
                <w:noProof/>
              </w:rPr>
              <w:drawing>
                <wp:inline distT="0" distB="0" distL="0" distR="0">
                  <wp:extent cx="338328" cy="274320"/>
                  <wp:effectExtent l="0" t="0" r="5080" b="0"/>
                  <wp:docPr id="237" name="Picture 237" descr="C:\Users\bkingsbury\Dropbox\Stuff\Recombinant\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kingsbury\Dropbox\Stuff\Recombinant\note.png"/>
                          <pic:cNvPicPr>
                            <a:picLocks noChangeAspect="1" noChangeArrowheads="1"/>
                          </pic:cNvPicPr>
                        </pic:nvPicPr>
                        <pic:blipFill rotWithShape="1">
                          <a:blip r:embed="rId1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8989" b="10674"/>
                          <a:stretch/>
                        </pic:blipFill>
                        <pic:spPr bwMode="auto">
                          <a:xfrm>
                            <a:off x="0" y="0"/>
                            <a:ext cx="338328" cy="27432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tc>
        <w:tc>
          <w:tcPr>
            <w:tcW w:w="7758" w:type="dxa"/>
          </w:tcPr>
          <w:p w:rsidR="00337BB0" w:rsidRPr="004F252D" w:rsidRDefault="00337BB0" w:rsidP="00977006">
            <w:pPr>
              <w:rPr>
                <w:szCs w:val="20"/>
              </w:rPr>
            </w:pPr>
            <w:r>
              <w:rPr>
                <w:szCs w:val="20"/>
              </w:rPr>
              <w:t xml:space="preserve">If the </w:t>
            </w:r>
            <w:r>
              <w:rPr>
                <w:i/>
                <w:szCs w:val="20"/>
              </w:rPr>
              <w:t>independent variable</w:t>
            </w:r>
            <w:r>
              <w:rPr>
                <w:szCs w:val="20"/>
              </w:rPr>
              <w:t xml:space="preserve"> defines the groups, boxes will be plotted horizontally. If the </w:t>
            </w:r>
            <w:r>
              <w:rPr>
                <w:i/>
                <w:szCs w:val="20"/>
              </w:rPr>
              <w:t>dependent variable</w:t>
            </w:r>
            <w:r>
              <w:rPr>
                <w:szCs w:val="20"/>
              </w:rPr>
              <w:t xml:space="preserve"> defines the groups, boxes will be plotted vertically.</w:t>
            </w:r>
          </w:p>
        </w:tc>
      </w:tr>
    </w:tbl>
    <w:p w:rsidR="00337BB0" w:rsidRDefault="00337BB0" w:rsidP="00337BB0">
      <w:pPr>
        <w:pStyle w:val="ListNumber"/>
        <w:numPr>
          <w:ilvl w:val="1"/>
          <w:numId w:val="9"/>
        </w:numPr>
      </w:pPr>
      <w:r>
        <w:t>Define the variables.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098"/>
        <w:gridCol w:w="7758"/>
      </w:tblGrid>
      <w:tr w:rsidR="00337BB0" w:rsidTr="00977006">
        <w:tc>
          <w:tcPr>
            <w:tcW w:w="1098" w:type="dxa"/>
          </w:tcPr>
          <w:p w:rsidR="00337BB0" w:rsidRDefault="00337BB0" w:rsidP="00977006">
            <w:pPr>
              <w:jc w:val="center"/>
            </w:pPr>
            <w:r>
              <w:rPr>
                <w:noProof/>
              </w:rPr>
              <w:drawing>
                <wp:inline distT="0" distB="0" distL="0" distR="0">
                  <wp:extent cx="338328" cy="274320"/>
                  <wp:effectExtent l="0" t="0" r="5080" b="0"/>
                  <wp:docPr id="239" name="Picture 239" descr="C:\Users\bkingsbury\Dropbox\Stuff\Recombinant\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kingsbury\Dropbox\Stuff\Recombinant\note.png"/>
                          <pic:cNvPicPr>
                            <a:picLocks noChangeAspect="1" noChangeArrowheads="1"/>
                          </pic:cNvPicPr>
                        </pic:nvPicPr>
                        <pic:blipFill rotWithShape="1">
                          <a:blip r:embed="rId1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8989" b="10674"/>
                          <a:stretch/>
                        </pic:blipFill>
                        <pic:spPr bwMode="auto">
                          <a:xfrm>
                            <a:off x="0" y="0"/>
                            <a:ext cx="338328" cy="27432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tc>
        <w:tc>
          <w:tcPr>
            <w:tcW w:w="7758" w:type="dxa"/>
          </w:tcPr>
          <w:p w:rsidR="00337BB0" w:rsidRPr="001C3301" w:rsidRDefault="00337BB0" w:rsidP="00EB126D">
            <w:pPr>
              <w:rPr>
                <w:szCs w:val="20"/>
              </w:rPr>
            </w:pPr>
            <w:r>
              <w:rPr>
                <w:szCs w:val="20"/>
              </w:rPr>
              <w:t xml:space="preserve">In this example, the data binning feature is not used. For future reference, data binning refers to a pre-processing technique used to reduce minor observation errors. Clusters of data are replaced by a value representative of that cluster (the central value). For information on binning, see </w:t>
            </w:r>
            <w:fldSimple w:instr=" REF _Ref327429860 \h  \* MERGEFORMAT ">
              <w:r w:rsidR="004F1671" w:rsidRPr="004F1671">
                <w:rPr>
                  <w:rStyle w:val="xRef"/>
                </w:rPr>
                <w:t>Data Binning</w:t>
              </w:r>
            </w:fldSimple>
            <w:r w:rsidRPr="00A90B0D">
              <w:rPr>
                <w:rStyle w:val="InvisibleOnline"/>
              </w:rPr>
              <w:t xml:space="preserve"> on page </w:t>
            </w:r>
            <w:r w:rsidR="00DB5708" w:rsidRPr="00A90B0D">
              <w:rPr>
                <w:rStyle w:val="InvisibleOnline"/>
              </w:rPr>
              <w:fldChar w:fldCharType="begin"/>
            </w:r>
            <w:r w:rsidR="00EB126D" w:rsidRPr="00A90B0D">
              <w:rPr>
                <w:rStyle w:val="InvisibleOnline"/>
              </w:rPr>
              <w:instrText xml:space="preserve"> PAGEREF _Ref327429866 \h </w:instrText>
            </w:r>
            <w:r w:rsidR="00DB5708" w:rsidRPr="00A90B0D">
              <w:rPr>
                <w:rStyle w:val="InvisibleOnline"/>
              </w:rPr>
            </w:r>
            <w:r w:rsidR="00DB5708" w:rsidRPr="00A90B0D">
              <w:rPr>
                <w:rStyle w:val="InvisibleOnline"/>
              </w:rPr>
              <w:fldChar w:fldCharType="separate"/>
            </w:r>
            <w:r w:rsidR="004F1671">
              <w:rPr>
                <w:rStyle w:val="InvisibleOnline"/>
                <w:noProof/>
              </w:rPr>
              <w:t>71</w:t>
            </w:r>
            <w:r w:rsidR="00DB5708" w:rsidRPr="00A90B0D">
              <w:rPr>
                <w:rStyle w:val="InvisibleOnline"/>
              </w:rPr>
              <w:fldChar w:fldCharType="end"/>
            </w:r>
            <w:r>
              <w:rPr>
                <w:szCs w:val="20"/>
              </w:rPr>
              <w:t>.</w:t>
            </w:r>
          </w:p>
        </w:tc>
      </w:tr>
    </w:tbl>
    <w:p w:rsidR="00337BB0" w:rsidRDefault="00337BB0" w:rsidP="00337BB0">
      <w:pPr>
        <w:pStyle w:val="ListNumber"/>
        <w:keepNext/>
        <w:numPr>
          <w:ilvl w:val="1"/>
          <w:numId w:val="9"/>
        </w:numPr>
      </w:pPr>
      <w:r>
        <w:lastRenderedPageBreak/>
        <w:t xml:space="preserve">Click </w:t>
      </w:r>
      <w:r>
        <w:rPr>
          <w:b/>
        </w:rPr>
        <w:t>Run</w:t>
      </w:r>
      <w:r>
        <w:t>.</w:t>
      </w:r>
    </w:p>
    <w:p w:rsidR="00337BB0" w:rsidRDefault="00337BB0" w:rsidP="00337BB0">
      <w:pPr>
        <w:pStyle w:val="ListNumber"/>
        <w:keepNext/>
        <w:numPr>
          <w:ilvl w:val="0"/>
          <w:numId w:val="0"/>
        </w:numPr>
        <w:ind w:left="360"/>
      </w:pPr>
      <w:r>
        <w:t>Your analysis appears below:</w:t>
      </w:r>
    </w:p>
    <w:p w:rsidR="00337BB0" w:rsidRDefault="008D45F2" w:rsidP="00337BB0">
      <w:pPr>
        <w:pStyle w:val="ListNumber"/>
        <w:numPr>
          <w:ilvl w:val="0"/>
          <w:numId w:val="0"/>
        </w:numPr>
        <w:ind w:left="360"/>
        <w:rPr>
          <w:noProof/>
        </w:rPr>
      </w:pPr>
      <w:r>
        <w:rPr>
          <w:noProof/>
        </w:rPr>
        <w:drawing>
          <wp:inline distT="0" distB="0" distL="0" distR="0">
            <wp:extent cx="3875257" cy="7655532"/>
            <wp:effectExtent l="0" t="0" r="0" b="3175"/>
            <wp:docPr id="82" name="Picture 82" descr="C:\Users\ctucker\AppData\Local\Temp\SNAGHTMLb457a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ctucker\AppData\Local\Temp\SNAGHTMLb457a4.PNG"/>
                    <pic:cNvPicPr>
                      <a:picLocks noChangeAspect="1" noChangeArrowheads="1"/>
                    </pic:cNvPicPr>
                  </pic:nvPicPr>
                  <pic:blipFill>
                    <a:blip r:embed="rId12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879694" cy="7664296"/>
                    </a:xfrm>
                    <a:prstGeom prst="rect">
                      <a:avLst/>
                    </a:prstGeom>
                    <a:noFill/>
                    <a:ln>
                      <a:noFill/>
                    </a:ln>
                  </pic:spPr>
                </pic:pic>
              </a:graphicData>
            </a:graphic>
          </wp:inline>
        </w:drawing>
      </w:r>
    </w:p>
    <w:p w:rsidR="00A90B0D" w:rsidRPr="00337BB0" w:rsidRDefault="00A90B0D" w:rsidP="00A90B0D">
      <w:pPr>
        <w:pStyle w:val="ListNumber"/>
        <w:numPr>
          <w:ilvl w:val="0"/>
          <w:numId w:val="0"/>
        </w:numPr>
        <w:ind w:left="360" w:hanging="810"/>
      </w:pPr>
    </w:p>
    <w:p w:rsidR="00BC6E77" w:rsidRDefault="00BC6E77" w:rsidP="00BC6E77">
      <w:pPr>
        <w:pStyle w:val="Heading4"/>
      </w:pPr>
      <w:bookmarkStart w:id="145" w:name="_Ref328053745"/>
      <w:r>
        <w:t>Principal Component Analysis</w:t>
      </w:r>
      <w:bookmarkEnd w:id="143"/>
      <w:bookmarkEnd w:id="144"/>
      <w:bookmarkEnd w:id="145"/>
    </w:p>
    <w:p w:rsidR="00BC6E77" w:rsidRDefault="00BC6E77" w:rsidP="00BC6E77">
      <w:pPr>
        <w:keepNext/>
      </w:pPr>
      <w:r>
        <w:t xml:space="preserve">In a principal component analysis (PCA), the total number of variables in the dataset is reduced to a smaller number of variables – the principle components of the dataset. </w:t>
      </w:r>
    </w:p>
    <w:p w:rsidR="00BC6E77" w:rsidRDefault="00BC6E77" w:rsidP="00BC6E77">
      <w:pPr>
        <w:keepNext/>
      </w:pPr>
      <w:r>
        <w:t xml:space="preserve">Principal component variables are calculated from correlated variables in the total dataset. In other words, the principal component analysis is a workflow used to identify variance in a dataset. The analysis can be run on an entire microarray chip, or on a pathway. </w:t>
      </w:r>
    </w:p>
    <w:p w:rsidR="00BC6E77" w:rsidRDefault="00BC6E77" w:rsidP="00BC6E77">
      <w:pPr>
        <w:pStyle w:val="ListNumStart"/>
        <w:numPr>
          <w:ilvl w:val="0"/>
          <w:numId w:val="9"/>
        </w:numPr>
      </w:pPr>
      <w:r>
        <w:t>To perform a principal component analysis:</w:t>
      </w:r>
    </w:p>
    <w:p w:rsidR="00BC6E77" w:rsidRDefault="00BC6E77" w:rsidP="00BC6E77">
      <w:pPr>
        <w:pStyle w:val="ListNumber"/>
        <w:keepNext/>
        <w:numPr>
          <w:ilvl w:val="1"/>
          <w:numId w:val="9"/>
        </w:numPr>
      </w:pPr>
      <w:r>
        <w:t xml:space="preserve">Run tranSMART, </w:t>
      </w:r>
      <w:proofErr w:type="gramStart"/>
      <w:r>
        <w:t>then</w:t>
      </w:r>
      <w:proofErr w:type="gramEnd"/>
      <w:r>
        <w:t xml:space="preserve"> click the </w:t>
      </w:r>
      <w:r w:rsidRPr="00A15CC3">
        <w:rPr>
          <w:rStyle w:val="Bold"/>
        </w:rPr>
        <w:t>Dataset Explorer</w:t>
      </w:r>
      <w:r>
        <w:t xml:space="preserve"> tab.</w:t>
      </w:r>
    </w:p>
    <w:p w:rsidR="00BC6E77" w:rsidRDefault="00BC6E77" w:rsidP="00BC6E77">
      <w:pPr>
        <w:pStyle w:val="ListNumber"/>
        <w:numPr>
          <w:ilvl w:val="1"/>
          <w:numId w:val="9"/>
        </w:numPr>
      </w:pPr>
      <w:r>
        <w:t xml:space="preserve">Define the cohorts you wish to analyze by dragging one or more concepts from a study into empty subset definition boxes. For more information, see </w:t>
      </w:r>
      <w:fldSimple w:instr=" REF _Ref320874277 \h  \* MERGEFORMAT ">
        <w:r w:rsidR="004F1671" w:rsidRPr="004F1671">
          <w:rPr>
            <w:rStyle w:val="xRef"/>
          </w:rPr>
          <w:t>Populating the Study Groups</w:t>
        </w:r>
      </w:fldSimple>
      <w:r w:rsidRPr="00A90B0D">
        <w:rPr>
          <w:rStyle w:val="InvisibleOnline"/>
        </w:rPr>
        <w:t xml:space="preserve"> on page </w:t>
      </w:r>
      <w:r w:rsidR="00DB5708" w:rsidRPr="00A90B0D">
        <w:rPr>
          <w:rStyle w:val="InvisibleOnline"/>
        </w:rPr>
        <w:fldChar w:fldCharType="begin"/>
      </w:r>
      <w:r w:rsidRPr="00A90B0D">
        <w:rPr>
          <w:rStyle w:val="InvisibleOnline"/>
        </w:rPr>
        <w:instrText xml:space="preserve"> PAGEREF _Ref320874285 \h </w:instrText>
      </w:r>
      <w:r w:rsidR="00DB5708" w:rsidRPr="00A90B0D">
        <w:rPr>
          <w:rStyle w:val="InvisibleOnline"/>
        </w:rPr>
      </w:r>
      <w:r w:rsidR="00DB5708" w:rsidRPr="00A90B0D">
        <w:rPr>
          <w:rStyle w:val="InvisibleOnline"/>
        </w:rPr>
        <w:fldChar w:fldCharType="separate"/>
      </w:r>
      <w:r w:rsidR="004F1671">
        <w:rPr>
          <w:rStyle w:val="InvisibleOnline"/>
          <w:noProof/>
        </w:rPr>
        <w:t>35</w:t>
      </w:r>
      <w:r w:rsidR="00DB5708" w:rsidRPr="00A90B0D">
        <w:rPr>
          <w:rStyle w:val="InvisibleOnline"/>
        </w:rPr>
        <w:fldChar w:fldCharType="end"/>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098"/>
        <w:gridCol w:w="7758"/>
      </w:tblGrid>
      <w:tr w:rsidR="00093F72" w:rsidTr="00C60507">
        <w:tc>
          <w:tcPr>
            <w:tcW w:w="1098" w:type="dxa"/>
          </w:tcPr>
          <w:p w:rsidR="00093F72" w:rsidRDefault="00093F72" w:rsidP="00C60507">
            <w:pPr>
              <w:jc w:val="center"/>
            </w:pPr>
            <w:r>
              <w:rPr>
                <w:noProof/>
              </w:rPr>
              <w:drawing>
                <wp:inline distT="0" distB="0" distL="0" distR="0">
                  <wp:extent cx="338328" cy="274320"/>
                  <wp:effectExtent l="0" t="0" r="5080" b="0"/>
                  <wp:docPr id="25" name="Picture 25" descr="C:\Users\bkingsbury\Dropbox\Stuff\Recombinant\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kingsbury\Dropbox\Stuff\Recombinant\note.png"/>
                          <pic:cNvPicPr>
                            <a:picLocks noChangeAspect="1" noChangeArrowheads="1"/>
                          </pic:cNvPicPr>
                        </pic:nvPicPr>
                        <pic:blipFill rotWithShape="1">
                          <a:blip r:embed="rId1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8989" b="10674"/>
                          <a:stretch/>
                        </pic:blipFill>
                        <pic:spPr bwMode="auto">
                          <a:xfrm>
                            <a:off x="0" y="0"/>
                            <a:ext cx="338328" cy="27432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tc>
        <w:tc>
          <w:tcPr>
            <w:tcW w:w="7758" w:type="dxa"/>
          </w:tcPr>
          <w:p w:rsidR="00093F72" w:rsidRPr="001C3301" w:rsidRDefault="00093F72" w:rsidP="00C60507">
            <w:pPr>
              <w:rPr>
                <w:szCs w:val="20"/>
              </w:rPr>
            </w:pPr>
            <w:r>
              <w:rPr>
                <w:szCs w:val="20"/>
              </w:rPr>
              <w:t xml:space="preserve">Only one subset may be specified in this analysis. Information in Subset 2 will be ignored. </w:t>
            </w:r>
          </w:p>
        </w:tc>
      </w:tr>
    </w:tbl>
    <w:p w:rsidR="00BC6E77" w:rsidRDefault="00BC6E77" w:rsidP="00EB126D">
      <w:pPr>
        <w:pStyle w:val="ListNumber"/>
        <w:keepNext/>
        <w:numPr>
          <w:ilvl w:val="1"/>
          <w:numId w:val="9"/>
        </w:numPr>
        <w:rPr>
          <w:rStyle w:val="Bold"/>
          <w:b w:val="0"/>
        </w:rPr>
      </w:pPr>
      <w:r>
        <w:t xml:space="preserve">Click the </w:t>
      </w:r>
      <w:r w:rsidRPr="009C3A3F">
        <w:rPr>
          <w:rStyle w:val="Bold"/>
        </w:rPr>
        <w:t>Advanced</w:t>
      </w:r>
      <w:r>
        <w:rPr>
          <w:rStyle w:val="Bold"/>
        </w:rPr>
        <w:t xml:space="preserve"> Workflow </w:t>
      </w:r>
      <w:r>
        <w:rPr>
          <w:rStyle w:val="Bold"/>
          <w:b w:val="0"/>
        </w:rPr>
        <w:t>tab:</w:t>
      </w:r>
    </w:p>
    <w:p w:rsidR="00BC6E77" w:rsidRDefault="00EB126D" w:rsidP="00BC6E77">
      <w:pPr>
        <w:pStyle w:val="ListNumber"/>
        <w:numPr>
          <w:ilvl w:val="0"/>
          <w:numId w:val="0"/>
        </w:numPr>
        <w:ind w:left="360"/>
        <w:rPr>
          <w:rStyle w:val="Bold"/>
          <w:b w:val="0"/>
        </w:rPr>
      </w:pPr>
      <w:r>
        <w:rPr>
          <w:noProof/>
        </w:rPr>
        <w:drawing>
          <wp:inline distT="0" distB="0" distL="0" distR="0">
            <wp:extent cx="4806086" cy="528646"/>
            <wp:effectExtent l="0" t="0" r="0" b="5080"/>
            <wp:docPr id="184" name="Picture 184" descr="C:\Users\ctucker\AppData\Local\Temp\SNAGHTML27dca9d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ctucker\AppData\Local\Temp\SNAGHTML27dca9d6.PNG"/>
                    <pic:cNvPicPr>
                      <a:picLocks noChangeAspect="1" noChangeArrowheads="1"/>
                    </pic:cNvPicPr>
                  </pic:nvPicPr>
                  <pic:blipFill>
                    <a:blip r:embed="rId10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806086" cy="528646"/>
                    </a:xfrm>
                    <a:prstGeom prst="rect">
                      <a:avLst/>
                    </a:prstGeom>
                    <a:noFill/>
                    <a:ln>
                      <a:noFill/>
                    </a:ln>
                  </pic:spPr>
                </pic:pic>
              </a:graphicData>
            </a:graphic>
          </wp:inline>
        </w:drawing>
      </w:r>
    </w:p>
    <w:p w:rsidR="00BC6E77" w:rsidRPr="000B573E" w:rsidRDefault="00BC6E77" w:rsidP="00BC6E77">
      <w:pPr>
        <w:pStyle w:val="ListNumber"/>
        <w:keepNext/>
        <w:numPr>
          <w:ilvl w:val="1"/>
          <w:numId w:val="9"/>
        </w:numPr>
        <w:rPr>
          <w:rStyle w:val="Bold"/>
          <w:b w:val="0"/>
        </w:rPr>
      </w:pPr>
      <w:r>
        <w:t xml:space="preserve">Select </w:t>
      </w:r>
      <w:r>
        <w:rPr>
          <w:b/>
        </w:rPr>
        <w:t>PCA</w:t>
      </w:r>
      <w:r>
        <w:t xml:space="preserve"> from the </w:t>
      </w:r>
      <w:r w:rsidRPr="0076031A">
        <w:rPr>
          <w:rStyle w:val="Bold"/>
        </w:rPr>
        <w:t>Analysis</w:t>
      </w:r>
      <w:r>
        <w:t xml:space="preserve"> dropdown menu:</w:t>
      </w:r>
    </w:p>
    <w:p w:rsidR="00BC6E77" w:rsidRDefault="006D28EE" w:rsidP="00BC6E77">
      <w:pPr>
        <w:pStyle w:val="ListNumber"/>
        <w:numPr>
          <w:ilvl w:val="0"/>
          <w:numId w:val="0"/>
        </w:numPr>
        <w:ind w:left="360"/>
      </w:pPr>
      <w:r>
        <w:rPr>
          <w:noProof/>
        </w:rPr>
        <w:drawing>
          <wp:inline distT="0" distB="0" distL="0" distR="0">
            <wp:extent cx="1383957" cy="1834751"/>
            <wp:effectExtent l="0" t="0" r="6985" b="0"/>
            <wp:docPr id="1029" name="Picture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82689" cy="1833071"/>
                    </a:xfrm>
                    <a:prstGeom prst="rect">
                      <a:avLst/>
                    </a:prstGeom>
                    <a:noFill/>
                  </pic:spPr>
                </pic:pic>
              </a:graphicData>
            </a:graphic>
          </wp:inline>
        </w:drawing>
      </w:r>
    </w:p>
    <w:p w:rsidR="00BC6E77" w:rsidRDefault="00BC6E77" w:rsidP="00BC6E77">
      <w:pPr>
        <w:pStyle w:val="ListNumber"/>
        <w:numPr>
          <w:ilvl w:val="0"/>
          <w:numId w:val="0"/>
        </w:numPr>
        <w:ind w:left="360"/>
      </w:pPr>
      <w:r>
        <w:t>The Variable Selection section appears.</w:t>
      </w:r>
    </w:p>
    <w:p w:rsidR="00BC6E77" w:rsidRDefault="00BC6E77" w:rsidP="00BC6E77">
      <w:pPr>
        <w:pStyle w:val="ListNumber"/>
        <w:keepNext/>
        <w:numPr>
          <w:ilvl w:val="1"/>
          <w:numId w:val="9"/>
        </w:numPr>
      </w:pPr>
      <w:r>
        <w:lastRenderedPageBreak/>
        <w:t xml:space="preserve">Define the </w:t>
      </w:r>
      <w:proofErr w:type="spellStart"/>
      <w:r>
        <w:t>heatmap</w:t>
      </w:r>
      <w:proofErr w:type="spellEnd"/>
      <w:r>
        <w:t xml:space="preserve"> variable by selecting a high dimensional data node from the Dataset Explorer tree and dragging it into the PCA Variable definition box:</w:t>
      </w:r>
    </w:p>
    <w:p w:rsidR="00BC6E77" w:rsidRDefault="004D2AF9" w:rsidP="00BC6E77">
      <w:pPr>
        <w:pStyle w:val="ListNumber"/>
        <w:numPr>
          <w:ilvl w:val="0"/>
          <w:numId w:val="0"/>
        </w:numPr>
        <w:ind w:left="360"/>
      </w:pPr>
      <w:r>
        <w:rPr>
          <w:noProof/>
        </w:rPr>
        <w:drawing>
          <wp:inline distT="0" distB="0" distL="0" distR="0">
            <wp:extent cx="2575861" cy="2454875"/>
            <wp:effectExtent l="19050" t="0" r="0" b="0"/>
            <wp:docPr id="13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8" cstate="print"/>
                    <a:srcRect/>
                    <a:stretch>
                      <a:fillRect/>
                    </a:stretch>
                  </pic:blipFill>
                  <pic:spPr bwMode="auto">
                    <a:xfrm>
                      <a:off x="0" y="0"/>
                      <a:ext cx="2578155" cy="2457061"/>
                    </a:xfrm>
                    <a:prstGeom prst="rect">
                      <a:avLst/>
                    </a:prstGeom>
                    <a:noFill/>
                    <a:ln w="9525">
                      <a:noFill/>
                      <a:miter lim="800000"/>
                      <a:headEnd/>
                      <a:tailEnd/>
                    </a:ln>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098"/>
        <w:gridCol w:w="7758"/>
      </w:tblGrid>
      <w:tr w:rsidR="00BC6E77" w:rsidTr="00BC6E77">
        <w:tc>
          <w:tcPr>
            <w:tcW w:w="1098" w:type="dxa"/>
          </w:tcPr>
          <w:p w:rsidR="00BC6E77" w:rsidRDefault="00BC6E77" w:rsidP="00BC6E77">
            <w:pPr>
              <w:jc w:val="center"/>
            </w:pPr>
            <w:r>
              <w:rPr>
                <w:noProof/>
              </w:rPr>
              <w:drawing>
                <wp:inline distT="0" distB="0" distL="0" distR="0">
                  <wp:extent cx="338328" cy="274320"/>
                  <wp:effectExtent l="0" t="0" r="5080" b="0"/>
                  <wp:docPr id="39" name="Picture 39" descr="C:\Users\bkingsbury\Dropbox\Stuff\Recombinant\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kingsbury\Dropbox\Stuff\Recombinant\note.png"/>
                          <pic:cNvPicPr>
                            <a:picLocks noChangeAspect="1" noChangeArrowheads="1"/>
                          </pic:cNvPicPr>
                        </pic:nvPicPr>
                        <pic:blipFill rotWithShape="1">
                          <a:blip r:embed="rId1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8989" b="10674"/>
                          <a:stretch/>
                        </pic:blipFill>
                        <pic:spPr bwMode="auto">
                          <a:xfrm>
                            <a:off x="0" y="0"/>
                            <a:ext cx="338328" cy="27432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tc>
        <w:tc>
          <w:tcPr>
            <w:tcW w:w="7758" w:type="dxa"/>
          </w:tcPr>
          <w:p w:rsidR="00BC6E77" w:rsidRPr="001C3301" w:rsidRDefault="00BC6E77" w:rsidP="00BC6E77">
            <w:pPr>
              <w:rPr>
                <w:szCs w:val="20"/>
              </w:rPr>
            </w:pPr>
            <w:r>
              <w:rPr>
                <w:szCs w:val="20"/>
              </w:rPr>
              <w:t xml:space="preserve">High dimensional data nodes are indicated by the ( </w:t>
            </w:r>
            <w:r>
              <w:rPr>
                <w:noProof/>
              </w:rPr>
              <w:drawing>
                <wp:inline distT="0" distB="0" distL="0" distR="0">
                  <wp:extent cx="123810" cy="85714"/>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cstate="print"/>
                          <a:stretch>
                            <a:fillRect/>
                          </a:stretch>
                        </pic:blipFill>
                        <pic:spPr>
                          <a:xfrm>
                            <a:off x="0" y="0"/>
                            <a:ext cx="123810" cy="85714"/>
                          </a:xfrm>
                          <a:prstGeom prst="rect">
                            <a:avLst/>
                          </a:prstGeom>
                        </pic:spPr>
                      </pic:pic>
                    </a:graphicData>
                  </a:graphic>
                </wp:inline>
              </w:drawing>
            </w:r>
            <w:r>
              <w:rPr>
                <w:szCs w:val="20"/>
              </w:rPr>
              <w:t xml:space="preserve"> ) icon to the left of study data.</w:t>
            </w:r>
          </w:p>
        </w:tc>
      </w:tr>
    </w:tbl>
    <w:p w:rsidR="00BC6E77" w:rsidRDefault="00BC6E77" w:rsidP="00BC6E77">
      <w:pPr>
        <w:pStyle w:val="ListNumber"/>
        <w:numPr>
          <w:ilvl w:val="1"/>
          <w:numId w:val="9"/>
        </w:numPr>
      </w:pPr>
      <w:r>
        <w:t xml:space="preserve">Click the </w:t>
      </w:r>
      <w:r>
        <w:rPr>
          <w:b/>
        </w:rPr>
        <w:t xml:space="preserve">High Dimensional Data </w:t>
      </w:r>
      <w:r>
        <w:t>button.</w:t>
      </w:r>
    </w:p>
    <w:p w:rsidR="00BC6E77" w:rsidRDefault="00BC6E77" w:rsidP="00BC6E77">
      <w:pPr>
        <w:pStyle w:val="ListNumber"/>
        <w:numPr>
          <w:ilvl w:val="0"/>
          <w:numId w:val="0"/>
        </w:numPr>
        <w:ind w:left="360"/>
      </w:pPr>
      <w:r>
        <w:t>The Compare Subsets-Pathway Selection dialog appears.</w:t>
      </w:r>
    </w:p>
    <w:p w:rsidR="00BC6E77" w:rsidRDefault="00BC6E77" w:rsidP="00BC6E77">
      <w:pPr>
        <w:pStyle w:val="ListNumber"/>
        <w:numPr>
          <w:ilvl w:val="1"/>
          <w:numId w:val="9"/>
        </w:numPr>
      </w:pPr>
      <w:r>
        <w:t>Specify the platform and other factors of interest.</w:t>
      </w:r>
    </w:p>
    <w:p w:rsidR="00BC6E77" w:rsidRDefault="00BC6E77" w:rsidP="00BC6E77">
      <w:pPr>
        <w:pStyle w:val="ListNumber"/>
        <w:numPr>
          <w:ilvl w:val="0"/>
          <w:numId w:val="0"/>
        </w:numPr>
        <w:ind w:left="360"/>
      </w:pPr>
      <w:r>
        <w:t xml:space="preserve">For more information, see </w:t>
      </w:r>
      <w:fldSimple w:instr=" REF _Ref320095674 \h  \* MERGEFORMAT ">
        <w:r w:rsidR="004F1671" w:rsidRPr="004F1671">
          <w:rPr>
            <w:rStyle w:val="xRef"/>
          </w:rPr>
          <w:t>High Dimensional Data</w:t>
        </w:r>
      </w:fldSimple>
      <w:r w:rsidRPr="00A90B0D">
        <w:rPr>
          <w:rStyle w:val="InvisibleOnline"/>
        </w:rPr>
        <w:t xml:space="preserve"> on page </w:t>
      </w:r>
      <w:r w:rsidR="00DB5708" w:rsidRPr="00A90B0D">
        <w:rPr>
          <w:rStyle w:val="InvisibleOnline"/>
        </w:rPr>
        <w:fldChar w:fldCharType="begin"/>
      </w:r>
      <w:r w:rsidRPr="00A90B0D">
        <w:rPr>
          <w:rStyle w:val="InvisibleOnline"/>
        </w:rPr>
        <w:instrText xml:space="preserve"> PAGEREF _Ref320095679 \h </w:instrText>
      </w:r>
      <w:r w:rsidR="00DB5708" w:rsidRPr="00A90B0D">
        <w:rPr>
          <w:rStyle w:val="InvisibleOnline"/>
        </w:rPr>
      </w:r>
      <w:r w:rsidR="00DB5708" w:rsidRPr="00A90B0D">
        <w:rPr>
          <w:rStyle w:val="InvisibleOnline"/>
        </w:rPr>
        <w:fldChar w:fldCharType="separate"/>
      </w:r>
      <w:r w:rsidR="004F1671">
        <w:rPr>
          <w:rStyle w:val="InvisibleOnline"/>
          <w:noProof/>
        </w:rPr>
        <w:t>76</w:t>
      </w:r>
      <w:r w:rsidR="00DB5708" w:rsidRPr="00A90B0D">
        <w:rPr>
          <w:rStyle w:val="InvisibleOnline"/>
        </w:rPr>
        <w:fldChar w:fldCharType="end"/>
      </w:r>
      <w:r>
        <w:t>.</w:t>
      </w:r>
    </w:p>
    <w:p w:rsidR="00BC6E77" w:rsidRDefault="00BC6E77" w:rsidP="00BC6E77">
      <w:pPr>
        <w:pStyle w:val="ListNumber"/>
        <w:numPr>
          <w:ilvl w:val="1"/>
          <w:numId w:val="9"/>
        </w:numPr>
      </w:pPr>
      <w:r>
        <w:t xml:space="preserve">Click </w:t>
      </w:r>
      <w:r>
        <w:rPr>
          <w:b/>
        </w:rPr>
        <w:t>Apply Selections</w:t>
      </w:r>
      <w:r>
        <w:t xml:space="preserve">. </w:t>
      </w:r>
    </w:p>
    <w:p w:rsidR="00BC6E77" w:rsidRDefault="00BC6E77" w:rsidP="00BC6E77">
      <w:pPr>
        <w:pStyle w:val="ListNumber"/>
        <w:keepNext/>
        <w:numPr>
          <w:ilvl w:val="1"/>
          <w:numId w:val="9"/>
        </w:numPr>
      </w:pPr>
      <w:r>
        <w:lastRenderedPageBreak/>
        <w:t xml:space="preserve">Click </w:t>
      </w:r>
      <w:r>
        <w:rPr>
          <w:rStyle w:val="Bold"/>
        </w:rPr>
        <w:t>Run</w:t>
      </w:r>
      <w:r>
        <w:t>.</w:t>
      </w:r>
    </w:p>
    <w:p w:rsidR="00BC6E77" w:rsidRDefault="00BC6E77" w:rsidP="00BC6E77">
      <w:pPr>
        <w:pStyle w:val="ListNumber"/>
        <w:keepNext/>
        <w:numPr>
          <w:ilvl w:val="0"/>
          <w:numId w:val="0"/>
        </w:numPr>
        <w:ind w:left="360"/>
      </w:pPr>
      <w:r>
        <w:t>Your analysis appears below:</w:t>
      </w:r>
    </w:p>
    <w:p w:rsidR="00BC6E77" w:rsidRDefault="00757AF2" w:rsidP="00BC6E77">
      <w:pPr>
        <w:pStyle w:val="ListNumber"/>
        <w:numPr>
          <w:ilvl w:val="0"/>
          <w:numId w:val="0"/>
        </w:numPr>
        <w:ind w:left="360"/>
      </w:pPr>
      <w:r>
        <w:rPr>
          <w:noProof/>
        </w:rPr>
        <w:drawing>
          <wp:inline distT="0" distB="0" distL="0" distR="0">
            <wp:extent cx="3689994" cy="6550925"/>
            <wp:effectExtent l="0" t="0" r="5715" b="2540"/>
            <wp:docPr id="80" name="Picture 80" descr="C:\Users\ctucker\AppData\Local\Temp\SNAGHTML52b248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tucker\AppData\Local\Temp\SNAGHTML52b248b.PNG"/>
                    <pic:cNvPicPr>
                      <a:picLocks noChangeAspect="1" noChangeArrowheads="1"/>
                    </pic:cNvPicPr>
                  </pic:nvPicPr>
                  <pic:blipFill>
                    <a:blip r:embed="rId12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692145" cy="6554744"/>
                    </a:xfrm>
                    <a:prstGeom prst="rect">
                      <a:avLst/>
                    </a:prstGeom>
                    <a:noFill/>
                    <a:ln>
                      <a:noFill/>
                    </a:ln>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098"/>
        <w:gridCol w:w="7758"/>
      </w:tblGrid>
      <w:tr w:rsidR="00757AF2" w:rsidTr="00825F3C">
        <w:tc>
          <w:tcPr>
            <w:tcW w:w="1098" w:type="dxa"/>
          </w:tcPr>
          <w:p w:rsidR="00757AF2" w:rsidRDefault="00757AF2" w:rsidP="00825F3C">
            <w:pPr>
              <w:jc w:val="center"/>
            </w:pPr>
            <w:r>
              <w:rPr>
                <w:noProof/>
              </w:rPr>
              <w:drawing>
                <wp:inline distT="0" distB="0" distL="0" distR="0">
                  <wp:extent cx="338328" cy="274320"/>
                  <wp:effectExtent l="0" t="0" r="5080" b="0"/>
                  <wp:docPr id="86" name="Picture 86" descr="C:\Users\bkingsbury\Dropbox\Stuff\Recombinant\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kingsbury\Dropbox\Stuff\Recombinant\note.png"/>
                          <pic:cNvPicPr>
                            <a:picLocks noChangeAspect="1" noChangeArrowheads="1"/>
                          </pic:cNvPicPr>
                        </pic:nvPicPr>
                        <pic:blipFill rotWithShape="1">
                          <a:blip r:embed="rId1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8989" b="10674"/>
                          <a:stretch/>
                        </pic:blipFill>
                        <pic:spPr bwMode="auto">
                          <a:xfrm>
                            <a:off x="0" y="0"/>
                            <a:ext cx="338328" cy="27432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tc>
        <w:tc>
          <w:tcPr>
            <w:tcW w:w="7758" w:type="dxa"/>
          </w:tcPr>
          <w:p w:rsidR="00757AF2" w:rsidRPr="001C3301" w:rsidRDefault="00825F3C" w:rsidP="00825F3C">
            <w:pPr>
              <w:rPr>
                <w:szCs w:val="20"/>
              </w:rPr>
            </w:pPr>
            <w:r>
              <w:rPr>
                <w:szCs w:val="20"/>
              </w:rPr>
              <w:t xml:space="preserve">For more information regarding PCAs, see: </w:t>
            </w:r>
            <w:hyperlink r:id="rId130" w:history="1">
              <w:r w:rsidRPr="00825F3C">
                <w:rPr>
                  <w:rStyle w:val="Hyperlink"/>
                  <w:szCs w:val="20"/>
                </w:rPr>
                <w:t>http://psb.stanford.edu/psb-online/proceedings/psb00/raychaudhuri.pdf</w:t>
              </w:r>
            </w:hyperlink>
            <w:r>
              <w:rPr>
                <w:szCs w:val="20"/>
              </w:rPr>
              <w:t>.</w:t>
            </w:r>
          </w:p>
        </w:tc>
      </w:tr>
    </w:tbl>
    <w:p w:rsidR="00BC6E77" w:rsidRDefault="00BC6E77" w:rsidP="00BC6E77">
      <w:pPr>
        <w:pStyle w:val="Heading4"/>
      </w:pPr>
      <w:bookmarkStart w:id="146" w:name="_Ref320184757"/>
      <w:r>
        <w:lastRenderedPageBreak/>
        <w:t>Scatter Plot with Linear Regression</w:t>
      </w:r>
      <w:bookmarkEnd w:id="146"/>
    </w:p>
    <w:p w:rsidR="00BC6E77" w:rsidRDefault="00BC6E77" w:rsidP="00BC6E77">
      <w:r>
        <w:t xml:space="preserve">A scatter plot displays values for two variables within a dataset, with a line that best fits the slope of the data. </w:t>
      </w:r>
    </w:p>
    <w:p w:rsidR="00BC6E77" w:rsidRDefault="00BC6E77" w:rsidP="00BC6E77">
      <w:pPr>
        <w:pStyle w:val="ListNumStart"/>
        <w:numPr>
          <w:ilvl w:val="0"/>
          <w:numId w:val="9"/>
        </w:numPr>
      </w:pPr>
      <w:r>
        <w:t>To perform a scatter plot with linear regression analysis:</w:t>
      </w:r>
    </w:p>
    <w:p w:rsidR="00BC6E77" w:rsidRDefault="00BC6E77" w:rsidP="00BC6E77">
      <w:pPr>
        <w:pStyle w:val="ListNumber"/>
        <w:numPr>
          <w:ilvl w:val="1"/>
          <w:numId w:val="9"/>
        </w:numPr>
      </w:pPr>
      <w:r>
        <w:t xml:space="preserve">Run tranSMART, </w:t>
      </w:r>
      <w:proofErr w:type="gramStart"/>
      <w:r>
        <w:t>then</w:t>
      </w:r>
      <w:proofErr w:type="gramEnd"/>
      <w:r>
        <w:t xml:space="preserve"> click the </w:t>
      </w:r>
      <w:r w:rsidRPr="00207C32">
        <w:rPr>
          <w:b/>
        </w:rPr>
        <w:t xml:space="preserve">Dataset Explorer </w:t>
      </w:r>
      <w:r>
        <w:t>tab.</w:t>
      </w:r>
    </w:p>
    <w:p w:rsidR="00BC6E77" w:rsidRDefault="00BC6E77" w:rsidP="00BC6E77">
      <w:pPr>
        <w:pStyle w:val="ListNumber"/>
        <w:numPr>
          <w:ilvl w:val="1"/>
          <w:numId w:val="9"/>
        </w:numPr>
      </w:pPr>
      <w:r>
        <w:t xml:space="preserve">Define the cohorts you wish to analyze by dragging one or more concepts from a study into empty subset definition boxes. For more information, see </w:t>
      </w:r>
      <w:fldSimple w:instr=" REF _Ref320874277 \h  \* MERGEFORMAT ">
        <w:r w:rsidR="004F1671" w:rsidRPr="004F1671">
          <w:rPr>
            <w:rStyle w:val="xRef"/>
          </w:rPr>
          <w:t>Populating the Study Groups</w:t>
        </w:r>
      </w:fldSimple>
      <w:r w:rsidRPr="00A90B0D">
        <w:rPr>
          <w:rStyle w:val="InvisibleOnline"/>
        </w:rPr>
        <w:t xml:space="preserve"> on page </w:t>
      </w:r>
      <w:r w:rsidR="00DB5708" w:rsidRPr="00A90B0D">
        <w:rPr>
          <w:rStyle w:val="InvisibleOnline"/>
        </w:rPr>
        <w:fldChar w:fldCharType="begin"/>
      </w:r>
      <w:r w:rsidRPr="00A90B0D">
        <w:rPr>
          <w:rStyle w:val="InvisibleOnline"/>
        </w:rPr>
        <w:instrText xml:space="preserve"> PAGEREF _Ref320874285 \h </w:instrText>
      </w:r>
      <w:r w:rsidR="00DB5708" w:rsidRPr="00A90B0D">
        <w:rPr>
          <w:rStyle w:val="InvisibleOnline"/>
        </w:rPr>
      </w:r>
      <w:r w:rsidR="00DB5708" w:rsidRPr="00A90B0D">
        <w:rPr>
          <w:rStyle w:val="InvisibleOnline"/>
        </w:rPr>
        <w:fldChar w:fldCharType="separate"/>
      </w:r>
      <w:r w:rsidR="004F1671">
        <w:rPr>
          <w:rStyle w:val="InvisibleOnline"/>
          <w:noProof/>
        </w:rPr>
        <w:t>35</w:t>
      </w:r>
      <w:r w:rsidR="00DB5708" w:rsidRPr="00A90B0D">
        <w:rPr>
          <w:rStyle w:val="InvisibleOnline"/>
        </w:rPr>
        <w:fldChar w:fldCharType="end"/>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098"/>
        <w:gridCol w:w="7758"/>
      </w:tblGrid>
      <w:tr w:rsidR="00093F72" w:rsidTr="00C60507">
        <w:tc>
          <w:tcPr>
            <w:tcW w:w="1098" w:type="dxa"/>
          </w:tcPr>
          <w:p w:rsidR="00093F72" w:rsidRDefault="00093F72" w:rsidP="00C60507">
            <w:pPr>
              <w:jc w:val="center"/>
            </w:pPr>
            <w:r>
              <w:rPr>
                <w:noProof/>
              </w:rPr>
              <w:drawing>
                <wp:inline distT="0" distB="0" distL="0" distR="0">
                  <wp:extent cx="338328" cy="274320"/>
                  <wp:effectExtent l="0" t="0" r="5080" b="0"/>
                  <wp:docPr id="38" name="Picture 38" descr="C:\Users\bkingsbury\Dropbox\Stuff\Recombinant\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kingsbury\Dropbox\Stuff\Recombinant\note.png"/>
                          <pic:cNvPicPr>
                            <a:picLocks noChangeAspect="1" noChangeArrowheads="1"/>
                          </pic:cNvPicPr>
                        </pic:nvPicPr>
                        <pic:blipFill rotWithShape="1">
                          <a:blip r:embed="rId1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8989" b="10674"/>
                          <a:stretch/>
                        </pic:blipFill>
                        <pic:spPr bwMode="auto">
                          <a:xfrm>
                            <a:off x="0" y="0"/>
                            <a:ext cx="338328" cy="27432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tc>
        <w:tc>
          <w:tcPr>
            <w:tcW w:w="7758" w:type="dxa"/>
          </w:tcPr>
          <w:p w:rsidR="00093F72" w:rsidRPr="001C3301" w:rsidRDefault="00093F72" w:rsidP="00C60507">
            <w:pPr>
              <w:rPr>
                <w:szCs w:val="20"/>
              </w:rPr>
            </w:pPr>
            <w:r>
              <w:rPr>
                <w:szCs w:val="20"/>
              </w:rPr>
              <w:t xml:space="preserve">Only one subset may be specified in this analysis. Information in Subset 2 will be ignored. </w:t>
            </w:r>
          </w:p>
        </w:tc>
      </w:tr>
    </w:tbl>
    <w:p w:rsidR="00BC6E77" w:rsidRDefault="00BC6E77" w:rsidP="00BC6E77">
      <w:pPr>
        <w:pStyle w:val="ListNumber"/>
        <w:numPr>
          <w:ilvl w:val="1"/>
          <w:numId w:val="9"/>
        </w:numPr>
      </w:pPr>
      <w:r>
        <w:t xml:space="preserve">Click the </w:t>
      </w:r>
      <w:r>
        <w:rPr>
          <w:b/>
        </w:rPr>
        <w:t>Advanced Workflow</w:t>
      </w:r>
      <w:r>
        <w:t xml:space="preserve"> tab above Subset 1:</w:t>
      </w:r>
    </w:p>
    <w:p w:rsidR="00BC6E77" w:rsidRDefault="00EB126D" w:rsidP="00BC6E77">
      <w:pPr>
        <w:pStyle w:val="ListNumber"/>
        <w:numPr>
          <w:ilvl w:val="0"/>
          <w:numId w:val="0"/>
        </w:numPr>
        <w:ind w:left="360"/>
      </w:pPr>
      <w:r>
        <w:rPr>
          <w:noProof/>
        </w:rPr>
        <w:drawing>
          <wp:inline distT="0" distB="0" distL="0" distR="0">
            <wp:extent cx="4806086" cy="528646"/>
            <wp:effectExtent l="0" t="0" r="0" b="5080"/>
            <wp:docPr id="186" name="Picture 186" descr="C:\Users\ctucker\AppData\Local\Temp\SNAGHTML27dca9d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ctucker\AppData\Local\Temp\SNAGHTML27dca9d6.PNG"/>
                    <pic:cNvPicPr>
                      <a:picLocks noChangeAspect="1" noChangeArrowheads="1"/>
                    </pic:cNvPicPr>
                  </pic:nvPicPr>
                  <pic:blipFill>
                    <a:blip r:embed="rId10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806086" cy="528646"/>
                    </a:xfrm>
                    <a:prstGeom prst="rect">
                      <a:avLst/>
                    </a:prstGeom>
                    <a:noFill/>
                    <a:ln>
                      <a:noFill/>
                    </a:ln>
                  </pic:spPr>
                </pic:pic>
              </a:graphicData>
            </a:graphic>
          </wp:inline>
        </w:drawing>
      </w:r>
    </w:p>
    <w:p w:rsidR="00BC6E77" w:rsidRDefault="00BC6E77" w:rsidP="00BC6E77">
      <w:pPr>
        <w:pStyle w:val="ListNumber"/>
        <w:keepNext/>
        <w:numPr>
          <w:ilvl w:val="1"/>
          <w:numId w:val="9"/>
        </w:numPr>
      </w:pPr>
      <w:r>
        <w:t xml:space="preserve">Select </w:t>
      </w:r>
      <w:r>
        <w:rPr>
          <w:b/>
        </w:rPr>
        <w:t xml:space="preserve">Scatter Plot with Linear Regression </w:t>
      </w:r>
      <w:r>
        <w:t xml:space="preserve">from the </w:t>
      </w:r>
      <w:r w:rsidRPr="0076031A">
        <w:rPr>
          <w:rStyle w:val="Bold"/>
        </w:rPr>
        <w:t>Analysis</w:t>
      </w:r>
      <w:r>
        <w:t xml:space="preserve"> dropdown menu:</w:t>
      </w:r>
    </w:p>
    <w:p w:rsidR="00BC6E77" w:rsidRDefault="000A1E2D" w:rsidP="00BC6E77">
      <w:pPr>
        <w:pStyle w:val="ListNumber"/>
        <w:keepNext/>
        <w:numPr>
          <w:ilvl w:val="0"/>
          <w:numId w:val="0"/>
        </w:numPr>
        <w:ind w:left="360"/>
      </w:pPr>
      <w:r>
        <w:rPr>
          <w:noProof/>
        </w:rPr>
        <w:drawing>
          <wp:inline distT="0" distB="0" distL="0" distR="0">
            <wp:extent cx="1507524" cy="1988184"/>
            <wp:effectExtent l="0" t="0" r="0" b="0"/>
            <wp:docPr id="1030" name="Picture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509297" cy="1990523"/>
                    </a:xfrm>
                    <a:prstGeom prst="rect">
                      <a:avLst/>
                    </a:prstGeom>
                    <a:noFill/>
                  </pic:spPr>
                </pic:pic>
              </a:graphicData>
            </a:graphic>
          </wp:inline>
        </w:drawing>
      </w:r>
    </w:p>
    <w:p w:rsidR="00BC6E77" w:rsidRDefault="00BC6E77" w:rsidP="00BC6E77">
      <w:pPr>
        <w:pStyle w:val="ListNumber"/>
        <w:numPr>
          <w:ilvl w:val="0"/>
          <w:numId w:val="0"/>
        </w:numPr>
        <w:ind w:left="360"/>
      </w:pPr>
      <w:r>
        <w:t xml:space="preserve">The Variable Selection section appears. You will need to define what variables in the study are independent, and what variables are dependent. Both variables should be continuous (for example, Age). </w:t>
      </w:r>
    </w:p>
    <w:p w:rsidR="00BC6E77" w:rsidRDefault="00BC6E77" w:rsidP="00BC6E77">
      <w:pPr>
        <w:pStyle w:val="ListNumber"/>
        <w:numPr>
          <w:ilvl w:val="1"/>
          <w:numId w:val="9"/>
        </w:numPr>
      </w:pPr>
      <w:r>
        <w:t>Define the variables.</w:t>
      </w:r>
    </w:p>
    <w:p w:rsidR="00BC6E77" w:rsidRDefault="00BC6E77" w:rsidP="00BC6E77">
      <w:pPr>
        <w:pStyle w:val="ListNumber"/>
        <w:keepNext/>
        <w:numPr>
          <w:ilvl w:val="1"/>
          <w:numId w:val="9"/>
        </w:numPr>
      </w:pPr>
      <w:r>
        <w:lastRenderedPageBreak/>
        <w:t xml:space="preserve">Click </w:t>
      </w:r>
      <w:r>
        <w:rPr>
          <w:b/>
        </w:rPr>
        <w:t>Run</w:t>
      </w:r>
      <w:r>
        <w:t xml:space="preserve">. </w:t>
      </w:r>
    </w:p>
    <w:p w:rsidR="00BC6E77" w:rsidRDefault="00BC6E77" w:rsidP="00BC6E77">
      <w:pPr>
        <w:pStyle w:val="ListNumber"/>
        <w:keepNext/>
        <w:numPr>
          <w:ilvl w:val="0"/>
          <w:numId w:val="0"/>
        </w:numPr>
        <w:ind w:left="360"/>
      </w:pPr>
      <w:r>
        <w:t>Your analysis appears below:</w:t>
      </w:r>
    </w:p>
    <w:p w:rsidR="00BC6E77" w:rsidRDefault="00825F3C" w:rsidP="00BC6E77">
      <w:pPr>
        <w:pStyle w:val="ListNumber"/>
        <w:numPr>
          <w:ilvl w:val="0"/>
          <w:numId w:val="0"/>
        </w:numPr>
        <w:ind w:left="360"/>
      </w:pPr>
      <w:r>
        <w:rPr>
          <w:noProof/>
        </w:rPr>
        <w:drawing>
          <wp:inline distT="0" distB="0" distL="0" distR="0">
            <wp:extent cx="4238096" cy="6133334"/>
            <wp:effectExtent l="0" t="0" r="0" b="127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cstate="print"/>
                    <a:stretch>
                      <a:fillRect/>
                    </a:stretch>
                  </pic:blipFill>
                  <pic:spPr>
                    <a:xfrm>
                      <a:off x="0" y="0"/>
                      <a:ext cx="4238096" cy="6133334"/>
                    </a:xfrm>
                    <a:prstGeom prst="rect">
                      <a:avLst/>
                    </a:prstGeom>
                  </pic:spPr>
                </pic:pic>
              </a:graphicData>
            </a:graphic>
          </wp:inline>
        </w:drawing>
      </w:r>
    </w:p>
    <w:p w:rsidR="00BC6E77" w:rsidRPr="00292893" w:rsidRDefault="00BC6E77" w:rsidP="00BC6E77">
      <w:pPr>
        <w:pStyle w:val="Heading4"/>
      </w:pPr>
      <w:bookmarkStart w:id="147" w:name="_Ref320184764"/>
      <w:r>
        <w:lastRenderedPageBreak/>
        <w:t>Survival Analysis</w:t>
      </w:r>
      <w:bookmarkEnd w:id="147"/>
    </w:p>
    <w:p w:rsidR="00BC6E77" w:rsidRPr="00C63854" w:rsidRDefault="00BC6E77" w:rsidP="00BC6E77">
      <w:pPr>
        <w:keepNext/>
      </w:pPr>
      <w:r>
        <w:t xml:space="preserve">A survival analysis displays time-to-event data. </w:t>
      </w:r>
    </w:p>
    <w:p w:rsidR="00BC6E77" w:rsidRDefault="00BC6E77" w:rsidP="00BC6E77">
      <w:pPr>
        <w:pStyle w:val="ListNumStart"/>
        <w:numPr>
          <w:ilvl w:val="0"/>
          <w:numId w:val="9"/>
        </w:numPr>
      </w:pPr>
      <w:r>
        <w:t>To perform a survival analysis:</w:t>
      </w:r>
    </w:p>
    <w:p w:rsidR="00BC6E77" w:rsidRDefault="00BC6E77" w:rsidP="00BC6E77">
      <w:pPr>
        <w:pStyle w:val="ListNumber"/>
        <w:keepNext/>
        <w:numPr>
          <w:ilvl w:val="1"/>
          <w:numId w:val="9"/>
        </w:numPr>
      </w:pPr>
      <w:r>
        <w:t xml:space="preserve">Run tranSMART, </w:t>
      </w:r>
      <w:proofErr w:type="gramStart"/>
      <w:r>
        <w:t>then</w:t>
      </w:r>
      <w:proofErr w:type="gramEnd"/>
      <w:r>
        <w:t xml:space="preserve"> click the </w:t>
      </w:r>
      <w:r>
        <w:rPr>
          <w:b/>
        </w:rPr>
        <w:t>Dataset Explorer</w:t>
      </w:r>
      <w:r>
        <w:t xml:space="preserve"> tab.</w:t>
      </w:r>
    </w:p>
    <w:p w:rsidR="00BC6E77" w:rsidRDefault="00BC6E77" w:rsidP="00BC6E77">
      <w:pPr>
        <w:pStyle w:val="ListNumber"/>
        <w:numPr>
          <w:ilvl w:val="1"/>
          <w:numId w:val="9"/>
        </w:numPr>
      </w:pPr>
      <w:r>
        <w:t xml:space="preserve">Define the cohorts you wish to analyze by dragging one or more concepts from a study into empty subset definition boxes. For more information, see </w:t>
      </w:r>
      <w:fldSimple w:instr=" REF _Ref320874277 \h  \* MERGEFORMAT ">
        <w:r w:rsidR="004F1671" w:rsidRPr="004F1671">
          <w:rPr>
            <w:rStyle w:val="xRef"/>
          </w:rPr>
          <w:t>Populating the Study Groups</w:t>
        </w:r>
      </w:fldSimple>
      <w:r w:rsidRPr="00A90B0D">
        <w:rPr>
          <w:rStyle w:val="InvisibleOnline"/>
        </w:rPr>
        <w:t xml:space="preserve"> on page </w:t>
      </w:r>
      <w:r w:rsidR="00DB5708" w:rsidRPr="00A90B0D">
        <w:rPr>
          <w:rStyle w:val="InvisibleOnline"/>
        </w:rPr>
        <w:fldChar w:fldCharType="begin"/>
      </w:r>
      <w:r w:rsidRPr="00A90B0D">
        <w:rPr>
          <w:rStyle w:val="InvisibleOnline"/>
        </w:rPr>
        <w:instrText xml:space="preserve"> PAGEREF _Ref320874285 \h </w:instrText>
      </w:r>
      <w:r w:rsidR="00DB5708" w:rsidRPr="00A90B0D">
        <w:rPr>
          <w:rStyle w:val="InvisibleOnline"/>
        </w:rPr>
      </w:r>
      <w:r w:rsidR="00DB5708" w:rsidRPr="00A90B0D">
        <w:rPr>
          <w:rStyle w:val="InvisibleOnline"/>
        </w:rPr>
        <w:fldChar w:fldCharType="separate"/>
      </w:r>
      <w:r w:rsidR="004F1671">
        <w:rPr>
          <w:rStyle w:val="InvisibleOnline"/>
          <w:noProof/>
        </w:rPr>
        <w:t>35</w:t>
      </w:r>
      <w:r w:rsidR="00DB5708" w:rsidRPr="00A90B0D">
        <w:rPr>
          <w:rStyle w:val="InvisibleOnline"/>
        </w:rPr>
        <w:fldChar w:fldCharType="end"/>
      </w:r>
      <w:r>
        <w:t>.</w:t>
      </w:r>
    </w:p>
    <w:p w:rsidR="00BC6E77" w:rsidRPr="00345199" w:rsidRDefault="00BC6E77" w:rsidP="00BC6E77">
      <w:pPr>
        <w:pStyle w:val="ListNumber"/>
        <w:numPr>
          <w:ilvl w:val="1"/>
          <w:numId w:val="9"/>
        </w:numPr>
      </w:pPr>
      <w:r w:rsidRPr="00345199">
        <w:t xml:space="preserve">Click the </w:t>
      </w:r>
      <w:r w:rsidRPr="00345199">
        <w:rPr>
          <w:b/>
        </w:rPr>
        <w:t>Advanced Workflow</w:t>
      </w:r>
      <w:r w:rsidRPr="00345199">
        <w:t xml:space="preserve"> tab above Subset 1:</w:t>
      </w:r>
    </w:p>
    <w:p w:rsidR="00BC6E77" w:rsidRDefault="00EB126D" w:rsidP="00BC6E77">
      <w:pPr>
        <w:pStyle w:val="ListNumber"/>
        <w:numPr>
          <w:ilvl w:val="0"/>
          <w:numId w:val="0"/>
        </w:numPr>
        <w:ind w:left="360"/>
      </w:pPr>
      <w:r>
        <w:rPr>
          <w:noProof/>
        </w:rPr>
        <w:drawing>
          <wp:inline distT="0" distB="0" distL="0" distR="0">
            <wp:extent cx="4806086" cy="528646"/>
            <wp:effectExtent l="0" t="0" r="0" b="5080"/>
            <wp:docPr id="188" name="Picture 188" descr="C:\Users\ctucker\AppData\Local\Temp\SNAGHTML27dca9d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ctucker\AppData\Local\Temp\SNAGHTML27dca9d6.PNG"/>
                    <pic:cNvPicPr>
                      <a:picLocks noChangeAspect="1" noChangeArrowheads="1"/>
                    </pic:cNvPicPr>
                  </pic:nvPicPr>
                  <pic:blipFill>
                    <a:blip r:embed="rId10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806086" cy="528646"/>
                    </a:xfrm>
                    <a:prstGeom prst="rect">
                      <a:avLst/>
                    </a:prstGeom>
                    <a:noFill/>
                    <a:ln>
                      <a:noFill/>
                    </a:ln>
                  </pic:spPr>
                </pic:pic>
              </a:graphicData>
            </a:graphic>
          </wp:inline>
        </w:drawing>
      </w:r>
    </w:p>
    <w:p w:rsidR="00BC6E77" w:rsidRDefault="00BC6E77" w:rsidP="00BC6E77">
      <w:pPr>
        <w:pStyle w:val="ListNumber"/>
        <w:numPr>
          <w:ilvl w:val="1"/>
          <w:numId w:val="9"/>
        </w:numPr>
      </w:pPr>
      <w:r>
        <w:t xml:space="preserve">Select </w:t>
      </w:r>
      <w:r>
        <w:rPr>
          <w:b/>
        </w:rPr>
        <w:t>Survival Analysis</w:t>
      </w:r>
      <w:r>
        <w:t xml:space="preserve"> from the </w:t>
      </w:r>
      <w:r w:rsidRPr="0076031A">
        <w:rPr>
          <w:rStyle w:val="Bold"/>
        </w:rPr>
        <w:t>Analysis</w:t>
      </w:r>
      <w:r>
        <w:t xml:space="preserve"> dropdown menu:</w:t>
      </w:r>
    </w:p>
    <w:p w:rsidR="00BC6E77" w:rsidRDefault="00523031" w:rsidP="00BC6E77">
      <w:pPr>
        <w:pStyle w:val="ListNumber"/>
        <w:numPr>
          <w:ilvl w:val="0"/>
          <w:numId w:val="0"/>
        </w:numPr>
        <w:ind w:left="360"/>
      </w:pPr>
      <w:r>
        <w:rPr>
          <w:noProof/>
        </w:rPr>
        <w:drawing>
          <wp:inline distT="0" distB="0" distL="0" distR="0">
            <wp:extent cx="1512231" cy="1977081"/>
            <wp:effectExtent l="0" t="0" r="0" b="4445"/>
            <wp:docPr id="1031" name="Picture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508042" cy="1971604"/>
                    </a:xfrm>
                    <a:prstGeom prst="rect">
                      <a:avLst/>
                    </a:prstGeom>
                    <a:noFill/>
                  </pic:spPr>
                </pic:pic>
              </a:graphicData>
            </a:graphic>
          </wp:inline>
        </w:drawing>
      </w:r>
    </w:p>
    <w:p w:rsidR="00BC6E77" w:rsidRDefault="00BC6E77" w:rsidP="00BC6E77">
      <w:pPr>
        <w:pStyle w:val="ListNumber"/>
        <w:numPr>
          <w:ilvl w:val="0"/>
          <w:numId w:val="0"/>
        </w:numPr>
        <w:ind w:left="360"/>
      </w:pPr>
      <w:r>
        <w:t xml:space="preserve">The Variable Selection section appears. </w:t>
      </w:r>
    </w:p>
    <w:p w:rsidR="00BC6E77" w:rsidRDefault="00BC6E77" w:rsidP="00BC6E77">
      <w:pPr>
        <w:pStyle w:val="ListNumber"/>
        <w:keepNext/>
        <w:numPr>
          <w:ilvl w:val="1"/>
          <w:numId w:val="9"/>
        </w:numPr>
      </w:pPr>
      <w:r>
        <w:t>Define the following variables:</w:t>
      </w:r>
    </w:p>
    <w:tbl>
      <w:tblPr>
        <w:tblStyle w:val="RecombinantBasic"/>
        <w:tblW w:w="9090" w:type="dxa"/>
        <w:tblInd w:w="108" w:type="dxa"/>
        <w:tblLayout w:type="fixed"/>
        <w:tblLook w:val="04A0"/>
      </w:tblPr>
      <w:tblGrid>
        <w:gridCol w:w="1170"/>
        <w:gridCol w:w="1350"/>
        <w:gridCol w:w="3240"/>
        <w:gridCol w:w="3330"/>
      </w:tblGrid>
      <w:tr w:rsidR="00BC6E77" w:rsidTr="00EE128F">
        <w:trPr>
          <w:cnfStyle w:val="100000000000"/>
        </w:trPr>
        <w:tc>
          <w:tcPr>
            <w:tcW w:w="1170" w:type="dxa"/>
          </w:tcPr>
          <w:p w:rsidR="00BC6E77" w:rsidRDefault="00BC6E77" w:rsidP="00BC6E77">
            <w:pPr>
              <w:pStyle w:val="TableHeading"/>
            </w:pPr>
            <w:r>
              <w:t>Variable</w:t>
            </w:r>
          </w:p>
        </w:tc>
        <w:tc>
          <w:tcPr>
            <w:tcW w:w="1350" w:type="dxa"/>
          </w:tcPr>
          <w:p w:rsidR="00BC6E77" w:rsidRDefault="00BC6E77" w:rsidP="00BC6E77">
            <w:pPr>
              <w:pStyle w:val="TableHeading"/>
            </w:pPr>
            <w:r>
              <w:t>Required?</w:t>
            </w:r>
          </w:p>
        </w:tc>
        <w:tc>
          <w:tcPr>
            <w:tcW w:w="3240" w:type="dxa"/>
          </w:tcPr>
          <w:p w:rsidR="00BC6E77" w:rsidRDefault="00BC6E77" w:rsidP="00BC6E77">
            <w:pPr>
              <w:pStyle w:val="TableHeading"/>
            </w:pPr>
            <w:r>
              <w:t>Definition</w:t>
            </w:r>
          </w:p>
        </w:tc>
        <w:tc>
          <w:tcPr>
            <w:tcW w:w="3330" w:type="dxa"/>
          </w:tcPr>
          <w:p w:rsidR="00BC6E77" w:rsidRDefault="00BC6E77" w:rsidP="00BC6E77">
            <w:pPr>
              <w:pStyle w:val="TableHeading"/>
            </w:pPr>
            <w:r>
              <w:t>Example</w:t>
            </w:r>
          </w:p>
        </w:tc>
      </w:tr>
      <w:tr w:rsidR="00BC6E77" w:rsidTr="00EE128F">
        <w:tc>
          <w:tcPr>
            <w:tcW w:w="1170" w:type="dxa"/>
          </w:tcPr>
          <w:p w:rsidR="00BC6E77" w:rsidRDefault="00BC6E77" w:rsidP="00BC6E77">
            <w:pPr>
              <w:pStyle w:val="TableText"/>
            </w:pPr>
            <w:r>
              <w:t>Time</w:t>
            </w:r>
          </w:p>
        </w:tc>
        <w:tc>
          <w:tcPr>
            <w:tcW w:w="1350" w:type="dxa"/>
          </w:tcPr>
          <w:p w:rsidR="00BC6E77" w:rsidRDefault="00BC6E77" w:rsidP="00BC6E77">
            <w:pPr>
              <w:pStyle w:val="TableText"/>
            </w:pPr>
            <w:r>
              <w:t>Yes</w:t>
            </w:r>
          </w:p>
        </w:tc>
        <w:tc>
          <w:tcPr>
            <w:tcW w:w="3240" w:type="dxa"/>
          </w:tcPr>
          <w:p w:rsidR="00BC6E77" w:rsidRDefault="00BC6E77" w:rsidP="00BC6E77">
            <w:pPr>
              <w:pStyle w:val="TableText"/>
            </w:pPr>
            <w:r>
              <w:t xml:space="preserve">A numeric field within tranSMART. </w:t>
            </w:r>
          </w:p>
        </w:tc>
        <w:tc>
          <w:tcPr>
            <w:tcW w:w="3330" w:type="dxa"/>
          </w:tcPr>
          <w:p w:rsidR="00BC6E77" w:rsidRDefault="00BC6E77" w:rsidP="00BC6E77">
            <w:pPr>
              <w:pStyle w:val="TableText"/>
            </w:pPr>
            <w:r>
              <w:t>Survival at Follow Up (Years)</w:t>
            </w:r>
          </w:p>
          <w:p w:rsidR="00BC6E77" w:rsidRDefault="00EB126D" w:rsidP="00BC6E77">
            <w:pPr>
              <w:pStyle w:val="TableText"/>
            </w:pPr>
            <w:r>
              <w:rPr>
                <w:noProof/>
              </w:rPr>
              <w:drawing>
                <wp:inline distT="0" distB="0" distL="0" distR="0">
                  <wp:extent cx="1858061" cy="439973"/>
                  <wp:effectExtent l="0" t="0" r="0" b="0"/>
                  <wp:docPr id="57" name="Picture 57" descr="C:\Users\ctucker\AppData\Local\Temp\SNAGHTML1db847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ctucker\AppData\Local\Temp\SNAGHTML1db84729.PNG"/>
                          <pic:cNvPicPr>
                            <a:picLocks noChangeAspect="1" noChangeArrowheads="1"/>
                          </pic:cNvPicPr>
                        </pic:nvPicPr>
                        <pic:blipFill>
                          <a:blip r:embed="rId13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861429" cy="440771"/>
                          </a:xfrm>
                          <a:prstGeom prst="rect">
                            <a:avLst/>
                          </a:prstGeom>
                          <a:noFill/>
                          <a:ln>
                            <a:noFill/>
                          </a:ln>
                        </pic:spPr>
                      </pic:pic>
                    </a:graphicData>
                  </a:graphic>
                </wp:inline>
              </w:drawing>
            </w:r>
          </w:p>
        </w:tc>
      </w:tr>
      <w:tr w:rsidR="00BC6E77" w:rsidTr="00EE128F">
        <w:tc>
          <w:tcPr>
            <w:tcW w:w="1170" w:type="dxa"/>
          </w:tcPr>
          <w:p w:rsidR="00BC6E77" w:rsidRDefault="00BC6E77" w:rsidP="00BC6E77">
            <w:pPr>
              <w:pStyle w:val="TableText"/>
            </w:pPr>
            <w:r>
              <w:lastRenderedPageBreak/>
              <w:t>Category</w:t>
            </w:r>
          </w:p>
        </w:tc>
        <w:tc>
          <w:tcPr>
            <w:tcW w:w="1350" w:type="dxa"/>
          </w:tcPr>
          <w:p w:rsidR="00BC6E77" w:rsidRDefault="00BC6E77" w:rsidP="00BC6E77">
            <w:pPr>
              <w:pStyle w:val="TableText"/>
            </w:pPr>
            <w:r>
              <w:t>No</w:t>
            </w:r>
          </w:p>
        </w:tc>
        <w:tc>
          <w:tcPr>
            <w:tcW w:w="3240" w:type="dxa"/>
          </w:tcPr>
          <w:p w:rsidR="008636F8" w:rsidRDefault="00BC6E77" w:rsidP="008636F8">
            <w:pPr>
              <w:pStyle w:val="TableText"/>
            </w:pPr>
            <w:r>
              <w:t>A concept that is dragged into this input will dictate the groups into which the data will be split in order to compare their survival times.</w:t>
            </w:r>
          </w:p>
          <w:p w:rsidR="00BC6E77" w:rsidRDefault="00BC6E77" w:rsidP="008636F8">
            <w:pPr>
              <w:pStyle w:val="TableText"/>
            </w:pPr>
            <w:r>
              <w:t xml:space="preserve">If this variable is continuous, it requires binning. For details, see </w:t>
            </w:r>
            <w:fldSimple w:instr=" REF _Ref328053970 \h  \* MERGEFORMAT ">
              <w:r w:rsidR="004F1671" w:rsidRPr="004F1671">
                <w:rPr>
                  <w:rStyle w:val="xRef"/>
                </w:rPr>
                <w:t>Data Binning Using Survival Analysis</w:t>
              </w:r>
            </w:fldSimple>
            <w:r w:rsidR="008636F8" w:rsidRPr="00A90B0D">
              <w:rPr>
                <w:rStyle w:val="InvisibleOnline"/>
              </w:rPr>
              <w:t xml:space="preserve"> on page </w:t>
            </w:r>
            <w:r w:rsidR="00DB5708" w:rsidRPr="00A90B0D">
              <w:rPr>
                <w:rStyle w:val="InvisibleOnline"/>
              </w:rPr>
              <w:fldChar w:fldCharType="begin"/>
            </w:r>
            <w:r w:rsidR="008636F8" w:rsidRPr="00A90B0D">
              <w:rPr>
                <w:rStyle w:val="InvisibleOnline"/>
              </w:rPr>
              <w:instrText xml:space="preserve"> PAGEREF _Ref328053970 \h </w:instrText>
            </w:r>
            <w:r w:rsidR="00DB5708" w:rsidRPr="00A90B0D">
              <w:rPr>
                <w:rStyle w:val="InvisibleOnline"/>
              </w:rPr>
            </w:r>
            <w:r w:rsidR="00DB5708" w:rsidRPr="00A90B0D">
              <w:rPr>
                <w:rStyle w:val="InvisibleOnline"/>
              </w:rPr>
              <w:fldChar w:fldCharType="separate"/>
            </w:r>
            <w:r w:rsidR="004F1671">
              <w:rPr>
                <w:rStyle w:val="InvisibleOnline"/>
                <w:noProof/>
              </w:rPr>
              <w:t>73</w:t>
            </w:r>
            <w:r w:rsidR="00DB5708" w:rsidRPr="00A90B0D">
              <w:rPr>
                <w:rStyle w:val="InvisibleOnline"/>
              </w:rPr>
              <w:fldChar w:fldCharType="end"/>
            </w:r>
            <w:r w:rsidR="008636F8">
              <w:t>.</w:t>
            </w:r>
          </w:p>
        </w:tc>
        <w:tc>
          <w:tcPr>
            <w:tcW w:w="3330" w:type="dxa"/>
          </w:tcPr>
          <w:p w:rsidR="00BC6E77" w:rsidRDefault="00BC6E77" w:rsidP="00BC6E77">
            <w:pPr>
              <w:pStyle w:val="TableText"/>
            </w:pPr>
            <w:r>
              <w:t>Cancer Stage</w:t>
            </w:r>
          </w:p>
          <w:p w:rsidR="00BC6E77" w:rsidRDefault="00EB126D" w:rsidP="00BC6E77">
            <w:pPr>
              <w:pStyle w:val="TableText"/>
            </w:pPr>
            <w:r>
              <w:rPr>
                <w:noProof/>
              </w:rPr>
              <w:drawing>
                <wp:inline distT="0" distB="0" distL="0" distR="0">
                  <wp:extent cx="1323833" cy="1412088"/>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cstate="print"/>
                          <a:stretch>
                            <a:fillRect/>
                          </a:stretch>
                        </pic:blipFill>
                        <pic:spPr>
                          <a:xfrm>
                            <a:off x="0" y="0"/>
                            <a:ext cx="1323931" cy="1412193"/>
                          </a:xfrm>
                          <a:prstGeom prst="rect">
                            <a:avLst/>
                          </a:prstGeom>
                        </pic:spPr>
                      </pic:pic>
                    </a:graphicData>
                  </a:graphic>
                </wp:inline>
              </w:drawing>
            </w:r>
          </w:p>
        </w:tc>
      </w:tr>
      <w:tr w:rsidR="00BC6E77" w:rsidTr="00EE128F">
        <w:tc>
          <w:tcPr>
            <w:tcW w:w="1170" w:type="dxa"/>
          </w:tcPr>
          <w:p w:rsidR="00BC6E77" w:rsidRDefault="00BC6E77" w:rsidP="00BC6E77">
            <w:pPr>
              <w:pStyle w:val="TableText"/>
            </w:pPr>
            <w:r>
              <w:t>Censoring Value</w:t>
            </w:r>
          </w:p>
        </w:tc>
        <w:tc>
          <w:tcPr>
            <w:tcW w:w="1350" w:type="dxa"/>
          </w:tcPr>
          <w:p w:rsidR="00BC6E77" w:rsidRDefault="00BC6E77" w:rsidP="00BC6E77">
            <w:pPr>
              <w:pStyle w:val="TableText"/>
            </w:pPr>
            <w:r>
              <w:t>No</w:t>
            </w:r>
          </w:p>
        </w:tc>
        <w:tc>
          <w:tcPr>
            <w:tcW w:w="3240" w:type="dxa"/>
          </w:tcPr>
          <w:p w:rsidR="00BC6E77" w:rsidRDefault="00BC6E77" w:rsidP="00BC6E77">
            <w:pPr>
              <w:pStyle w:val="TableText"/>
            </w:pPr>
            <w:r>
              <w:t xml:space="preserve">Specifies which patients had the event whose time is being measured. For example, if the Time variable selected is </w:t>
            </w:r>
            <w:r w:rsidRPr="0076031A">
              <w:rPr>
                <w:rStyle w:val="Bold"/>
              </w:rPr>
              <w:t>Overall Survival Time (Years)</w:t>
            </w:r>
            <w:r>
              <w:t xml:space="preserve">, an appropriate censoring variable is </w:t>
            </w:r>
            <w:r w:rsidRPr="0076031A">
              <w:rPr>
                <w:rStyle w:val="Bold"/>
              </w:rPr>
              <w:t>Patient Death</w:t>
            </w:r>
            <w:r>
              <w:t>.</w:t>
            </w:r>
          </w:p>
        </w:tc>
        <w:tc>
          <w:tcPr>
            <w:tcW w:w="3330" w:type="dxa"/>
          </w:tcPr>
          <w:p w:rsidR="00BC6E77" w:rsidRDefault="00BC6E77" w:rsidP="00BC6E77">
            <w:pPr>
              <w:pStyle w:val="TableText"/>
            </w:pPr>
            <w:r>
              <w:t>Dead</w:t>
            </w:r>
          </w:p>
          <w:p w:rsidR="00BC6E77" w:rsidRDefault="00BC6E77" w:rsidP="00BC6E77">
            <w:pPr>
              <w:pStyle w:val="TableText"/>
            </w:pPr>
            <w:r>
              <w:rPr>
                <w:noProof/>
              </w:rPr>
              <w:drawing>
                <wp:inline distT="0" distB="0" distL="0" distR="0">
                  <wp:extent cx="1644555" cy="500219"/>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cstate="print"/>
                          <a:stretch>
                            <a:fillRect/>
                          </a:stretch>
                        </pic:blipFill>
                        <pic:spPr>
                          <a:xfrm>
                            <a:off x="0" y="0"/>
                            <a:ext cx="1644349" cy="500156"/>
                          </a:xfrm>
                          <a:prstGeom prst="rect">
                            <a:avLst/>
                          </a:prstGeom>
                        </pic:spPr>
                      </pic:pic>
                    </a:graphicData>
                  </a:graphic>
                </wp:inline>
              </w:drawing>
            </w:r>
          </w:p>
        </w:tc>
      </w:tr>
    </w:tbl>
    <w:p w:rsidR="00BC6E77" w:rsidRDefault="00BC6E77" w:rsidP="00BC6E77">
      <w:pPr>
        <w:pStyle w:val="Space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098"/>
        <w:gridCol w:w="7758"/>
      </w:tblGrid>
      <w:tr w:rsidR="00BC6E77" w:rsidRPr="001C3301" w:rsidTr="00BC6E77">
        <w:tc>
          <w:tcPr>
            <w:tcW w:w="1098" w:type="dxa"/>
          </w:tcPr>
          <w:p w:rsidR="00BC6E77" w:rsidRDefault="00BC6E77" w:rsidP="00BC6E77">
            <w:pPr>
              <w:jc w:val="center"/>
            </w:pPr>
            <w:r>
              <w:rPr>
                <w:noProof/>
              </w:rPr>
              <w:drawing>
                <wp:inline distT="0" distB="0" distL="0" distR="0">
                  <wp:extent cx="338328" cy="274320"/>
                  <wp:effectExtent l="0" t="0" r="5080" b="0"/>
                  <wp:docPr id="104" name="Picture 104" descr="C:\Users\bkingsbury\Dropbox\Stuff\Recombinant\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kingsbury\Dropbox\Stuff\Recombinant\note.png"/>
                          <pic:cNvPicPr>
                            <a:picLocks noChangeAspect="1" noChangeArrowheads="1"/>
                          </pic:cNvPicPr>
                        </pic:nvPicPr>
                        <pic:blipFill rotWithShape="1">
                          <a:blip r:embed="rId1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8989" b="10674"/>
                          <a:stretch/>
                        </pic:blipFill>
                        <pic:spPr bwMode="auto">
                          <a:xfrm>
                            <a:off x="0" y="0"/>
                            <a:ext cx="338328" cy="27432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tc>
        <w:tc>
          <w:tcPr>
            <w:tcW w:w="7758" w:type="dxa"/>
          </w:tcPr>
          <w:p w:rsidR="00BC6E77" w:rsidRPr="001C3301" w:rsidRDefault="00BC6E77" w:rsidP="004708CE">
            <w:pPr>
              <w:rPr>
                <w:szCs w:val="20"/>
              </w:rPr>
            </w:pPr>
            <w:r>
              <w:rPr>
                <w:szCs w:val="20"/>
              </w:rPr>
              <w:t xml:space="preserve">In this example, the data binning feature is not used. For future reference, data binning refers to a pre-processing technique used to reduce minor observation errors. Clusters of data are replaced by a value representative of that cluster (the central value). For information on data binning, see </w:t>
            </w:r>
            <w:fldSimple w:instr=" REF _Ref328053970 \h  \* MERGEFORMAT ">
              <w:r w:rsidR="004F1671" w:rsidRPr="004F1671">
                <w:rPr>
                  <w:rStyle w:val="xRef"/>
                </w:rPr>
                <w:t>Data Binning Using Survival Analysis</w:t>
              </w:r>
            </w:fldSimple>
            <w:r w:rsidRPr="00A90B0D">
              <w:rPr>
                <w:rStyle w:val="InvisibleOnline"/>
              </w:rPr>
              <w:t xml:space="preserve"> on page </w:t>
            </w:r>
            <w:r w:rsidR="00DB5708" w:rsidRPr="00A90B0D">
              <w:rPr>
                <w:rStyle w:val="InvisibleOnline"/>
              </w:rPr>
              <w:fldChar w:fldCharType="begin"/>
            </w:r>
            <w:r w:rsidR="004708CE" w:rsidRPr="00A90B0D">
              <w:rPr>
                <w:rStyle w:val="InvisibleOnline"/>
              </w:rPr>
              <w:instrText xml:space="preserve"> PAGEREF _Ref328053970 \h </w:instrText>
            </w:r>
            <w:r w:rsidR="00DB5708" w:rsidRPr="00A90B0D">
              <w:rPr>
                <w:rStyle w:val="InvisibleOnline"/>
              </w:rPr>
            </w:r>
            <w:r w:rsidR="00DB5708" w:rsidRPr="00A90B0D">
              <w:rPr>
                <w:rStyle w:val="InvisibleOnline"/>
              </w:rPr>
              <w:fldChar w:fldCharType="separate"/>
            </w:r>
            <w:r w:rsidR="004F1671">
              <w:rPr>
                <w:rStyle w:val="InvisibleOnline"/>
                <w:noProof/>
              </w:rPr>
              <w:t>73</w:t>
            </w:r>
            <w:r w:rsidR="00DB5708" w:rsidRPr="00A90B0D">
              <w:rPr>
                <w:rStyle w:val="InvisibleOnline"/>
              </w:rPr>
              <w:fldChar w:fldCharType="end"/>
            </w:r>
            <w:r>
              <w:rPr>
                <w:szCs w:val="20"/>
              </w:rPr>
              <w:t>.</w:t>
            </w:r>
          </w:p>
        </w:tc>
      </w:tr>
    </w:tbl>
    <w:p w:rsidR="00BC6E77" w:rsidRDefault="00BC6E77" w:rsidP="00BC6E77">
      <w:pPr>
        <w:pStyle w:val="ListNumber"/>
        <w:keepNext/>
        <w:numPr>
          <w:ilvl w:val="1"/>
          <w:numId w:val="9"/>
        </w:numPr>
      </w:pPr>
      <w:r>
        <w:lastRenderedPageBreak/>
        <w:t xml:space="preserve">Click </w:t>
      </w:r>
      <w:r w:rsidRPr="00BE3B33">
        <w:rPr>
          <w:b/>
        </w:rPr>
        <w:t>Run</w:t>
      </w:r>
      <w:r>
        <w:t>.</w:t>
      </w:r>
    </w:p>
    <w:p w:rsidR="00BC6E77" w:rsidRDefault="00BC6E77" w:rsidP="00BC6E77">
      <w:pPr>
        <w:pStyle w:val="ListNumber"/>
        <w:keepNext/>
        <w:numPr>
          <w:ilvl w:val="0"/>
          <w:numId w:val="0"/>
        </w:numPr>
        <w:ind w:left="360"/>
      </w:pPr>
      <w:r>
        <w:t>Your analysis appears below:</w:t>
      </w:r>
    </w:p>
    <w:p w:rsidR="00BC6E77" w:rsidRDefault="00126D78" w:rsidP="00BC6E77">
      <w:pPr>
        <w:pStyle w:val="ListNumber"/>
        <w:numPr>
          <w:ilvl w:val="0"/>
          <w:numId w:val="0"/>
        </w:numPr>
        <w:ind w:left="360"/>
      </w:pPr>
      <w:r>
        <w:rPr>
          <w:noProof/>
        </w:rPr>
        <w:drawing>
          <wp:inline distT="0" distB="0" distL="0" distR="0">
            <wp:extent cx="5486400" cy="6264226"/>
            <wp:effectExtent l="0" t="0" r="0" b="381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cstate="print"/>
                    <a:stretch>
                      <a:fillRect/>
                    </a:stretch>
                  </pic:blipFill>
                  <pic:spPr>
                    <a:xfrm>
                      <a:off x="0" y="0"/>
                      <a:ext cx="5486400" cy="6264226"/>
                    </a:xfrm>
                    <a:prstGeom prst="rect">
                      <a:avLst/>
                    </a:prstGeom>
                  </pic:spPr>
                </pic:pic>
              </a:graphicData>
            </a:graphic>
          </wp:inline>
        </w:drawing>
      </w:r>
    </w:p>
    <w:p w:rsidR="00EB126D" w:rsidRDefault="00EB126D" w:rsidP="00EB126D">
      <w:pPr>
        <w:pStyle w:val="Heading4"/>
      </w:pPr>
      <w:bookmarkStart w:id="148" w:name="_Ref327431310"/>
      <w:r>
        <w:lastRenderedPageBreak/>
        <w:t>Table with Fisher Test Analysis</w:t>
      </w:r>
      <w:bookmarkEnd w:id="148"/>
    </w:p>
    <w:p w:rsidR="00EB126D" w:rsidRPr="00C63854" w:rsidRDefault="00EB126D" w:rsidP="00EB126D">
      <w:pPr>
        <w:keepNext/>
      </w:pPr>
      <w:r w:rsidRPr="008118C2">
        <w:t xml:space="preserve">A Fisher Test analysis </w:t>
      </w:r>
      <w:r>
        <w:t xml:space="preserve">examines the significance of associated variables. </w:t>
      </w:r>
    </w:p>
    <w:p w:rsidR="00EB126D" w:rsidRDefault="00EB126D" w:rsidP="00EB126D">
      <w:pPr>
        <w:pStyle w:val="ListNumStart"/>
      </w:pPr>
      <w:r>
        <w:t>To perform a table with fisher test analysis:</w:t>
      </w:r>
    </w:p>
    <w:p w:rsidR="00EB126D" w:rsidRDefault="00EB126D" w:rsidP="00EB126D">
      <w:pPr>
        <w:pStyle w:val="ListNumber"/>
        <w:keepNext/>
      </w:pPr>
      <w:r>
        <w:t xml:space="preserve">Run tranSMART, </w:t>
      </w:r>
      <w:proofErr w:type="gramStart"/>
      <w:r>
        <w:t>then</w:t>
      </w:r>
      <w:proofErr w:type="gramEnd"/>
      <w:r>
        <w:t xml:space="preserve"> click the </w:t>
      </w:r>
      <w:r w:rsidRPr="00A15CC3">
        <w:rPr>
          <w:rStyle w:val="Bold"/>
        </w:rPr>
        <w:t>Dataset Explorer</w:t>
      </w:r>
      <w:r>
        <w:t xml:space="preserve"> tab.</w:t>
      </w:r>
    </w:p>
    <w:p w:rsidR="00EB126D" w:rsidRDefault="00EB126D" w:rsidP="00EB126D">
      <w:pPr>
        <w:pStyle w:val="ListNumber"/>
      </w:pPr>
      <w:r>
        <w:t xml:space="preserve">Define the cohorts you wish to analyze by dragging one or more concepts from a study into empty subset definition boxes. For more information, see </w:t>
      </w:r>
      <w:fldSimple w:instr=" REF _Ref320874277 \h  \* MERGEFORMAT ">
        <w:r w:rsidR="004F1671" w:rsidRPr="004F1671">
          <w:rPr>
            <w:rStyle w:val="xRef"/>
          </w:rPr>
          <w:t>Populating the Study Groups</w:t>
        </w:r>
      </w:fldSimple>
      <w:r w:rsidRPr="00A90B0D">
        <w:rPr>
          <w:rStyle w:val="InvisibleOnline"/>
        </w:rPr>
        <w:t xml:space="preserve"> on page </w:t>
      </w:r>
      <w:r w:rsidR="00DB5708" w:rsidRPr="00A90B0D">
        <w:rPr>
          <w:rStyle w:val="InvisibleOnline"/>
        </w:rPr>
        <w:fldChar w:fldCharType="begin"/>
      </w:r>
      <w:r w:rsidRPr="00A90B0D">
        <w:rPr>
          <w:rStyle w:val="InvisibleOnline"/>
        </w:rPr>
        <w:instrText xml:space="preserve"> PAGEREF _Ref320874285 \h </w:instrText>
      </w:r>
      <w:r w:rsidR="00DB5708" w:rsidRPr="00A90B0D">
        <w:rPr>
          <w:rStyle w:val="InvisibleOnline"/>
        </w:rPr>
      </w:r>
      <w:r w:rsidR="00DB5708" w:rsidRPr="00A90B0D">
        <w:rPr>
          <w:rStyle w:val="InvisibleOnline"/>
        </w:rPr>
        <w:fldChar w:fldCharType="separate"/>
      </w:r>
      <w:r w:rsidR="004F1671">
        <w:rPr>
          <w:rStyle w:val="InvisibleOnline"/>
          <w:noProof/>
        </w:rPr>
        <w:t>35</w:t>
      </w:r>
      <w:r w:rsidR="00DB5708" w:rsidRPr="00A90B0D">
        <w:rPr>
          <w:rStyle w:val="InvisibleOnline"/>
        </w:rPr>
        <w:fldChar w:fldCharType="end"/>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098"/>
        <w:gridCol w:w="7758"/>
      </w:tblGrid>
      <w:tr w:rsidR="00093F72" w:rsidTr="00C60507">
        <w:tc>
          <w:tcPr>
            <w:tcW w:w="1098" w:type="dxa"/>
          </w:tcPr>
          <w:p w:rsidR="00093F72" w:rsidRDefault="00093F72" w:rsidP="00C60507">
            <w:pPr>
              <w:jc w:val="center"/>
            </w:pPr>
            <w:r>
              <w:rPr>
                <w:noProof/>
              </w:rPr>
              <w:drawing>
                <wp:inline distT="0" distB="0" distL="0" distR="0">
                  <wp:extent cx="338328" cy="274320"/>
                  <wp:effectExtent l="0" t="0" r="5080" b="0"/>
                  <wp:docPr id="43" name="Picture 43" descr="C:\Users\bkingsbury\Dropbox\Stuff\Recombinant\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kingsbury\Dropbox\Stuff\Recombinant\note.png"/>
                          <pic:cNvPicPr>
                            <a:picLocks noChangeAspect="1" noChangeArrowheads="1"/>
                          </pic:cNvPicPr>
                        </pic:nvPicPr>
                        <pic:blipFill rotWithShape="1">
                          <a:blip r:embed="rId1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8989" b="10674"/>
                          <a:stretch/>
                        </pic:blipFill>
                        <pic:spPr bwMode="auto">
                          <a:xfrm>
                            <a:off x="0" y="0"/>
                            <a:ext cx="338328" cy="27432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tc>
        <w:tc>
          <w:tcPr>
            <w:tcW w:w="7758" w:type="dxa"/>
          </w:tcPr>
          <w:p w:rsidR="00093F72" w:rsidRPr="001C3301" w:rsidRDefault="00093F72" w:rsidP="00C60507">
            <w:pPr>
              <w:rPr>
                <w:szCs w:val="20"/>
              </w:rPr>
            </w:pPr>
            <w:r>
              <w:rPr>
                <w:szCs w:val="20"/>
              </w:rPr>
              <w:t xml:space="preserve">Only one subset may be specified in this analysis. Information in Subset 2 will be ignored. </w:t>
            </w:r>
          </w:p>
        </w:tc>
      </w:tr>
    </w:tbl>
    <w:p w:rsidR="00EB126D" w:rsidRDefault="00EB126D" w:rsidP="00EB126D">
      <w:pPr>
        <w:pStyle w:val="ListNumber"/>
        <w:rPr>
          <w:rStyle w:val="Bold"/>
          <w:b w:val="0"/>
        </w:rPr>
      </w:pPr>
      <w:r>
        <w:t xml:space="preserve">Click the </w:t>
      </w:r>
      <w:r w:rsidRPr="009C3A3F">
        <w:rPr>
          <w:rStyle w:val="Bold"/>
        </w:rPr>
        <w:t>Advanced</w:t>
      </w:r>
      <w:r>
        <w:rPr>
          <w:rStyle w:val="Bold"/>
        </w:rPr>
        <w:t xml:space="preserve"> Workflow </w:t>
      </w:r>
      <w:r>
        <w:rPr>
          <w:rStyle w:val="Bold"/>
          <w:b w:val="0"/>
        </w:rPr>
        <w:t>tab:</w:t>
      </w:r>
    </w:p>
    <w:p w:rsidR="00EB126D" w:rsidRDefault="00EB126D" w:rsidP="00EB126D">
      <w:pPr>
        <w:pStyle w:val="ListNumber"/>
        <w:numPr>
          <w:ilvl w:val="0"/>
          <w:numId w:val="0"/>
        </w:numPr>
        <w:ind w:left="360"/>
        <w:rPr>
          <w:rStyle w:val="Bold"/>
          <w:b w:val="0"/>
        </w:rPr>
      </w:pPr>
      <w:r>
        <w:rPr>
          <w:noProof/>
        </w:rPr>
        <w:drawing>
          <wp:inline distT="0" distB="0" distL="0" distR="0">
            <wp:extent cx="5120640" cy="563245"/>
            <wp:effectExtent l="0" t="0" r="3810" b="8255"/>
            <wp:docPr id="229" name="Picture 229" descr="C:\Users\ctucker\AppData\Local\Temp\SNAGHTML27dca9d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ctucker\AppData\Local\Temp\SNAGHTML27dca9d6.PNG"/>
                    <pic:cNvPicPr>
                      <a:picLocks noChangeAspect="1" noChangeArrowheads="1"/>
                    </pic:cNvPicPr>
                  </pic:nvPicPr>
                  <pic:blipFill>
                    <a:blip r:embed="rId10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120640" cy="563245"/>
                    </a:xfrm>
                    <a:prstGeom prst="rect">
                      <a:avLst/>
                    </a:prstGeom>
                    <a:noFill/>
                    <a:ln>
                      <a:noFill/>
                    </a:ln>
                  </pic:spPr>
                </pic:pic>
              </a:graphicData>
            </a:graphic>
          </wp:inline>
        </w:drawing>
      </w:r>
    </w:p>
    <w:p w:rsidR="00EB126D" w:rsidRPr="000B573E" w:rsidRDefault="00EB126D" w:rsidP="00EB126D">
      <w:pPr>
        <w:pStyle w:val="ListNumber"/>
        <w:rPr>
          <w:rStyle w:val="Bold"/>
          <w:b w:val="0"/>
        </w:rPr>
      </w:pPr>
      <w:r>
        <w:t xml:space="preserve">Select </w:t>
      </w:r>
      <w:r>
        <w:rPr>
          <w:b/>
        </w:rPr>
        <w:t>Table with Fisher Test</w:t>
      </w:r>
      <w:r>
        <w:t xml:space="preserve"> from the </w:t>
      </w:r>
      <w:r w:rsidRPr="0076031A">
        <w:rPr>
          <w:rStyle w:val="Bold"/>
        </w:rPr>
        <w:t>Analysis</w:t>
      </w:r>
      <w:r>
        <w:t xml:space="preserve"> dropdown menu:</w:t>
      </w:r>
    </w:p>
    <w:p w:rsidR="00EB126D" w:rsidRDefault="00811408" w:rsidP="00EB126D">
      <w:pPr>
        <w:pStyle w:val="ListNumber"/>
        <w:numPr>
          <w:ilvl w:val="0"/>
          <w:numId w:val="0"/>
        </w:numPr>
        <w:ind w:left="360"/>
      </w:pPr>
      <w:r>
        <w:rPr>
          <w:noProof/>
        </w:rPr>
        <w:drawing>
          <wp:inline distT="0" distB="0" distL="0" distR="0">
            <wp:extent cx="1342767" cy="1760795"/>
            <wp:effectExtent l="0" t="0" r="0" b="0"/>
            <wp:docPr id="1032" name="Picture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41537" cy="1759182"/>
                    </a:xfrm>
                    <a:prstGeom prst="rect">
                      <a:avLst/>
                    </a:prstGeom>
                    <a:noFill/>
                  </pic:spPr>
                </pic:pic>
              </a:graphicData>
            </a:graphic>
          </wp:inline>
        </w:drawing>
      </w:r>
    </w:p>
    <w:p w:rsidR="00EB126D" w:rsidRDefault="00EB126D" w:rsidP="00EB126D">
      <w:pPr>
        <w:pStyle w:val="ListNumber"/>
        <w:numPr>
          <w:ilvl w:val="0"/>
          <w:numId w:val="0"/>
        </w:numPr>
        <w:ind w:left="360"/>
      </w:pPr>
      <w:r>
        <w:t xml:space="preserve">The Variable Selection section appears. </w:t>
      </w:r>
      <w:r w:rsidRPr="00E34C36">
        <w:t xml:space="preserve">You will need to define what variables in the study are independent, and what variables are dependent. </w:t>
      </w:r>
      <w:r>
        <w:t xml:space="preserve">Both variables should be </w:t>
      </w:r>
      <w:r w:rsidRPr="00E34C36">
        <w:t>categorical value</w:t>
      </w:r>
      <w:r>
        <w:t>s</w:t>
      </w:r>
      <w:r w:rsidRPr="00E34C36">
        <w:t xml:space="preserve"> (for example, Tissue Type).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098"/>
        <w:gridCol w:w="7758"/>
      </w:tblGrid>
      <w:tr w:rsidR="00EB126D" w:rsidRPr="001C3301" w:rsidTr="00977006">
        <w:tc>
          <w:tcPr>
            <w:tcW w:w="1098" w:type="dxa"/>
          </w:tcPr>
          <w:p w:rsidR="00EB126D" w:rsidRDefault="00EB126D" w:rsidP="00977006">
            <w:pPr>
              <w:jc w:val="center"/>
            </w:pPr>
            <w:r>
              <w:rPr>
                <w:noProof/>
              </w:rPr>
              <w:drawing>
                <wp:inline distT="0" distB="0" distL="0" distR="0">
                  <wp:extent cx="338328" cy="274320"/>
                  <wp:effectExtent l="0" t="0" r="5080" b="0"/>
                  <wp:docPr id="233" name="Picture 233" descr="C:\Users\bkingsbury\Dropbox\Stuff\Recombinant\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kingsbury\Dropbox\Stuff\Recombinant\note.png"/>
                          <pic:cNvPicPr>
                            <a:picLocks noChangeAspect="1" noChangeArrowheads="1"/>
                          </pic:cNvPicPr>
                        </pic:nvPicPr>
                        <pic:blipFill rotWithShape="1">
                          <a:blip r:embed="rId1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8989" b="10674"/>
                          <a:stretch/>
                        </pic:blipFill>
                        <pic:spPr bwMode="auto">
                          <a:xfrm>
                            <a:off x="0" y="0"/>
                            <a:ext cx="338328" cy="27432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tc>
        <w:tc>
          <w:tcPr>
            <w:tcW w:w="7758" w:type="dxa"/>
          </w:tcPr>
          <w:p w:rsidR="00EB126D" w:rsidRPr="001C3301" w:rsidRDefault="00EB126D" w:rsidP="00EB126D">
            <w:pPr>
              <w:rPr>
                <w:szCs w:val="20"/>
              </w:rPr>
            </w:pPr>
            <w:r>
              <w:rPr>
                <w:szCs w:val="20"/>
              </w:rPr>
              <w:t xml:space="preserve">In this example, the data binning feature is not used. For future reference, data binning refers to a pre-processing technique used to reduce minor observation errors. Clusters of data are replaced by a value representative of that cluster (the central value). For information on data binning, see </w:t>
            </w:r>
            <w:fldSimple w:instr=" REF _Ref327430208 \h  \* MERGEFORMAT ">
              <w:r w:rsidR="004F1671" w:rsidRPr="004F1671">
                <w:rPr>
                  <w:rStyle w:val="xRef"/>
                </w:rPr>
                <w:t>Data Binning</w:t>
              </w:r>
            </w:fldSimple>
            <w:r w:rsidRPr="00A90B0D">
              <w:rPr>
                <w:rStyle w:val="InvisibleOnline"/>
              </w:rPr>
              <w:t xml:space="preserve"> on page </w:t>
            </w:r>
            <w:r w:rsidR="00DB5708" w:rsidRPr="00A90B0D">
              <w:rPr>
                <w:rStyle w:val="InvisibleOnline"/>
              </w:rPr>
              <w:fldChar w:fldCharType="begin"/>
            </w:r>
            <w:r w:rsidRPr="00A90B0D">
              <w:rPr>
                <w:rStyle w:val="InvisibleOnline"/>
              </w:rPr>
              <w:instrText xml:space="preserve"> PAGEREF _Ref327430218 \h </w:instrText>
            </w:r>
            <w:r w:rsidR="00DB5708" w:rsidRPr="00A90B0D">
              <w:rPr>
                <w:rStyle w:val="InvisibleOnline"/>
              </w:rPr>
            </w:r>
            <w:r w:rsidR="00DB5708" w:rsidRPr="00A90B0D">
              <w:rPr>
                <w:rStyle w:val="InvisibleOnline"/>
              </w:rPr>
              <w:fldChar w:fldCharType="separate"/>
            </w:r>
            <w:r w:rsidR="004F1671">
              <w:rPr>
                <w:rStyle w:val="InvisibleOnline"/>
                <w:noProof/>
              </w:rPr>
              <w:t>71</w:t>
            </w:r>
            <w:r w:rsidR="00DB5708" w:rsidRPr="00A90B0D">
              <w:rPr>
                <w:rStyle w:val="InvisibleOnline"/>
              </w:rPr>
              <w:fldChar w:fldCharType="end"/>
            </w:r>
            <w:r>
              <w:rPr>
                <w:szCs w:val="20"/>
              </w:rPr>
              <w:t>.</w:t>
            </w:r>
          </w:p>
        </w:tc>
      </w:tr>
    </w:tbl>
    <w:p w:rsidR="00EB126D" w:rsidRDefault="00840D7A" w:rsidP="00840D7A">
      <w:pPr>
        <w:pStyle w:val="ListNumber"/>
      </w:pPr>
      <w:r>
        <w:t>Define the variables.</w:t>
      </w:r>
    </w:p>
    <w:p w:rsidR="00840D7A" w:rsidRDefault="00840D7A" w:rsidP="00126D78">
      <w:pPr>
        <w:pStyle w:val="ListNumber"/>
        <w:keepNext/>
      </w:pPr>
      <w:r>
        <w:lastRenderedPageBreak/>
        <w:t xml:space="preserve">Click </w:t>
      </w:r>
      <w:r>
        <w:rPr>
          <w:b/>
        </w:rPr>
        <w:t>Run</w:t>
      </w:r>
      <w:r>
        <w:t>.</w:t>
      </w:r>
    </w:p>
    <w:p w:rsidR="00840D7A" w:rsidRDefault="00840D7A" w:rsidP="00126D78">
      <w:pPr>
        <w:pStyle w:val="ListNumber"/>
        <w:keepNext/>
        <w:numPr>
          <w:ilvl w:val="0"/>
          <w:numId w:val="0"/>
        </w:numPr>
        <w:ind w:left="360"/>
      </w:pPr>
      <w:r>
        <w:t>Your analysis appear below:</w:t>
      </w:r>
    </w:p>
    <w:p w:rsidR="00840D7A" w:rsidRDefault="00BD4BB7" w:rsidP="00BD4BB7">
      <w:pPr>
        <w:pStyle w:val="ListNumber"/>
        <w:numPr>
          <w:ilvl w:val="0"/>
          <w:numId w:val="0"/>
        </w:numPr>
        <w:ind w:left="360" w:hanging="360"/>
      </w:pPr>
      <w:r>
        <w:rPr>
          <w:noProof/>
        </w:rPr>
        <w:drawing>
          <wp:inline distT="0" distB="0" distL="0" distR="0">
            <wp:extent cx="3933334" cy="2990476"/>
            <wp:effectExtent l="0" t="0" r="0" b="63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cstate="print"/>
                    <a:stretch>
                      <a:fillRect/>
                    </a:stretch>
                  </pic:blipFill>
                  <pic:spPr>
                    <a:xfrm>
                      <a:off x="0" y="0"/>
                      <a:ext cx="3933334" cy="2990476"/>
                    </a:xfrm>
                    <a:prstGeom prst="rect">
                      <a:avLst/>
                    </a:prstGeom>
                  </pic:spPr>
                </pic:pic>
              </a:graphicData>
            </a:graphic>
          </wp:inline>
        </w:drawing>
      </w:r>
    </w:p>
    <w:p w:rsidR="00EB126D" w:rsidRPr="00EB126D" w:rsidRDefault="00EB126D" w:rsidP="00EB126D"/>
    <w:p w:rsidR="00BC6E77" w:rsidRDefault="00BC6E77" w:rsidP="00BC6E77">
      <w:pPr>
        <w:pStyle w:val="Heading3"/>
      </w:pPr>
      <w:bookmarkStart w:id="149" w:name="_Toc322517858"/>
      <w:bookmarkStart w:id="150" w:name="_Ref327429860"/>
      <w:bookmarkStart w:id="151" w:name="_Ref327429866"/>
      <w:bookmarkStart w:id="152" w:name="_Ref327430203"/>
      <w:bookmarkStart w:id="153" w:name="_Ref327430208"/>
      <w:bookmarkStart w:id="154" w:name="_Ref327430218"/>
      <w:bookmarkStart w:id="155" w:name="_Toc366653716"/>
      <w:bookmarkStart w:id="156" w:name="_Toc297057930"/>
      <w:bookmarkEnd w:id="121"/>
      <w:bookmarkEnd w:id="122"/>
      <w:bookmarkEnd w:id="123"/>
      <w:bookmarkEnd w:id="124"/>
      <w:bookmarkEnd w:id="125"/>
      <w:bookmarkEnd w:id="126"/>
      <w:bookmarkEnd w:id="130"/>
      <w:r>
        <w:t>Data Binning</w:t>
      </w:r>
      <w:bookmarkEnd w:id="149"/>
      <w:bookmarkEnd w:id="150"/>
      <w:bookmarkEnd w:id="151"/>
      <w:bookmarkEnd w:id="152"/>
      <w:bookmarkEnd w:id="153"/>
      <w:bookmarkEnd w:id="154"/>
      <w:bookmarkEnd w:id="155"/>
    </w:p>
    <w:p w:rsidR="00BC6E77" w:rsidRDefault="00BC6E77" w:rsidP="00BC6E77">
      <w:pPr>
        <w:pStyle w:val="ListNumber"/>
        <w:keepNext/>
        <w:numPr>
          <w:ilvl w:val="0"/>
          <w:numId w:val="0"/>
        </w:numPr>
        <w:rPr>
          <w:szCs w:val="20"/>
        </w:rPr>
      </w:pPr>
      <w:r>
        <w:rPr>
          <w:szCs w:val="20"/>
        </w:rPr>
        <w:t>Data binning refers to a pre-processing technique used to reduce observation errors and to allow continuous variables to become categorical. Clusters of data are replaced by a value representative of that cluster (the central value).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116"/>
        <w:gridCol w:w="7740"/>
      </w:tblGrid>
      <w:tr w:rsidR="00BC6E77" w:rsidTr="00BC6E77">
        <w:tc>
          <w:tcPr>
            <w:tcW w:w="1116" w:type="dxa"/>
          </w:tcPr>
          <w:p w:rsidR="00BC6E77" w:rsidRDefault="00BC6E77" w:rsidP="00BC6E77">
            <w:pPr>
              <w:keepNext/>
              <w:jc w:val="center"/>
            </w:pPr>
            <w:r>
              <w:rPr>
                <w:noProof/>
              </w:rPr>
              <w:drawing>
                <wp:inline distT="0" distB="0" distL="0" distR="0">
                  <wp:extent cx="285714" cy="285714"/>
                  <wp:effectExtent l="0" t="0" r="635" b="63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png"/>
                          <pic:cNvPicPr/>
                        </pic:nvPicPr>
                        <pic:blipFill>
                          <a:blip r:embed="rId12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85714" cy="285714"/>
                          </a:xfrm>
                          <a:prstGeom prst="rect">
                            <a:avLst/>
                          </a:prstGeom>
                        </pic:spPr>
                      </pic:pic>
                    </a:graphicData>
                  </a:graphic>
                </wp:inline>
              </w:drawing>
            </w:r>
          </w:p>
        </w:tc>
        <w:tc>
          <w:tcPr>
            <w:tcW w:w="7740" w:type="dxa"/>
          </w:tcPr>
          <w:p w:rsidR="00BC6E77" w:rsidRDefault="00BC6E77" w:rsidP="00BC6E77">
            <w:pPr>
              <w:keepNext/>
            </w:pPr>
            <w:r>
              <w:t xml:space="preserve">The data displayed after binning represents the data available in the study. If, for example, you have selected to bin based on date range (0-10 years of age), yet there is only data available for subjects eight years old and up, the bin will display the age range as 8-10. </w:t>
            </w:r>
          </w:p>
        </w:tc>
      </w:tr>
    </w:tbl>
    <w:p w:rsidR="00840D7A" w:rsidRDefault="00840D7A" w:rsidP="00840D7A">
      <w:pPr>
        <w:pStyle w:val="Heading4"/>
      </w:pPr>
      <w:bookmarkStart w:id="157" w:name="_Ref315267195"/>
      <w:bookmarkStart w:id="158" w:name="_Ref315267343"/>
      <w:r>
        <w:t>Data Binning Using Box Plot with ANOVA</w:t>
      </w:r>
      <w:bookmarkEnd w:id="157"/>
    </w:p>
    <w:p w:rsidR="00840D7A" w:rsidRDefault="00840D7A" w:rsidP="00840D7A">
      <w:r>
        <w:t xml:space="preserve">When conducting a Box Plot with ANOVA analysis, at least one of the variables selected should be a continuous variable (for example, age), and the other should be a categorical value (for example, tumor stage). </w:t>
      </w:r>
    </w:p>
    <w:p w:rsidR="00840D7A" w:rsidRPr="000E49F0" w:rsidRDefault="00840D7A" w:rsidP="00840D7A">
      <w:r>
        <w:t>A continuous variable can be viewed as a categorical value using the binning feature, described below. Alternatively, binning can also be used to categorize data. For example, if histological grade with values such as Well Defined, Moderately Well Defined, and Poorly Defined are selected, you can group Moderately Well Defined with Poorly Defined and treat them as one group for the purposes of this analysis.</w:t>
      </w:r>
    </w:p>
    <w:p w:rsidR="00840D7A" w:rsidRDefault="00840D7A" w:rsidP="00840D7A">
      <w:pPr>
        <w:pStyle w:val="ListNumStart"/>
      </w:pPr>
      <w:r>
        <w:lastRenderedPageBreak/>
        <w:t xml:space="preserve">To </w:t>
      </w:r>
      <w:r w:rsidR="00977006">
        <w:t>use the data binning feature with a box plot analysis</w:t>
      </w:r>
      <w:r>
        <w:t>:</w:t>
      </w:r>
    </w:p>
    <w:p w:rsidR="00840D7A" w:rsidRDefault="00840D7A" w:rsidP="00840D7A">
      <w:pPr>
        <w:pStyle w:val="ListNumber"/>
        <w:keepNext/>
      </w:pPr>
      <w:r>
        <w:t xml:space="preserve">Run tranSMART, </w:t>
      </w:r>
      <w:proofErr w:type="gramStart"/>
      <w:r>
        <w:t>then</w:t>
      </w:r>
      <w:proofErr w:type="gramEnd"/>
      <w:r>
        <w:t xml:space="preserve"> click the </w:t>
      </w:r>
      <w:r w:rsidRPr="00A15CC3">
        <w:rPr>
          <w:rStyle w:val="Bold"/>
        </w:rPr>
        <w:t>Dataset Explorer</w:t>
      </w:r>
      <w:r>
        <w:t xml:space="preserve"> tab.</w:t>
      </w:r>
    </w:p>
    <w:p w:rsidR="00840D7A" w:rsidRDefault="00840D7A" w:rsidP="00840D7A">
      <w:pPr>
        <w:pStyle w:val="ListNumber"/>
      </w:pPr>
      <w:r>
        <w:t xml:space="preserve">Define the cohorts you wish to analyze by dragging one or more concepts from a study into empty subset definition boxes. For more information, see </w:t>
      </w:r>
      <w:fldSimple w:instr=" REF _Ref320874277 \h  \* MERGEFORMAT ">
        <w:r w:rsidR="004F1671" w:rsidRPr="004F1671">
          <w:rPr>
            <w:rStyle w:val="xRef"/>
          </w:rPr>
          <w:t>Populating the Study Groups</w:t>
        </w:r>
      </w:fldSimple>
      <w:r w:rsidRPr="00A90B0D">
        <w:rPr>
          <w:rStyle w:val="InvisibleOnline"/>
        </w:rPr>
        <w:t xml:space="preserve"> on page </w:t>
      </w:r>
      <w:r w:rsidR="00DB5708" w:rsidRPr="00A90B0D">
        <w:rPr>
          <w:rStyle w:val="InvisibleOnline"/>
        </w:rPr>
        <w:fldChar w:fldCharType="begin"/>
      </w:r>
      <w:r w:rsidRPr="00A90B0D">
        <w:rPr>
          <w:rStyle w:val="InvisibleOnline"/>
        </w:rPr>
        <w:instrText xml:space="preserve"> PAGEREF _Ref320874285 \h </w:instrText>
      </w:r>
      <w:r w:rsidR="00DB5708" w:rsidRPr="00A90B0D">
        <w:rPr>
          <w:rStyle w:val="InvisibleOnline"/>
        </w:rPr>
      </w:r>
      <w:r w:rsidR="00DB5708" w:rsidRPr="00A90B0D">
        <w:rPr>
          <w:rStyle w:val="InvisibleOnline"/>
        </w:rPr>
        <w:fldChar w:fldCharType="separate"/>
      </w:r>
      <w:r w:rsidR="004F1671">
        <w:rPr>
          <w:rStyle w:val="InvisibleOnline"/>
          <w:noProof/>
        </w:rPr>
        <w:t>35</w:t>
      </w:r>
      <w:r w:rsidR="00DB5708" w:rsidRPr="00A90B0D">
        <w:rPr>
          <w:rStyle w:val="InvisibleOnline"/>
        </w:rPr>
        <w:fldChar w:fldCharType="end"/>
      </w:r>
      <w:r>
        <w:t>.</w:t>
      </w:r>
    </w:p>
    <w:p w:rsidR="00840D7A" w:rsidRDefault="00840D7A" w:rsidP="00840D7A">
      <w:pPr>
        <w:pStyle w:val="ListNumber"/>
        <w:rPr>
          <w:rStyle w:val="Bold"/>
          <w:b w:val="0"/>
        </w:rPr>
      </w:pPr>
      <w:r>
        <w:t xml:space="preserve">Click the </w:t>
      </w:r>
      <w:r w:rsidRPr="009C3A3F">
        <w:rPr>
          <w:rStyle w:val="Bold"/>
        </w:rPr>
        <w:t>Advanced</w:t>
      </w:r>
      <w:r>
        <w:rPr>
          <w:rStyle w:val="Bold"/>
        </w:rPr>
        <w:t xml:space="preserve"> Workflow </w:t>
      </w:r>
      <w:r>
        <w:rPr>
          <w:rStyle w:val="Bold"/>
          <w:b w:val="0"/>
        </w:rPr>
        <w:t>tab:</w:t>
      </w:r>
    </w:p>
    <w:p w:rsidR="00840D7A" w:rsidRDefault="00840D7A" w:rsidP="00840D7A">
      <w:pPr>
        <w:pStyle w:val="ListNumber"/>
        <w:numPr>
          <w:ilvl w:val="0"/>
          <w:numId w:val="0"/>
        </w:numPr>
        <w:ind w:left="360"/>
        <w:rPr>
          <w:rStyle w:val="Bold"/>
          <w:b w:val="0"/>
        </w:rPr>
      </w:pPr>
      <w:r>
        <w:rPr>
          <w:noProof/>
        </w:rPr>
        <w:drawing>
          <wp:inline distT="0" distB="0" distL="0" distR="0">
            <wp:extent cx="5120640" cy="563245"/>
            <wp:effectExtent l="0" t="0" r="3810" b="8255"/>
            <wp:docPr id="240" name="Picture 240" descr="C:\Users\ctucker\AppData\Local\Temp\SNAGHTML27dca9d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ctucker\AppData\Local\Temp\SNAGHTML27dca9d6.PNG"/>
                    <pic:cNvPicPr>
                      <a:picLocks noChangeAspect="1" noChangeArrowheads="1"/>
                    </pic:cNvPicPr>
                  </pic:nvPicPr>
                  <pic:blipFill>
                    <a:blip r:embed="rId10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120640" cy="563245"/>
                    </a:xfrm>
                    <a:prstGeom prst="rect">
                      <a:avLst/>
                    </a:prstGeom>
                    <a:noFill/>
                    <a:ln>
                      <a:noFill/>
                    </a:ln>
                  </pic:spPr>
                </pic:pic>
              </a:graphicData>
            </a:graphic>
          </wp:inline>
        </w:drawing>
      </w:r>
    </w:p>
    <w:p w:rsidR="00840D7A" w:rsidRPr="000B573E" w:rsidRDefault="00840D7A" w:rsidP="00840D7A">
      <w:pPr>
        <w:pStyle w:val="ListNumber"/>
        <w:keepNext/>
        <w:rPr>
          <w:rStyle w:val="Bold"/>
          <w:b w:val="0"/>
        </w:rPr>
      </w:pPr>
      <w:r>
        <w:t xml:space="preserve">Select </w:t>
      </w:r>
      <w:r>
        <w:rPr>
          <w:b/>
        </w:rPr>
        <w:t>Box Plot with ANOVA</w:t>
      </w:r>
      <w:r>
        <w:t xml:space="preserve"> from the </w:t>
      </w:r>
      <w:r w:rsidRPr="0076031A">
        <w:rPr>
          <w:rStyle w:val="Bold"/>
        </w:rPr>
        <w:t>Analysis</w:t>
      </w:r>
      <w:r>
        <w:t xml:space="preserve"> dropdown menu:</w:t>
      </w:r>
    </w:p>
    <w:p w:rsidR="00840D7A" w:rsidRDefault="007A132E" w:rsidP="00840D7A">
      <w:pPr>
        <w:pStyle w:val="ListNumber"/>
        <w:numPr>
          <w:ilvl w:val="0"/>
          <w:numId w:val="0"/>
        </w:numPr>
        <w:ind w:left="360"/>
      </w:pPr>
      <w:r>
        <w:rPr>
          <w:noProof/>
        </w:rPr>
        <w:drawing>
          <wp:inline distT="0" distB="0" distL="0" distR="0">
            <wp:extent cx="1518285" cy="1993265"/>
            <wp:effectExtent l="0" t="0" r="5715" b="6985"/>
            <wp:docPr id="1033" name="Picture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518285" cy="1993265"/>
                    </a:xfrm>
                    <a:prstGeom prst="rect">
                      <a:avLst/>
                    </a:prstGeom>
                    <a:noFill/>
                  </pic:spPr>
                </pic:pic>
              </a:graphicData>
            </a:graphic>
          </wp:inline>
        </w:drawing>
      </w:r>
    </w:p>
    <w:p w:rsidR="00840D7A" w:rsidRDefault="00840D7A" w:rsidP="00840D7A">
      <w:pPr>
        <w:pStyle w:val="ListNumber"/>
        <w:numPr>
          <w:ilvl w:val="0"/>
          <w:numId w:val="0"/>
        </w:numPr>
        <w:ind w:left="360"/>
      </w:pPr>
      <w:r>
        <w:t xml:space="preserve">The Variable Selection section appears. You will need to define what variables in the study are independent, and what variables are dependent. At least one of the variables should be continuous (for example, Age), and one should be a categorical value (for example, Tissue Type). </w:t>
      </w:r>
    </w:p>
    <w:p w:rsidR="00840D7A" w:rsidRDefault="00840D7A" w:rsidP="00840D7A">
      <w:pPr>
        <w:pStyle w:val="ListNumber"/>
        <w:numPr>
          <w:ilvl w:val="1"/>
          <w:numId w:val="9"/>
        </w:numPr>
      </w:pPr>
      <w:r>
        <w:t>Define the variables.</w:t>
      </w:r>
    </w:p>
    <w:p w:rsidR="00840D7A" w:rsidRDefault="00840D7A" w:rsidP="00840D7A">
      <w:pPr>
        <w:pStyle w:val="ListNumber"/>
        <w:numPr>
          <w:ilvl w:val="1"/>
          <w:numId w:val="9"/>
        </w:numPr>
      </w:pPr>
      <w:r>
        <w:t xml:space="preserve">Under </w:t>
      </w:r>
      <w:r>
        <w:rPr>
          <w:b/>
        </w:rPr>
        <w:t>Binning</w:t>
      </w:r>
      <w:r>
        <w:t xml:space="preserve">, click </w:t>
      </w:r>
      <w:r>
        <w:rPr>
          <w:b/>
        </w:rPr>
        <w:t>Enable</w:t>
      </w:r>
      <w:r>
        <w:t>:</w:t>
      </w:r>
    </w:p>
    <w:p w:rsidR="00840D7A" w:rsidRPr="00AF6EE3" w:rsidRDefault="00840D7A" w:rsidP="00840D7A">
      <w:pPr>
        <w:pStyle w:val="ListNumber"/>
        <w:numPr>
          <w:ilvl w:val="0"/>
          <w:numId w:val="0"/>
        </w:numPr>
        <w:ind w:left="360"/>
      </w:pPr>
      <w:r>
        <w:rPr>
          <w:noProof/>
        </w:rPr>
        <w:drawing>
          <wp:inline distT="0" distB="0" distL="0" distR="0">
            <wp:extent cx="748146" cy="258618"/>
            <wp:effectExtent l="0" t="0" r="0" b="8255"/>
            <wp:docPr id="257" name="Picture 257" descr="C:\Users\ctucker\AppData\Local\Temp\SNAGHTML156808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ctucker\AppData\Local\Temp\SNAGHTML15680869.PNG"/>
                    <pic:cNvPicPr>
                      <a:picLocks noChangeAspect="1" noChangeArrowheads="1"/>
                    </pic:cNvPicPr>
                  </pic:nvPicPr>
                  <pic:blipFill rotWithShape="1">
                    <a:blip r:embed="rId14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85460" r="84055" b="-231"/>
                    <a:stretch/>
                  </pic:blipFill>
                  <pic:spPr bwMode="auto">
                    <a:xfrm>
                      <a:off x="0" y="0"/>
                      <a:ext cx="748625" cy="258784"/>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840D7A" w:rsidRDefault="00840D7A" w:rsidP="00840D7A">
      <w:pPr>
        <w:pStyle w:val="ListNumber"/>
        <w:keepNext/>
        <w:numPr>
          <w:ilvl w:val="1"/>
          <w:numId w:val="9"/>
        </w:numPr>
      </w:pPr>
      <w:r>
        <w:t>Define the following:</w:t>
      </w:r>
    </w:p>
    <w:tbl>
      <w:tblPr>
        <w:tblStyle w:val="RecombinantBasic"/>
        <w:tblW w:w="9180" w:type="dxa"/>
        <w:tblInd w:w="198" w:type="dxa"/>
        <w:tblLook w:val="04A0"/>
      </w:tblPr>
      <w:tblGrid>
        <w:gridCol w:w="1890"/>
        <w:gridCol w:w="2830"/>
        <w:gridCol w:w="4460"/>
      </w:tblGrid>
      <w:tr w:rsidR="00840D7A" w:rsidTr="00840D7A">
        <w:trPr>
          <w:cnfStyle w:val="100000000000"/>
        </w:trPr>
        <w:tc>
          <w:tcPr>
            <w:tcW w:w="1890" w:type="dxa"/>
          </w:tcPr>
          <w:p w:rsidR="00840D7A" w:rsidRDefault="00840D7A" w:rsidP="00977006">
            <w:pPr>
              <w:pStyle w:val="TableHeading"/>
            </w:pPr>
            <w:r>
              <w:t>Field</w:t>
            </w:r>
          </w:p>
        </w:tc>
        <w:tc>
          <w:tcPr>
            <w:tcW w:w="2830" w:type="dxa"/>
          </w:tcPr>
          <w:p w:rsidR="00840D7A" w:rsidRDefault="00840D7A" w:rsidP="00977006">
            <w:pPr>
              <w:pStyle w:val="TableHeading"/>
            </w:pPr>
            <w:r>
              <w:t>Description</w:t>
            </w:r>
          </w:p>
        </w:tc>
        <w:tc>
          <w:tcPr>
            <w:tcW w:w="4460" w:type="dxa"/>
          </w:tcPr>
          <w:p w:rsidR="00840D7A" w:rsidRDefault="00840D7A" w:rsidP="00977006">
            <w:pPr>
              <w:pStyle w:val="TableHeading"/>
            </w:pPr>
            <w:r>
              <w:t>Comments</w:t>
            </w:r>
          </w:p>
        </w:tc>
      </w:tr>
      <w:tr w:rsidR="00840D7A" w:rsidTr="00840D7A">
        <w:tc>
          <w:tcPr>
            <w:tcW w:w="1890" w:type="dxa"/>
          </w:tcPr>
          <w:p w:rsidR="00840D7A" w:rsidRDefault="00840D7A" w:rsidP="00840D7A">
            <w:pPr>
              <w:pStyle w:val="TableText0"/>
            </w:pPr>
            <w:r>
              <w:t>Variable</w:t>
            </w:r>
          </w:p>
        </w:tc>
        <w:tc>
          <w:tcPr>
            <w:tcW w:w="2830" w:type="dxa"/>
          </w:tcPr>
          <w:p w:rsidR="00840D7A" w:rsidRDefault="00840D7A" w:rsidP="00840D7A">
            <w:pPr>
              <w:pStyle w:val="TableText0"/>
            </w:pPr>
            <w:r>
              <w:t>Select which variable should define the groups (Independent or Dependent) from the dropdown menu.</w:t>
            </w:r>
          </w:p>
        </w:tc>
        <w:tc>
          <w:tcPr>
            <w:tcW w:w="4460" w:type="dxa"/>
          </w:tcPr>
          <w:p w:rsidR="00840D7A" w:rsidRDefault="00840D7A" w:rsidP="00840D7A">
            <w:pPr>
              <w:pStyle w:val="TableText0"/>
            </w:pPr>
            <w:r>
              <w:rPr>
                <w:szCs w:val="20"/>
              </w:rPr>
              <w:t xml:space="preserve">If the </w:t>
            </w:r>
            <w:r>
              <w:rPr>
                <w:i/>
                <w:szCs w:val="20"/>
              </w:rPr>
              <w:t>independent variable</w:t>
            </w:r>
            <w:r>
              <w:rPr>
                <w:szCs w:val="20"/>
              </w:rPr>
              <w:t xml:space="preserve"> defines the groups, boxes will be plotted horizontally. If the </w:t>
            </w:r>
            <w:r>
              <w:rPr>
                <w:i/>
                <w:szCs w:val="20"/>
              </w:rPr>
              <w:t>dependent variable</w:t>
            </w:r>
            <w:r>
              <w:rPr>
                <w:szCs w:val="20"/>
              </w:rPr>
              <w:t xml:space="preserve"> defines the groups, boxes will be plotted vertically</w:t>
            </w:r>
          </w:p>
        </w:tc>
      </w:tr>
      <w:tr w:rsidR="00840D7A" w:rsidTr="00840D7A">
        <w:tc>
          <w:tcPr>
            <w:tcW w:w="1890" w:type="dxa"/>
          </w:tcPr>
          <w:p w:rsidR="00840D7A" w:rsidRDefault="00840D7A" w:rsidP="00840D7A">
            <w:pPr>
              <w:pStyle w:val="TableText0"/>
            </w:pPr>
            <w:r>
              <w:lastRenderedPageBreak/>
              <w:t>Variable Type</w:t>
            </w:r>
          </w:p>
        </w:tc>
        <w:tc>
          <w:tcPr>
            <w:tcW w:w="2830" w:type="dxa"/>
          </w:tcPr>
          <w:p w:rsidR="00840D7A" w:rsidRDefault="00840D7A" w:rsidP="00840D7A">
            <w:pPr>
              <w:pStyle w:val="TableText0"/>
            </w:pPr>
            <w:r>
              <w:t>Select whether the variable you have defined above is continuous or categorical from the dropdown menu.</w:t>
            </w:r>
          </w:p>
        </w:tc>
        <w:tc>
          <w:tcPr>
            <w:tcW w:w="4460" w:type="dxa"/>
          </w:tcPr>
          <w:p w:rsidR="00840D7A" w:rsidRDefault="00840D7A" w:rsidP="00840D7A">
            <w:pPr>
              <w:pStyle w:val="TableText0"/>
            </w:pPr>
            <w:r>
              <w:t>A continuous variable can be turned into a categorical variable when you use the binning feature.</w:t>
            </w:r>
          </w:p>
        </w:tc>
      </w:tr>
      <w:tr w:rsidR="00840D7A" w:rsidTr="00840D7A">
        <w:tc>
          <w:tcPr>
            <w:tcW w:w="1890" w:type="dxa"/>
          </w:tcPr>
          <w:p w:rsidR="00840D7A" w:rsidRDefault="00840D7A" w:rsidP="00840D7A">
            <w:pPr>
              <w:pStyle w:val="TableText0"/>
            </w:pPr>
            <w:r>
              <w:t>Number of Bins</w:t>
            </w:r>
          </w:p>
        </w:tc>
        <w:tc>
          <w:tcPr>
            <w:tcW w:w="2830" w:type="dxa"/>
          </w:tcPr>
          <w:p w:rsidR="00840D7A" w:rsidRDefault="00840D7A" w:rsidP="00840D7A">
            <w:pPr>
              <w:pStyle w:val="TableText0"/>
            </w:pPr>
            <w:r>
              <w:t>Type the number of bins you would like data to be organized in.</w:t>
            </w:r>
          </w:p>
        </w:tc>
        <w:tc>
          <w:tcPr>
            <w:tcW w:w="4460" w:type="dxa"/>
          </w:tcPr>
          <w:p w:rsidR="00840D7A" w:rsidRDefault="00840D7A" w:rsidP="00840D7A">
            <w:pPr>
              <w:pStyle w:val="TableText0"/>
            </w:pPr>
            <w:r>
              <w:t>This step may require trial and error based on how you wish to display data.</w:t>
            </w:r>
          </w:p>
        </w:tc>
      </w:tr>
      <w:tr w:rsidR="00840D7A" w:rsidTr="00840D7A">
        <w:tc>
          <w:tcPr>
            <w:tcW w:w="1890" w:type="dxa"/>
          </w:tcPr>
          <w:p w:rsidR="00840D7A" w:rsidRDefault="00840D7A" w:rsidP="00840D7A">
            <w:pPr>
              <w:pStyle w:val="TableText0"/>
            </w:pPr>
            <w:r>
              <w:t xml:space="preserve">Bin Assignments </w:t>
            </w:r>
          </w:p>
        </w:tc>
        <w:tc>
          <w:tcPr>
            <w:tcW w:w="2830" w:type="dxa"/>
          </w:tcPr>
          <w:p w:rsidR="00840D7A" w:rsidRDefault="00840D7A" w:rsidP="00840D7A">
            <w:pPr>
              <w:pStyle w:val="TableText0"/>
            </w:pPr>
            <w:r>
              <w:t xml:space="preserve">Select how you would like data to be </w:t>
            </w:r>
            <w:proofErr w:type="spellStart"/>
            <w:r>
              <w:t>binned</w:t>
            </w:r>
            <w:proofErr w:type="spellEnd"/>
            <w:r>
              <w:t xml:space="preserve"> from the dropdown menu.  </w:t>
            </w:r>
          </w:p>
          <w:p w:rsidR="00840D7A" w:rsidRDefault="00840D7A" w:rsidP="00840D7A">
            <w:pPr>
              <w:pStyle w:val="TableText0"/>
            </w:pPr>
            <w:r w:rsidRPr="0022044B">
              <w:rPr>
                <w:b/>
                <w:color w:val="1F497D" w:themeColor="text2"/>
              </w:rPr>
              <w:t>Note:</w:t>
            </w:r>
            <w:r w:rsidRPr="0022044B">
              <w:rPr>
                <w:color w:val="1F497D" w:themeColor="text2"/>
              </w:rPr>
              <w:t xml:space="preserve">  </w:t>
            </w:r>
            <w:r>
              <w:t xml:space="preserve">This feature can only be used when the variable type selected above is continuous.  </w:t>
            </w:r>
          </w:p>
        </w:tc>
        <w:tc>
          <w:tcPr>
            <w:tcW w:w="4460" w:type="dxa"/>
          </w:tcPr>
          <w:p w:rsidR="00840D7A" w:rsidRDefault="00840D7A" w:rsidP="00840D7A">
            <w:pPr>
              <w:pStyle w:val="TableBullet"/>
            </w:pPr>
            <w:r w:rsidRPr="00977006">
              <w:rPr>
                <w:b/>
              </w:rPr>
              <w:t>Evenly Distribute Population:</w:t>
            </w:r>
            <w:r>
              <w:t xml:space="preserve"> assigns bins based on the underlying data. For example, if the majority of the subjects in the study were elderly, bins based on age could look like: </w:t>
            </w:r>
            <w:r w:rsidRPr="00840D7A">
              <w:t>[(1-40), (40-80), (81-85), (86-90), (90-92)]</w:t>
            </w:r>
            <w:r>
              <w:t>.</w:t>
            </w:r>
          </w:p>
          <w:p w:rsidR="00840D7A" w:rsidRDefault="00840D7A" w:rsidP="00977006">
            <w:pPr>
              <w:pStyle w:val="TableBullet"/>
            </w:pPr>
            <w:r w:rsidRPr="00840D7A">
              <w:rPr>
                <w:b/>
              </w:rPr>
              <w:t xml:space="preserve">Evenly Spaced Bins: </w:t>
            </w:r>
            <w:r>
              <w:t xml:space="preserve">creates bins based on the overall range of the variable. For example, if the majority of the subjects in the study were elderly, bins based on age could look like: </w:t>
            </w:r>
            <w:r w:rsidRPr="00977006">
              <w:t>[(1-20), (21-40), (41-60), (61-80), (81-100)].</w:t>
            </w:r>
          </w:p>
        </w:tc>
      </w:tr>
      <w:tr w:rsidR="00840D7A" w:rsidTr="00840D7A">
        <w:tc>
          <w:tcPr>
            <w:tcW w:w="1890" w:type="dxa"/>
          </w:tcPr>
          <w:p w:rsidR="00840D7A" w:rsidRDefault="00840D7A" w:rsidP="00840D7A">
            <w:pPr>
              <w:pStyle w:val="TableText0"/>
            </w:pPr>
            <w:r>
              <w:t>Manual Binning</w:t>
            </w:r>
          </w:p>
        </w:tc>
        <w:tc>
          <w:tcPr>
            <w:tcW w:w="2830" w:type="dxa"/>
          </w:tcPr>
          <w:p w:rsidR="00840D7A" w:rsidRDefault="00840D7A" w:rsidP="00840D7A">
            <w:pPr>
              <w:pStyle w:val="TableText0"/>
            </w:pPr>
            <w:r>
              <w:t xml:space="preserve">Select the checkbox if you wish to bin manually.  </w:t>
            </w:r>
          </w:p>
          <w:p w:rsidR="00840D7A" w:rsidRDefault="00840D7A" w:rsidP="00840D7A">
            <w:pPr>
              <w:pStyle w:val="TableText0"/>
            </w:pPr>
            <w:r w:rsidRPr="0022044B">
              <w:rPr>
                <w:b/>
                <w:color w:val="1F497D" w:themeColor="text2"/>
              </w:rPr>
              <w:t>Note:</w:t>
            </w:r>
            <w:r>
              <w:rPr>
                <w:color w:val="1F497D" w:themeColor="text2"/>
              </w:rPr>
              <w:t xml:space="preserve"> </w:t>
            </w:r>
            <w:r>
              <w:t>This is the only binning method available if you are attempting to bin a categorical variable type.</w:t>
            </w:r>
          </w:p>
        </w:tc>
        <w:tc>
          <w:tcPr>
            <w:tcW w:w="4460" w:type="dxa"/>
          </w:tcPr>
          <w:p w:rsidR="00840D7A" w:rsidRDefault="00840D7A" w:rsidP="00840D7A">
            <w:pPr>
              <w:pStyle w:val="TableText0"/>
            </w:pPr>
            <w:r>
              <w:t xml:space="preserve">Complete the binning form that populates as a result of checking the </w:t>
            </w:r>
            <w:r>
              <w:rPr>
                <w:b/>
              </w:rPr>
              <w:t>Manual Binning</w:t>
            </w:r>
            <w:r>
              <w:t xml:space="preserve"> box. </w:t>
            </w:r>
          </w:p>
          <w:p w:rsidR="00840D7A" w:rsidRDefault="00840D7A" w:rsidP="00840D7A">
            <w:pPr>
              <w:pStyle w:val="TableText0"/>
            </w:pPr>
            <w:r>
              <w:t>For continuous data:</w:t>
            </w:r>
          </w:p>
          <w:p w:rsidR="00840D7A" w:rsidRDefault="00840D7A" w:rsidP="00840D7A">
            <w:pPr>
              <w:pStyle w:val="TableText0"/>
            </w:pPr>
            <w:r>
              <w:rPr>
                <w:noProof/>
              </w:rPr>
              <w:drawing>
                <wp:inline distT="0" distB="0" distL="0" distR="0">
                  <wp:extent cx="2054874" cy="637309"/>
                  <wp:effectExtent l="0" t="0" r="254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cstate="print"/>
                          <a:stretch>
                            <a:fillRect/>
                          </a:stretch>
                        </pic:blipFill>
                        <pic:spPr>
                          <a:xfrm>
                            <a:off x="0" y="0"/>
                            <a:ext cx="2061039" cy="639221"/>
                          </a:xfrm>
                          <a:prstGeom prst="rect">
                            <a:avLst/>
                          </a:prstGeom>
                        </pic:spPr>
                      </pic:pic>
                    </a:graphicData>
                  </a:graphic>
                </wp:inline>
              </w:drawing>
            </w:r>
          </w:p>
          <w:p w:rsidR="00840D7A" w:rsidRDefault="00840D7A" w:rsidP="00840D7A">
            <w:pPr>
              <w:pStyle w:val="TableText0"/>
            </w:pPr>
            <w:r>
              <w:t>For categorical data:</w:t>
            </w:r>
          </w:p>
          <w:p w:rsidR="00840D7A" w:rsidRPr="00D41D4B" w:rsidRDefault="00840D7A" w:rsidP="00840D7A">
            <w:pPr>
              <w:pStyle w:val="TableText0"/>
            </w:pPr>
            <w:r>
              <w:rPr>
                <w:noProof/>
              </w:rPr>
              <w:drawing>
                <wp:inline distT="0" distB="0" distL="0" distR="0">
                  <wp:extent cx="2131619" cy="554805"/>
                  <wp:effectExtent l="0" t="0" r="254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cstate="print"/>
                          <a:stretch>
                            <a:fillRect/>
                          </a:stretch>
                        </pic:blipFill>
                        <pic:spPr>
                          <a:xfrm>
                            <a:off x="0" y="0"/>
                            <a:ext cx="2131681" cy="554821"/>
                          </a:xfrm>
                          <a:prstGeom prst="rect">
                            <a:avLst/>
                          </a:prstGeom>
                        </pic:spPr>
                      </pic:pic>
                    </a:graphicData>
                  </a:graphic>
                </wp:inline>
              </w:drawing>
            </w:r>
          </w:p>
        </w:tc>
      </w:tr>
    </w:tbl>
    <w:p w:rsidR="00840D7A" w:rsidRDefault="00840D7A" w:rsidP="00977006">
      <w:pPr>
        <w:pStyle w:val="Spacer"/>
      </w:pPr>
    </w:p>
    <w:p w:rsidR="00840D7A" w:rsidRDefault="00840D7A" w:rsidP="00840D7A">
      <w:pPr>
        <w:pStyle w:val="ListNumber"/>
        <w:numPr>
          <w:ilvl w:val="1"/>
          <w:numId w:val="9"/>
        </w:numPr>
      </w:pPr>
      <w:r>
        <w:t xml:space="preserve">Click </w:t>
      </w:r>
      <w:r>
        <w:rPr>
          <w:b/>
        </w:rPr>
        <w:t>Run</w:t>
      </w:r>
      <w:r>
        <w:t xml:space="preserve">. </w:t>
      </w:r>
    </w:p>
    <w:p w:rsidR="00BC6E77" w:rsidRDefault="00BC6E77" w:rsidP="00BC6E77">
      <w:pPr>
        <w:pStyle w:val="Heading4"/>
      </w:pPr>
      <w:bookmarkStart w:id="159" w:name="_Ref328053970"/>
      <w:r>
        <w:t>Data Binning Using Survival Analysis</w:t>
      </w:r>
      <w:bookmarkEnd w:id="158"/>
      <w:bookmarkEnd w:id="159"/>
    </w:p>
    <w:p w:rsidR="00BC6E77" w:rsidRDefault="00BC6E77" w:rsidP="00BC6E77">
      <w:r>
        <w:t xml:space="preserve">Data binning is used in survival analyses if the variable you wish to use is continuous (for example, age), but needs to be viewed as categorical data. Alternatively, it can be used to regroup categorical data. For example, if histological grade with values such as </w:t>
      </w:r>
      <w:r w:rsidRPr="00EC511B">
        <w:rPr>
          <w:i/>
        </w:rPr>
        <w:t>Well Defined</w:t>
      </w:r>
      <w:r>
        <w:t xml:space="preserve">, </w:t>
      </w:r>
      <w:r w:rsidRPr="00EC511B">
        <w:rPr>
          <w:i/>
        </w:rPr>
        <w:t>Moderately Well Defined</w:t>
      </w:r>
      <w:r>
        <w:t xml:space="preserve">, and </w:t>
      </w:r>
      <w:r w:rsidRPr="00EC511B">
        <w:rPr>
          <w:i/>
        </w:rPr>
        <w:t>Poorly Defined</w:t>
      </w:r>
      <w:r>
        <w:t xml:space="preserve"> are selected, you can group </w:t>
      </w:r>
      <w:r w:rsidRPr="00EC511B">
        <w:rPr>
          <w:i/>
        </w:rPr>
        <w:t>Moderately Well Defined</w:t>
      </w:r>
      <w:r>
        <w:t xml:space="preserve"> with </w:t>
      </w:r>
      <w:r w:rsidRPr="00EC511B">
        <w:rPr>
          <w:i/>
        </w:rPr>
        <w:t>Poorly Defined</w:t>
      </w:r>
      <w:r>
        <w:t xml:space="preserve"> and treat them as one group for the purposes of this analysis.</w:t>
      </w:r>
    </w:p>
    <w:p w:rsidR="00BC6E77" w:rsidRDefault="00BC6E77" w:rsidP="00BC6E77">
      <w:pPr>
        <w:pStyle w:val="ListNumStart"/>
        <w:numPr>
          <w:ilvl w:val="0"/>
          <w:numId w:val="9"/>
        </w:numPr>
      </w:pPr>
      <w:r>
        <w:t>To use the data binning feature with a survival analysis:</w:t>
      </w:r>
    </w:p>
    <w:p w:rsidR="00840D7A" w:rsidRDefault="00840D7A" w:rsidP="00840D7A">
      <w:pPr>
        <w:pStyle w:val="ListNumber"/>
      </w:pPr>
      <w:r>
        <w:t xml:space="preserve">Run tranSMART, </w:t>
      </w:r>
      <w:proofErr w:type="gramStart"/>
      <w:r>
        <w:t>then</w:t>
      </w:r>
      <w:proofErr w:type="gramEnd"/>
      <w:r>
        <w:t xml:space="preserve"> click the </w:t>
      </w:r>
      <w:r w:rsidRPr="00A15CC3">
        <w:rPr>
          <w:rStyle w:val="Bold"/>
        </w:rPr>
        <w:t>Dataset Explorer</w:t>
      </w:r>
      <w:r>
        <w:t xml:space="preserve"> tab.</w:t>
      </w:r>
    </w:p>
    <w:p w:rsidR="00840D7A" w:rsidRDefault="00840D7A" w:rsidP="00840D7A">
      <w:pPr>
        <w:pStyle w:val="ListNumber"/>
      </w:pPr>
      <w:r>
        <w:lastRenderedPageBreak/>
        <w:t xml:space="preserve">Define the cohorts you wish to analyze by dragging one or more concepts from a study into empty subset definition boxes. For more information, see </w:t>
      </w:r>
      <w:fldSimple w:instr=" REF _Ref320874277 \h  \* MERGEFORMAT ">
        <w:r w:rsidR="004F1671" w:rsidRPr="004F1671">
          <w:rPr>
            <w:rStyle w:val="xRef"/>
          </w:rPr>
          <w:t>Populating the Study Groups</w:t>
        </w:r>
      </w:fldSimple>
      <w:r w:rsidRPr="00A90B0D">
        <w:rPr>
          <w:rStyle w:val="InvisibleOnline"/>
        </w:rPr>
        <w:t xml:space="preserve"> on page </w:t>
      </w:r>
      <w:r w:rsidR="00DB5708" w:rsidRPr="00A90B0D">
        <w:rPr>
          <w:rStyle w:val="InvisibleOnline"/>
        </w:rPr>
        <w:fldChar w:fldCharType="begin"/>
      </w:r>
      <w:r w:rsidRPr="00A90B0D">
        <w:rPr>
          <w:rStyle w:val="InvisibleOnline"/>
        </w:rPr>
        <w:instrText xml:space="preserve"> PAGEREF _Ref320874285 \h </w:instrText>
      </w:r>
      <w:r w:rsidR="00DB5708" w:rsidRPr="00A90B0D">
        <w:rPr>
          <w:rStyle w:val="InvisibleOnline"/>
        </w:rPr>
      </w:r>
      <w:r w:rsidR="00DB5708" w:rsidRPr="00A90B0D">
        <w:rPr>
          <w:rStyle w:val="InvisibleOnline"/>
        </w:rPr>
        <w:fldChar w:fldCharType="separate"/>
      </w:r>
      <w:r w:rsidR="004F1671">
        <w:rPr>
          <w:rStyle w:val="InvisibleOnline"/>
          <w:noProof/>
        </w:rPr>
        <w:t>35</w:t>
      </w:r>
      <w:r w:rsidR="00DB5708" w:rsidRPr="00A90B0D">
        <w:rPr>
          <w:rStyle w:val="InvisibleOnline"/>
        </w:rPr>
        <w:fldChar w:fldCharType="end"/>
      </w:r>
      <w:r>
        <w:t>.</w:t>
      </w:r>
    </w:p>
    <w:p w:rsidR="00840D7A" w:rsidRDefault="00840D7A" w:rsidP="006908A3">
      <w:pPr>
        <w:pStyle w:val="ListNumber"/>
        <w:keepNext/>
        <w:rPr>
          <w:rStyle w:val="Bold"/>
          <w:b w:val="0"/>
        </w:rPr>
      </w:pPr>
      <w:r>
        <w:t xml:space="preserve">Click the </w:t>
      </w:r>
      <w:r w:rsidRPr="009C3A3F">
        <w:rPr>
          <w:rStyle w:val="Bold"/>
        </w:rPr>
        <w:t>Advanced</w:t>
      </w:r>
      <w:r>
        <w:rPr>
          <w:rStyle w:val="Bold"/>
        </w:rPr>
        <w:t xml:space="preserve"> Workflow </w:t>
      </w:r>
      <w:r>
        <w:rPr>
          <w:rStyle w:val="Bold"/>
          <w:b w:val="0"/>
        </w:rPr>
        <w:t>tab:</w:t>
      </w:r>
    </w:p>
    <w:p w:rsidR="00840D7A" w:rsidRDefault="00840D7A" w:rsidP="00840D7A">
      <w:pPr>
        <w:pStyle w:val="ListNumber"/>
        <w:numPr>
          <w:ilvl w:val="0"/>
          <w:numId w:val="0"/>
        </w:numPr>
        <w:ind w:left="360"/>
        <w:rPr>
          <w:rStyle w:val="Bold"/>
          <w:b w:val="0"/>
        </w:rPr>
      </w:pPr>
      <w:r>
        <w:rPr>
          <w:noProof/>
        </w:rPr>
        <w:drawing>
          <wp:inline distT="0" distB="0" distL="0" distR="0">
            <wp:extent cx="5120640" cy="563245"/>
            <wp:effectExtent l="0" t="0" r="3810" b="8255"/>
            <wp:docPr id="247" name="Picture 247" descr="C:\Users\ctucker\AppData\Local\Temp\SNAGHTML27dca9d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ctucker\AppData\Local\Temp\SNAGHTML27dca9d6.PNG"/>
                    <pic:cNvPicPr>
                      <a:picLocks noChangeAspect="1" noChangeArrowheads="1"/>
                    </pic:cNvPicPr>
                  </pic:nvPicPr>
                  <pic:blipFill>
                    <a:blip r:embed="rId10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120640" cy="563245"/>
                    </a:xfrm>
                    <a:prstGeom prst="rect">
                      <a:avLst/>
                    </a:prstGeom>
                    <a:noFill/>
                    <a:ln>
                      <a:noFill/>
                    </a:ln>
                  </pic:spPr>
                </pic:pic>
              </a:graphicData>
            </a:graphic>
          </wp:inline>
        </w:drawing>
      </w:r>
    </w:p>
    <w:p w:rsidR="00977006" w:rsidRDefault="00977006" w:rsidP="00977006">
      <w:pPr>
        <w:pStyle w:val="ListNumber"/>
        <w:keepNext/>
        <w:numPr>
          <w:ilvl w:val="1"/>
          <w:numId w:val="9"/>
        </w:numPr>
      </w:pPr>
      <w:r>
        <w:t xml:space="preserve">Select </w:t>
      </w:r>
      <w:r>
        <w:rPr>
          <w:b/>
        </w:rPr>
        <w:t>Survival Analysis</w:t>
      </w:r>
      <w:r>
        <w:t xml:space="preserve"> from the </w:t>
      </w:r>
      <w:r w:rsidRPr="0076031A">
        <w:rPr>
          <w:rStyle w:val="Bold"/>
        </w:rPr>
        <w:t>Analysis</w:t>
      </w:r>
      <w:r>
        <w:t xml:space="preserve"> dropdown menu:</w:t>
      </w:r>
    </w:p>
    <w:p w:rsidR="00977006" w:rsidRDefault="007A132E" w:rsidP="00977006">
      <w:pPr>
        <w:pStyle w:val="ListNumber"/>
        <w:numPr>
          <w:ilvl w:val="0"/>
          <w:numId w:val="0"/>
        </w:numPr>
        <w:ind w:left="360"/>
      </w:pPr>
      <w:r>
        <w:rPr>
          <w:noProof/>
        </w:rPr>
        <w:drawing>
          <wp:inline distT="0" distB="0" distL="0" distR="0">
            <wp:extent cx="1511935" cy="1975485"/>
            <wp:effectExtent l="0" t="0" r="0" b="5715"/>
            <wp:docPr id="1034" name="Picture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511935" cy="1975485"/>
                    </a:xfrm>
                    <a:prstGeom prst="rect">
                      <a:avLst/>
                    </a:prstGeom>
                    <a:noFill/>
                  </pic:spPr>
                </pic:pic>
              </a:graphicData>
            </a:graphic>
          </wp:inline>
        </w:drawing>
      </w:r>
    </w:p>
    <w:p w:rsidR="00977006" w:rsidRDefault="00977006" w:rsidP="00977006">
      <w:pPr>
        <w:pStyle w:val="ListNumber"/>
        <w:numPr>
          <w:ilvl w:val="0"/>
          <w:numId w:val="0"/>
        </w:numPr>
        <w:ind w:left="360"/>
      </w:pPr>
      <w:r>
        <w:t xml:space="preserve">The Variable Selection section appears. </w:t>
      </w:r>
    </w:p>
    <w:p w:rsidR="00BC6E77" w:rsidRDefault="00BC6E77" w:rsidP="00BC6E77">
      <w:pPr>
        <w:pStyle w:val="ListNumber"/>
        <w:keepNext/>
        <w:numPr>
          <w:ilvl w:val="1"/>
          <w:numId w:val="9"/>
        </w:numPr>
      </w:pPr>
      <w:r>
        <w:t>Define the variables:</w:t>
      </w:r>
    </w:p>
    <w:tbl>
      <w:tblPr>
        <w:tblStyle w:val="RecombinantBasic"/>
        <w:tblW w:w="0" w:type="auto"/>
        <w:tblInd w:w="378" w:type="dxa"/>
        <w:tblLook w:val="04A0"/>
      </w:tblPr>
      <w:tblGrid>
        <w:gridCol w:w="1675"/>
        <w:gridCol w:w="1356"/>
        <w:gridCol w:w="3179"/>
        <w:gridCol w:w="2268"/>
      </w:tblGrid>
      <w:tr w:rsidR="00BC6E77" w:rsidTr="00BC6E77">
        <w:trPr>
          <w:cnfStyle w:val="100000000000"/>
        </w:trPr>
        <w:tc>
          <w:tcPr>
            <w:tcW w:w="1675" w:type="dxa"/>
          </w:tcPr>
          <w:p w:rsidR="00BC6E77" w:rsidRDefault="00BC6E77" w:rsidP="00BC6E77">
            <w:pPr>
              <w:pStyle w:val="TableHeading"/>
            </w:pPr>
            <w:r>
              <w:t>Variable</w:t>
            </w:r>
          </w:p>
        </w:tc>
        <w:tc>
          <w:tcPr>
            <w:tcW w:w="1356" w:type="dxa"/>
          </w:tcPr>
          <w:p w:rsidR="00BC6E77" w:rsidRDefault="00BC6E77" w:rsidP="00BC6E77">
            <w:pPr>
              <w:pStyle w:val="TableHeading"/>
            </w:pPr>
            <w:r>
              <w:t>Required?</w:t>
            </w:r>
          </w:p>
        </w:tc>
        <w:tc>
          <w:tcPr>
            <w:tcW w:w="3179" w:type="dxa"/>
          </w:tcPr>
          <w:p w:rsidR="00BC6E77" w:rsidRDefault="00BC6E77" w:rsidP="00BC6E77">
            <w:pPr>
              <w:pStyle w:val="TableHeading"/>
            </w:pPr>
            <w:r>
              <w:t>Description</w:t>
            </w:r>
          </w:p>
        </w:tc>
        <w:tc>
          <w:tcPr>
            <w:tcW w:w="2268" w:type="dxa"/>
          </w:tcPr>
          <w:p w:rsidR="00BC6E77" w:rsidRDefault="00BC6E77" w:rsidP="00BC6E77">
            <w:pPr>
              <w:pStyle w:val="TableHeading"/>
            </w:pPr>
            <w:r>
              <w:t>Example</w:t>
            </w:r>
          </w:p>
        </w:tc>
      </w:tr>
      <w:tr w:rsidR="00BC6E77" w:rsidTr="00BC6E77">
        <w:tc>
          <w:tcPr>
            <w:tcW w:w="1675" w:type="dxa"/>
          </w:tcPr>
          <w:p w:rsidR="00BC6E77" w:rsidRDefault="00BC6E77" w:rsidP="00BC6E77">
            <w:pPr>
              <w:pStyle w:val="TableText"/>
              <w:keepNext/>
            </w:pPr>
            <w:r>
              <w:t>Time</w:t>
            </w:r>
          </w:p>
        </w:tc>
        <w:tc>
          <w:tcPr>
            <w:tcW w:w="1356" w:type="dxa"/>
          </w:tcPr>
          <w:p w:rsidR="00BC6E77" w:rsidRDefault="00BC6E77" w:rsidP="00BC6E77">
            <w:pPr>
              <w:pStyle w:val="TableText"/>
              <w:keepNext/>
            </w:pPr>
            <w:r>
              <w:t>Yes</w:t>
            </w:r>
          </w:p>
        </w:tc>
        <w:tc>
          <w:tcPr>
            <w:tcW w:w="3179" w:type="dxa"/>
          </w:tcPr>
          <w:p w:rsidR="00BC6E77" w:rsidRDefault="00BC6E77" w:rsidP="00BC6E77">
            <w:pPr>
              <w:pStyle w:val="TableText"/>
              <w:keepNext/>
            </w:pPr>
            <w:r>
              <w:t>A time variable used in the study.</w:t>
            </w:r>
          </w:p>
        </w:tc>
        <w:tc>
          <w:tcPr>
            <w:tcW w:w="2268" w:type="dxa"/>
          </w:tcPr>
          <w:p w:rsidR="00BC6E77" w:rsidRDefault="00BC6E77" w:rsidP="00BC6E77">
            <w:pPr>
              <w:pStyle w:val="TableText"/>
              <w:keepNext/>
            </w:pPr>
            <w:r>
              <w:t>Survival Time</w:t>
            </w:r>
          </w:p>
        </w:tc>
      </w:tr>
      <w:tr w:rsidR="00BC6E77" w:rsidTr="00BC6E77">
        <w:tc>
          <w:tcPr>
            <w:tcW w:w="1675" w:type="dxa"/>
          </w:tcPr>
          <w:p w:rsidR="00BC6E77" w:rsidRDefault="00BC6E77" w:rsidP="00BC6E77">
            <w:pPr>
              <w:pStyle w:val="TableText"/>
            </w:pPr>
            <w:r>
              <w:t>Category</w:t>
            </w:r>
          </w:p>
        </w:tc>
        <w:tc>
          <w:tcPr>
            <w:tcW w:w="1356" w:type="dxa"/>
          </w:tcPr>
          <w:p w:rsidR="00BC6E77" w:rsidRDefault="00BC6E77" w:rsidP="00BC6E77">
            <w:pPr>
              <w:pStyle w:val="TableText"/>
            </w:pPr>
            <w:r>
              <w:t>No</w:t>
            </w:r>
          </w:p>
        </w:tc>
        <w:tc>
          <w:tcPr>
            <w:tcW w:w="3179" w:type="dxa"/>
          </w:tcPr>
          <w:p w:rsidR="00BC6E77" w:rsidRDefault="00BC6E77" w:rsidP="00BC6E77">
            <w:pPr>
              <w:pStyle w:val="TableText"/>
            </w:pPr>
            <w:r>
              <w:t xml:space="preserve">A variable that you wish to use to sort the cohorts. </w:t>
            </w:r>
          </w:p>
          <w:p w:rsidR="00BC6E77" w:rsidRDefault="00BC6E77" w:rsidP="00BC6E77">
            <w:pPr>
              <w:pStyle w:val="TableText"/>
            </w:pPr>
            <w:r>
              <w:t>If the variable you wish to use is continuous (for example, age), the binning feature should be used.</w:t>
            </w:r>
          </w:p>
        </w:tc>
        <w:tc>
          <w:tcPr>
            <w:tcW w:w="2268" w:type="dxa"/>
          </w:tcPr>
          <w:p w:rsidR="00BC6E77" w:rsidRDefault="00BC6E77" w:rsidP="00BC6E77">
            <w:pPr>
              <w:pStyle w:val="TableText"/>
            </w:pPr>
            <w:r>
              <w:t>Cancer Stage</w:t>
            </w:r>
          </w:p>
        </w:tc>
      </w:tr>
      <w:tr w:rsidR="00BC6E77" w:rsidTr="00BC6E77">
        <w:tc>
          <w:tcPr>
            <w:tcW w:w="1675" w:type="dxa"/>
          </w:tcPr>
          <w:p w:rsidR="00BC6E77" w:rsidRDefault="00BC6E77" w:rsidP="00BC6E77">
            <w:pPr>
              <w:pStyle w:val="TableText"/>
            </w:pPr>
            <w:r>
              <w:t>Censoring Variable</w:t>
            </w:r>
          </w:p>
        </w:tc>
        <w:tc>
          <w:tcPr>
            <w:tcW w:w="1356" w:type="dxa"/>
          </w:tcPr>
          <w:p w:rsidR="00BC6E77" w:rsidRDefault="00BC6E77" w:rsidP="00BC6E77">
            <w:pPr>
              <w:pStyle w:val="TableText"/>
            </w:pPr>
            <w:r>
              <w:t>No</w:t>
            </w:r>
          </w:p>
        </w:tc>
        <w:tc>
          <w:tcPr>
            <w:tcW w:w="3179" w:type="dxa"/>
          </w:tcPr>
          <w:p w:rsidR="00BC6E77" w:rsidRDefault="00BC6E77" w:rsidP="00BC6E77">
            <w:pPr>
              <w:pStyle w:val="TableText"/>
            </w:pPr>
            <w:r>
              <w:t>A censoring variable (occurs when the value of a measurement/observation is partially known).</w:t>
            </w:r>
          </w:p>
        </w:tc>
        <w:tc>
          <w:tcPr>
            <w:tcW w:w="2268" w:type="dxa"/>
          </w:tcPr>
          <w:p w:rsidR="00BC6E77" w:rsidRDefault="00BC6E77" w:rsidP="00BC6E77">
            <w:pPr>
              <w:pStyle w:val="TableText"/>
            </w:pPr>
            <w:r>
              <w:t>Survival (Censor)</w:t>
            </w:r>
          </w:p>
        </w:tc>
      </w:tr>
    </w:tbl>
    <w:p w:rsidR="00BC6E77" w:rsidRDefault="00BC6E77" w:rsidP="00BC6E77">
      <w:pPr>
        <w:pStyle w:val="Spacer"/>
      </w:pPr>
    </w:p>
    <w:p w:rsidR="00BC6E77" w:rsidRDefault="00BC6E77" w:rsidP="00BC6E77">
      <w:pPr>
        <w:pStyle w:val="ListNumber"/>
        <w:numPr>
          <w:ilvl w:val="1"/>
          <w:numId w:val="9"/>
        </w:numPr>
      </w:pPr>
      <w:r>
        <w:t xml:space="preserve">Under </w:t>
      </w:r>
      <w:r>
        <w:rPr>
          <w:b/>
        </w:rPr>
        <w:t>Binning</w:t>
      </w:r>
      <w:r>
        <w:t xml:space="preserve">, click </w:t>
      </w:r>
      <w:r>
        <w:rPr>
          <w:b/>
        </w:rPr>
        <w:t>Enable</w:t>
      </w:r>
      <w:r>
        <w:t>:</w:t>
      </w:r>
    </w:p>
    <w:p w:rsidR="00BC6E77" w:rsidRPr="00AF6EE3" w:rsidRDefault="00BC6E77" w:rsidP="00BC6E77">
      <w:pPr>
        <w:pStyle w:val="ListNumber"/>
        <w:numPr>
          <w:ilvl w:val="0"/>
          <w:numId w:val="0"/>
        </w:numPr>
        <w:ind w:left="360"/>
      </w:pPr>
      <w:r>
        <w:rPr>
          <w:noProof/>
        </w:rPr>
        <w:drawing>
          <wp:inline distT="0" distB="0" distL="0" distR="0">
            <wp:extent cx="1129732" cy="390525"/>
            <wp:effectExtent l="0" t="0" r="0" b="0"/>
            <wp:docPr id="89" name="Picture 89" descr="C:\Users\ctucker\AppData\Local\Temp\SNAGHTML156808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ctucker\AppData\Local\Temp\SNAGHTML15680869.PNG"/>
                    <pic:cNvPicPr>
                      <a:picLocks noChangeAspect="1" noChangeArrowheads="1"/>
                    </pic:cNvPicPr>
                  </pic:nvPicPr>
                  <pic:blipFill rotWithShape="1">
                    <a:blip r:embed="rId14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85460" r="84055" b="-231"/>
                    <a:stretch/>
                  </pic:blipFill>
                  <pic:spPr bwMode="auto">
                    <a:xfrm>
                      <a:off x="0" y="0"/>
                      <a:ext cx="1136800" cy="392968"/>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BC6E77" w:rsidRDefault="00BC6E77" w:rsidP="006908A3">
      <w:pPr>
        <w:pStyle w:val="ListNumber"/>
        <w:keepNext/>
        <w:numPr>
          <w:ilvl w:val="1"/>
          <w:numId w:val="9"/>
        </w:numPr>
      </w:pPr>
      <w:r>
        <w:lastRenderedPageBreak/>
        <w:t>Define the following:</w:t>
      </w:r>
    </w:p>
    <w:tbl>
      <w:tblPr>
        <w:tblStyle w:val="RecombinantBasic"/>
        <w:tblW w:w="8838" w:type="dxa"/>
        <w:tblInd w:w="360" w:type="dxa"/>
        <w:tblLook w:val="04A0"/>
      </w:tblPr>
      <w:tblGrid>
        <w:gridCol w:w="1998"/>
        <w:gridCol w:w="2560"/>
        <w:gridCol w:w="4280"/>
      </w:tblGrid>
      <w:tr w:rsidR="00BC6E77" w:rsidTr="00BC6E77">
        <w:trPr>
          <w:cnfStyle w:val="100000000000"/>
        </w:trPr>
        <w:tc>
          <w:tcPr>
            <w:tcW w:w="1998" w:type="dxa"/>
          </w:tcPr>
          <w:p w:rsidR="00BC6E77" w:rsidRDefault="00BC6E77" w:rsidP="00BC6E77">
            <w:pPr>
              <w:pStyle w:val="TableHeading"/>
            </w:pPr>
            <w:r>
              <w:t>Field</w:t>
            </w:r>
          </w:p>
        </w:tc>
        <w:tc>
          <w:tcPr>
            <w:tcW w:w="2560" w:type="dxa"/>
          </w:tcPr>
          <w:p w:rsidR="00BC6E77" w:rsidRDefault="00BC6E77" w:rsidP="00BC6E77">
            <w:pPr>
              <w:pStyle w:val="TableHeading"/>
            </w:pPr>
            <w:r>
              <w:t>Description</w:t>
            </w:r>
          </w:p>
        </w:tc>
        <w:tc>
          <w:tcPr>
            <w:tcW w:w="4280" w:type="dxa"/>
          </w:tcPr>
          <w:p w:rsidR="00BC6E77" w:rsidRDefault="00BC6E77" w:rsidP="00BC6E77">
            <w:pPr>
              <w:pStyle w:val="TableHeading"/>
            </w:pPr>
            <w:r>
              <w:t>Comments</w:t>
            </w:r>
          </w:p>
        </w:tc>
      </w:tr>
      <w:tr w:rsidR="00BC6E77" w:rsidTr="00BC6E77">
        <w:tc>
          <w:tcPr>
            <w:tcW w:w="1998" w:type="dxa"/>
          </w:tcPr>
          <w:p w:rsidR="00BC6E77" w:rsidRDefault="00BC6E77" w:rsidP="00BC6E77">
            <w:pPr>
              <w:pStyle w:val="TableText0"/>
            </w:pPr>
            <w:r>
              <w:t>Variable Type</w:t>
            </w:r>
          </w:p>
        </w:tc>
        <w:tc>
          <w:tcPr>
            <w:tcW w:w="2560" w:type="dxa"/>
          </w:tcPr>
          <w:p w:rsidR="00BC6E77" w:rsidRDefault="00BC6E77" w:rsidP="00BC6E77">
            <w:pPr>
              <w:pStyle w:val="TableText0"/>
            </w:pPr>
            <w:r>
              <w:t>Select whether the variable you have defined above is continuous or categorical.</w:t>
            </w:r>
          </w:p>
        </w:tc>
        <w:tc>
          <w:tcPr>
            <w:tcW w:w="4280" w:type="dxa"/>
          </w:tcPr>
          <w:p w:rsidR="00BC6E77" w:rsidRDefault="00BC6E77" w:rsidP="00BC6E77">
            <w:pPr>
              <w:pStyle w:val="TableText0"/>
            </w:pPr>
            <w:r>
              <w:t>A continuous variable can be treated as a categorical variable when you use the binning feature.</w:t>
            </w:r>
          </w:p>
        </w:tc>
      </w:tr>
      <w:tr w:rsidR="00BC6E77" w:rsidTr="00BC6E77">
        <w:tc>
          <w:tcPr>
            <w:tcW w:w="1998" w:type="dxa"/>
          </w:tcPr>
          <w:p w:rsidR="00BC6E77" w:rsidRDefault="00BC6E77" w:rsidP="00BC6E77">
            <w:pPr>
              <w:pStyle w:val="TableText0"/>
            </w:pPr>
            <w:r>
              <w:t>Number of Bins</w:t>
            </w:r>
          </w:p>
        </w:tc>
        <w:tc>
          <w:tcPr>
            <w:tcW w:w="2560" w:type="dxa"/>
          </w:tcPr>
          <w:p w:rsidR="00BC6E77" w:rsidRDefault="00BC6E77" w:rsidP="00BC6E77">
            <w:pPr>
              <w:pStyle w:val="TableText0"/>
            </w:pPr>
            <w:r>
              <w:t>Type the number of bins you would like data to be organized in.</w:t>
            </w:r>
          </w:p>
        </w:tc>
        <w:tc>
          <w:tcPr>
            <w:tcW w:w="4280" w:type="dxa"/>
          </w:tcPr>
          <w:p w:rsidR="00BC6E77" w:rsidRDefault="00BC6E77" w:rsidP="00BC6E77">
            <w:pPr>
              <w:pStyle w:val="TableText0"/>
            </w:pPr>
            <w:r>
              <w:t>This step may require trial and error based on how you wish to display data.</w:t>
            </w:r>
          </w:p>
        </w:tc>
      </w:tr>
      <w:tr w:rsidR="00BC6E77" w:rsidTr="00BC6E77">
        <w:tc>
          <w:tcPr>
            <w:tcW w:w="1998" w:type="dxa"/>
          </w:tcPr>
          <w:p w:rsidR="00BC6E77" w:rsidRDefault="00BC6E77" w:rsidP="00BC6E77">
            <w:pPr>
              <w:pStyle w:val="TableText0"/>
            </w:pPr>
            <w:r>
              <w:t xml:space="preserve">Bin Assignments </w:t>
            </w:r>
          </w:p>
        </w:tc>
        <w:tc>
          <w:tcPr>
            <w:tcW w:w="2560" w:type="dxa"/>
          </w:tcPr>
          <w:p w:rsidR="00BC6E77" w:rsidRDefault="00BC6E77" w:rsidP="00BC6E77">
            <w:pPr>
              <w:pStyle w:val="TableText0"/>
            </w:pPr>
            <w:r>
              <w:t>Select how you would like data to be binned.</w:t>
            </w:r>
          </w:p>
          <w:p w:rsidR="00BC6E77" w:rsidRDefault="00BC6E77" w:rsidP="00BC6E77">
            <w:pPr>
              <w:pStyle w:val="TableText0"/>
            </w:pPr>
            <w:r w:rsidRPr="0022044B">
              <w:rPr>
                <w:b/>
                <w:color w:val="1F497D" w:themeColor="text2"/>
              </w:rPr>
              <w:t>Note:</w:t>
            </w:r>
            <w:r w:rsidRPr="0022044B">
              <w:rPr>
                <w:color w:val="1F497D" w:themeColor="text2"/>
              </w:rPr>
              <w:t xml:space="preserve">  </w:t>
            </w:r>
            <w:r>
              <w:t xml:space="preserve">This feature can only be used when the variable type selected above is continuous.  </w:t>
            </w:r>
          </w:p>
        </w:tc>
        <w:tc>
          <w:tcPr>
            <w:tcW w:w="4280" w:type="dxa"/>
          </w:tcPr>
          <w:p w:rsidR="00BC6E77" w:rsidRDefault="00BC6E77" w:rsidP="00BC6E77">
            <w:pPr>
              <w:pStyle w:val="TableBullet"/>
            </w:pPr>
            <w:r>
              <w:t xml:space="preserve">Evenly Distribute Population: assigns bins based on the underlying data. </w:t>
            </w:r>
          </w:p>
          <w:p w:rsidR="00BC6E77" w:rsidRDefault="00BC6E77" w:rsidP="00BC6E77">
            <w:pPr>
              <w:pStyle w:val="TableBullet"/>
              <w:numPr>
                <w:ilvl w:val="0"/>
                <w:numId w:val="0"/>
              </w:numPr>
              <w:ind w:left="240"/>
            </w:pPr>
            <w:r>
              <w:t>For example, if the majority of the subjects in the study were elderly, bins based on age could look like: [(1-40), (40-80), (81-85), (86-90), (90-92)].</w:t>
            </w:r>
          </w:p>
          <w:p w:rsidR="00BC6E77" w:rsidRDefault="00BC6E77" w:rsidP="00BC6E77">
            <w:pPr>
              <w:pStyle w:val="TableBullet"/>
            </w:pPr>
            <w:r>
              <w:t xml:space="preserve">Evenly Spaced Bins: creates bins based on the overall range of the variable. </w:t>
            </w:r>
          </w:p>
          <w:p w:rsidR="00BC6E77" w:rsidRDefault="00BC6E77" w:rsidP="00BC6E77">
            <w:pPr>
              <w:pStyle w:val="TableBullet"/>
              <w:numPr>
                <w:ilvl w:val="0"/>
                <w:numId w:val="0"/>
              </w:numPr>
              <w:ind w:left="240"/>
            </w:pPr>
            <w:r>
              <w:t>For example, if the majority of the subjects in the study were elderly, bins based on age could look like: [(1-20), (21-40), (41-60), (61-80), (81-100)].</w:t>
            </w:r>
          </w:p>
        </w:tc>
      </w:tr>
      <w:tr w:rsidR="00BC6E77" w:rsidTr="00BC6E77">
        <w:tc>
          <w:tcPr>
            <w:tcW w:w="1998" w:type="dxa"/>
          </w:tcPr>
          <w:p w:rsidR="00BC6E77" w:rsidRDefault="00BC6E77" w:rsidP="00BC6E77">
            <w:pPr>
              <w:pStyle w:val="TableText0"/>
            </w:pPr>
            <w:r>
              <w:t>Manual Binning</w:t>
            </w:r>
          </w:p>
        </w:tc>
        <w:tc>
          <w:tcPr>
            <w:tcW w:w="2560" w:type="dxa"/>
          </w:tcPr>
          <w:p w:rsidR="00BC6E77" w:rsidRDefault="00BC6E77" w:rsidP="00BC6E77">
            <w:pPr>
              <w:pStyle w:val="TableText0"/>
            </w:pPr>
            <w:r>
              <w:t xml:space="preserve">Select the checkbox if you wish to bin manually. </w:t>
            </w:r>
          </w:p>
          <w:p w:rsidR="00BC6E77" w:rsidRDefault="00BC6E77" w:rsidP="00BC6E77">
            <w:pPr>
              <w:pStyle w:val="TableText0"/>
            </w:pPr>
            <w:r w:rsidRPr="0022044B">
              <w:rPr>
                <w:b/>
                <w:color w:val="1F497D" w:themeColor="text2"/>
              </w:rPr>
              <w:t>Note:</w:t>
            </w:r>
            <w:r w:rsidRPr="0022044B">
              <w:rPr>
                <w:color w:val="1F497D" w:themeColor="text2"/>
              </w:rPr>
              <w:t xml:space="preserve">  </w:t>
            </w:r>
            <w:r>
              <w:t>This is the only binning method available if you are attempting to bin a categorical variable type.</w:t>
            </w:r>
          </w:p>
        </w:tc>
        <w:tc>
          <w:tcPr>
            <w:tcW w:w="4280" w:type="dxa"/>
          </w:tcPr>
          <w:p w:rsidR="00BC6E77" w:rsidRDefault="00BC6E77" w:rsidP="00BC6E77">
            <w:pPr>
              <w:pStyle w:val="TableText0"/>
            </w:pPr>
            <w:r>
              <w:t xml:space="preserve">Complete the binning form that populates as a result of checking the </w:t>
            </w:r>
            <w:r>
              <w:rPr>
                <w:b/>
              </w:rPr>
              <w:t>Manual Binning</w:t>
            </w:r>
            <w:r>
              <w:t xml:space="preserve"> box. </w:t>
            </w:r>
          </w:p>
          <w:p w:rsidR="00BC6E77" w:rsidRDefault="00BC6E77" w:rsidP="00BC6E77">
            <w:pPr>
              <w:pStyle w:val="TableBullet"/>
            </w:pPr>
            <w:r>
              <w:t>For continuous data:</w:t>
            </w:r>
          </w:p>
          <w:p w:rsidR="00BC6E77" w:rsidRDefault="00BC6E77" w:rsidP="00BC6E77">
            <w:pPr>
              <w:pStyle w:val="TableText0"/>
            </w:pPr>
            <w:r>
              <w:rPr>
                <w:noProof/>
              </w:rPr>
              <w:drawing>
                <wp:inline distT="0" distB="0" distL="0" distR="0">
                  <wp:extent cx="2054874" cy="637309"/>
                  <wp:effectExtent l="0" t="0" r="254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cstate="print"/>
                          <a:stretch>
                            <a:fillRect/>
                          </a:stretch>
                        </pic:blipFill>
                        <pic:spPr>
                          <a:xfrm>
                            <a:off x="0" y="0"/>
                            <a:ext cx="2061039" cy="639221"/>
                          </a:xfrm>
                          <a:prstGeom prst="rect">
                            <a:avLst/>
                          </a:prstGeom>
                        </pic:spPr>
                      </pic:pic>
                    </a:graphicData>
                  </a:graphic>
                </wp:inline>
              </w:drawing>
            </w:r>
          </w:p>
          <w:p w:rsidR="00BC6E77" w:rsidRDefault="00BC6E77" w:rsidP="00BC6E77">
            <w:pPr>
              <w:pStyle w:val="TableBullet"/>
            </w:pPr>
            <w:r>
              <w:t>For categorical data:</w:t>
            </w:r>
          </w:p>
          <w:p w:rsidR="00BC6E77" w:rsidRPr="00D41D4B" w:rsidRDefault="00BC6E77" w:rsidP="00BC6E77">
            <w:pPr>
              <w:pStyle w:val="TableText0"/>
            </w:pPr>
            <w:r>
              <w:rPr>
                <w:noProof/>
              </w:rPr>
              <w:drawing>
                <wp:inline distT="0" distB="0" distL="0" distR="0">
                  <wp:extent cx="2131619" cy="554805"/>
                  <wp:effectExtent l="0" t="0" r="254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cstate="print"/>
                          <a:stretch>
                            <a:fillRect/>
                          </a:stretch>
                        </pic:blipFill>
                        <pic:spPr>
                          <a:xfrm>
                            <a:off x="0" y="0"/>
                            <a:ext cx="2131681" cy="554821"/>
                          </a:xfrm>
                          <a:prstGeom prst="rect">
                            <a:avLst/>
                          </a:prstGeom>
                        </pic:spPr>
                      </pic:pic>
                    </a:graphicData>
                  </a:graphic>
                </wp:inline>
              </w:drawing>
            </w:r>
          </w:p>
        </w:tc>
      </w:tr>
    </w:tbl>
    <w:p w:rsidR="00BC6E77" w:rsidRDefault="00BC6E77" w:rsidP="00BC6E77">
      <w:pPr>
        <w:pStyle w:val="Spacer"/>
      </w:pPr>
    </w:p>
    <w:p w:rsidR="00BC6E77" w:rsidRDefault="00BC6E77" w:rsidP="00BC6E77">
      <w:pPr>
        <w:pStyle w:val="ListNumber"/>
        <w:numPr>
          <w:ilvl w:val="1"/>
          <w:numId w:val="9"/>
        </w:numPr>
      </w:pPr>
      <w:r>
        <w:t xml:space="preserve">Click </w:t>
      </w:r>
      <w:r>
        <w:rPr>
          <w:b/>
        </w:rPr>
        <w:t>Run</w:t>
      </w:r>
      <w:r>
        <w:t xml:space="preserve">. </w:t>
      </w:r>
    </w:p>
    <w:p w:rsidR="00BC6E77" w:rsidRDefault="00BC6E77" w:rsidP="00BC6E77">
      <w:pPr>
        <w:pStyle w:val="Heading3"/>
      </w:pPr>
      <w:bookmarkStart w:id="160" w:name="_Ref320095674"/>
      <w:bookmarkStart w:id="161" w:name="_Ref320095679"/>
      <w:bookmarkStart w:id="162" w:name="_Toc322517859"/>
      <w:bookmarkStart w:id="163" w:name="_Toc366653717"/>
      <w:bookmarkStart w:id="164" w:name="_Toc313364687"/>
      <w:bookmarkStart w:id="165" w:name="_Ref313444579"/>
      <w:bookmarkStart w:id="166" w:name="_Ref313444590"/>
      <w:bookmarkStart w:id="167" w:name="_Ref313444968"/>
      <w:bookmarkStart w:id="168" w:name="_Ref313444973"/>
      <w:bookmarkStart w:id="169" w:name="_Ref313449392"/>
      <w:bookmarkStart w:id="170" w:name="_Ref313449398"/>
      <w:bookmarkStart w:id="171" w:name="_Ref313449455"/>
      <w:bookmarkStart w:id="172" w:name="_Ref313449457"/>
      <w:bookmarkStart w:id="173" w:name="_Ref313449469"/>
      <w:bookmarkStart w:id="174" w:name="_Ref313449539"/>
      <w:bookmarkStart w:id="175" w:name="_Ref313449545"/>
      <w:bookmarkStart w:id="176" w:name="_Ref313449584"/>
      <w:bookmarkStart w:id="177" w:name="_Ref313449589"/>
      <w:bookmarkStart w:id="178" w:name="_Ref313449618"/>
      <w:bookmarkStart w:id="179" w:name="_Ref313449622"/>
      <w:bookmarkStart w:id="180" w:name="_Ref313450422"/>
      <w:bookmarkStart w:id="181" w:name="_Ref313450485"/>
      <w:bookmarkStart w:id="182" w:name="_Ref313450908"/>
      <w:bookmarkStart w:id="183" w:name="_Ref315430290"/>
      <w:bookmarkStart w:id="184" w:name="_Ref315430295"/>
      <w:bookmarkStart w:id="185" w:name="_Ref315430368"/>
      <w:bookmarkStart w:id="186" w:name="_Ref315430374"/>
      <w:bookmarkStart w:id="187" w:name="_Ref315339797"/>
      <w:r>
        <w:lastRenderedPageBreak/>
        <w:t>High Dimensional Data</w:t>
      </w:r>
      <w:bookmarkEnd w:id="160"/>
      <w:bookmarkEnd w:id="161"/>
      <w:bookmarkEnd w:id="162"/>
      <w:bookmarkEnd w:id="163"/>
    </w:p>
    <w:p w:rsidR="00BC6E77" w:rsidRDefault="00BC6E77" w:rsidP="00BC6E77">
      <w:pPr>
        <w:keepNext/>
      </w:pPr>
      <w:r>
        <w:t xml:space="preserve">The High Dimensional Data button available within the Advanced Workflow section of Dataset Explorer allows you to specify additional inputs for selected variables. These inputs help filter specific information of value (such as platforms, samples, or </w:t>
      </w:r>
      <w:proofErr w:type="spellStart"/>
      <w:r>
        <w:t>timepoints</w:t>
      </w:r>
      <w:proofErr w:type="spellEnd"/>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116"/>
        <w:gridCol w:w="7740"/>
      </w:tblGrid>
      <w:tr w:rsidR="00BC6E77" w:rsidTr="00BC6E77">
        <w:tc>
          <w:tcPr>
            <w:tcW w:w="1116" w:type="dxa"/>
            <w:hideMark/>
          </w:tcPr>
          <w:p w:rsidR="00BC6E77" w:rsidRDefault="00BC6E77" w:rsidP="00BC6E77">
            <w:pPr>
              <w:keepNext/>
              <w:jc w:val="center"/>
            </w:pPr>
            <w:r>
              <w:rPr>
                <w:noProof/>
              </w:rPr>
              <w:drawing>
                <wp:inline distT="0" distB="0" distL="0" distR="0">
                  <wp:extent cx="285750" cy="28575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85750" cy="285750"/>
                          </a:xfrm>
                          <a:prstGeom prst="rect">
                            <a:avLst/>
                          </a:prstGeom>
                          <a:noFill/>
                          <a:ln>
                            <a:noFill/>
                          </a:ln>
                        </pic:spPr>
                      </pic:pic>
                    </a:graphicData>
                  </a:graphic>
                </wp:inline>
              </w:drawing>
            </w:r>
          </w:p>
        </w:tc>
        <w:tc>
          <w:tcPr>
            <w:tcW w:w="7740" w:type="dxa"/>
            <w:hideMark/>
          </w:tcPr>
          <w:p w:rsidR="00BC6E77" w:rsidRDefault="00BC6E77" w:rsidP="00BC6E77">
            <w:pPr>
              <w:keepNext/>
            </w:pPr>
            <w:r>
              <w:rPr>
                <w:szCs w:val="20"/>
              </w:rPr>
              <w:t>The High Dimensional Data feature must be used when you perform an analysis using high dimensional data (such as SNP, gene expression, RBM, etc.) symbolized by the DNA icon (</w:t>
            </w:r>
            <w:r>
              <w:rPr>
                <w:noProof/>
              </w:rPr>
              <w:drawing>
                <wp:inline distT="0" distB="0" distL="0" distR="0">
                  <wp:extent cx="123825" cy="123825"/>
                  <wp:effectExtent l="0" t="0" r="9525"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4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3825" cy="123825"/>
                          </a:xfrm>
                          <a:prstGeom prst="rect">
                            <a:avLst/>
                          </a:prstGeom>
                          <a:noFill/>
                          <a:ln>
                            <a:noFill/>
                          </a:ln>
                        </pic:spPr>
                      </pic:pic>
                    </a:graphicData>
                  </a:graphic>
                </wp:inline>
              </w:drawing>
            </w:r>
            <w:r>
              <w:rPr>
                <w:szCs w:val="20"/>
              </w:rPr>
              <w:t>). Additionally, the High Dimensional Data feature cannot be used without high dimensional data.</w:t>
            </w:r>
          </w:p>
        </w:tc>
      </w:tr>
    </w:tbl>
    <w:p w:rsidR="00BC6E77" w:rsidRDefault="00BC6E77" w:rsidP="00BC6E77">
      <w:pPr>
        <w:pStyle w:val="ListNumStart"/>
        <w:numPr>
          <w:ilvl w:val="0"/>
          <w:numId w:val="32"/>
        </w:numPr>
      </w:pPr>
      <w:r>
        <w:t>To use the High Dimensional Data feature:</w:t>
      </w:r>
    </w:p>
    <w:p w:rsidR="00BC6E77" w:rsidRDefault="00BC6E77" w:rsidP="00BC6E77">
      <w:pPr>
        <w:pStyle w:val="ListNumber"/>
        <w:numPr>
          <w:ilvl w:val="1"/>
          <w:numId w:val="32"/>
        </w:numPr>
      </w:pPr>
      <w:r>
        <w:t xml:space="preserve">Click the tranSMART </w:t>
      </w:r>
      <w:r>
        <w:rPr>
          <w:b/>
        </w:rPr>
        <w:t>Dataset Explorer</w:t>
      </w:r>
      <w:r>
        <w:t xml:space="preserve"> tab to display the Dataset Explorer window.</w:t>
      </w:r>
    </w:p>
    <w:p w:rsidR="00BC6E77" w:rsidRDefault="00BC6E77" w:rsidP="00BC6E77">
      <w:pPr>
        <w:pStyle w:val="ListNumber"/>
        <w:numPr>
          <w:ilvl w:val="1"/>
          <w:numId w:val="32"/>
        </w:numPr>
      </w:pPr>
      <w:r>
        <w:t xml:space="preserve">In the left pane of the Dataset Explorer window, click the </w:t>
      </w:r>
      <w:r>
        <w:rPr>
          <w:b/>
        </w:rPr>
        <w:t>Navigate Terms</w:t>
      </w:r>
      <w:r>
        <w:t xml:space="preserve"> tab.</w:t>
      </w:r>
    </w:p>
    <w:p w:rsidR="00BC6E77" w:rsidRDefault="00BC6E77" w:rsidP="00BC6E77">
      <w:pPr>
        <w:pStyle w:val="ListNumber"/>
        <w:numPr>
          <w:ilvl w:val="0"/>
          <w:numId w:val="0"/>
        </w:numPr>
        <w:ind w:left="360"/>
      </w:pPr>
      <w:r>
        <w:t>The navigation tree appears, showing the categories of available studies:</w:t>
      </w:r>
    </w:p>
    <w:p w:rsidR="00BC6E77" w:rsidRDefault="00BC6E77" w:rsidP="00BC6E77">
      <w:pPr>
        <w:pStyle w:val="ListNumber"/>
        <w:numPr>
          <w:ilvl w:val="0"/>
          <w:numId w:val="0"/>
        </w:numPr>
        <w:ind w:left="360"/>
        <w:rPr>
          <w:b/>
        </w:rPr>
      </w:pPr>
      <w:r>
        <w:rPr>
          <w:noProof/>
        </w:rPr>
        <w:drawing>
          <wp:inline distT="0" distB="0" distL="0" distR="0">
            <wp:extent cx="2219325" cy="628650"/>
            <wp:effectExtent l="0" t="0" r="952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0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219325" cy="628650"/>
                    </a:xfrm>
                    <a:prstGeom prst="rect">
                      <a:avLst/>
                    </a:prstGeom>
                    <a:noFill/>
                    <a:ln>
                      <a:noFill/>
                    </a:ln>
                  </pic:spPr>
                </pic:pic>
              </a:graphicData>
            </a:graphic>
          </wp:inline>
        </w:drawing>
      </w:r>
    </w:p>
    <w:p w:rsidR="00BC6E77" w:rsidRDefault="00BC6E77" w:rsidP="00BC6E77">
      <w:pPr>
        <w:pStyle w:val="ListNumber"/>
        <w:numPr>
          <w:ilvl w:val="1"/>
          <w:numId w:val="32"/>
        </w:numPr>
      </w:pPr>
      <w:r>
        <w:t>Select the study of interest.</w:t>
      </w:r>
    </w:p>
    <w:p w:rsidR="00BC6E77" w:rsidRDefault="00BC6E77" w:rsidP="00BC6E77">
      <w:pPr>
        <w:pStyle w:val="ListNumber"/>
        <w:numPr>
          <w:ilvl w:val="1"/>
          <w:numId w:val="32"/>
        </w:numPr>
      </w:pPr>
      <w:r>
        <w:t>Drag the study of interest into a subset definition box in Subset 1.</w:t>
      </w:r>
    </w:p>
    <w:p w:rsidR="00BC6E77" w:rsidRDefault="00BC6E77" w:rsidP="00BC6E77">
      <w:pPr>
        <w:pStyle w:val="ListNumber"/>
        <w:keepNext/>
        <w:numPr>
          <w:ilvl w:val="1"/>
          <w:numId w:val="32"/>
        </w:numPr>
      </w:pPr>
      <w:r>
        <w:t xml:space="preserve">Click the </w:t>
      </w:r>
      <w:r>
        <w:rPr>
          <w:b/>
        </w:rPr>
        <w:t>Advanced Workflow</w:t>
      </w:r>
      <w:r>
        <w:t xml:space="preserve"> tab above Subset 1:</w:t>
      </w:r>
    </w:p>
    <w:p w:rsidR="00BC6E77" w:rsidRDefault="00BC6E77" w:rsidP="00BC6E77">
      <w:pPr>
        <w:pStyle w:val="ListNumber"/>
        <w:numPr>
          <w:ilvl w:val="0"/>
          <w:numId w:val="0"/>
        </w:numPr>
        <w:ind w:left="360"/>
      </w:pPr>
      <w:r>
        <w:rPr>
          <w:noProof/>
        </w:rPr>
        <w:drawing>
          <wp:inline distT="0" distB="0" distL="0" distR="0">
            <wp:extent cx="4333875" cy="40655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cstate="print"/>
                    <a:stretch>
                      <a:fillRect/>
                    </a:stretch>
                  </pic:blipFill>
                  <pic:spPr>
                    <a:xfrm>
                      <a:off x="0" y="0"/>
                      <a:ext cx="4333338" cy="406505"/>
                    </a:xfrm>
                    <a:prstGeom prst="rect">
                      <a:avLst/>
                    </a:prstGeom>
                  </pic:spPr>
                </pic:pic>
              </a:graphicData>
            </a:graphic>
          </wp:inline>
        </w:drawing>
      </w:r>
    </w:p>
    <w:p w:rsidR="00BC6E77" w:rsidRDefault="00BC6E77" w:rsidP="00BC6E77">
      <w:pPr>
        <w:pStyle w:val="ListNumber"/>
        <w:numPr>
          <w:ilvl w:val="1"/>
          <w:numId w:val="32"/>
        </w:numPr>
      </w:pPr>
      <w:r>
        <w:t xml:space="preserve">Select the analysis you wish to perform, and define at least one variable using high dimensional data. </w:t>
      </w:r>
    </w:p>
    <w:p w:rsidR="00BC6E77" w:rsidRDefault="00BC6E77" w:rsidP="00BC6E77">
      <w:pPr>
        <w:pStyle w:val="ListNumber"/>
        <w:numPr>
          <w:ilvl w:val="1"/>
          <w:numId w:val="32"/>
        </w:numPr>
      </w:pPr>
      <w:r>
        <w:t xml:space="preserve">Click the </w:t>
      </w:r>
      <w:r>
        <w:rPr>
          <w:b/>
        </w:rPr>
        <w:t>High Dimensional Data</w:t>
      </w:r>
      <w:r>
        <w:t xml:space="preserve"> button. </w:t>
      </w:r>
    </w:p>
    <w:p w:rsidR="00BC6E77" w:rsidRDefault="00BC6E77" w:rsidP="00BC6E77">
      <w:pPr>
        <w:pStyle w:val="ListNumber"/>
        <w:numPr>
          <w:ilvl w:val="0"/>
          <w:numId w:val="0"/>
        </w:numPr>
        <w:ind w:left="360"/>
      </w:pPr>
      <w:r>
        <w:t>The Compare Subsets-Pathway Selection dialog appears.</w:t>
      </w:r>
    </w:p>
    <w:p w:rsidR="00BC6E77" w:rsidRDefault="00BC6E77" w:rsidP="00BC6E77">
      <w:pPr>
        <w:pStyle w:val="ListNumber"/>
        <w:numPr>
          <w:ilvl w:val="1"/>
          <w:numId w:val="32"/>
        </w:numPr>
      </w:pPr>
      <w:r>
        <w:t>Define the following available filters: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098"/>
        <w:gridCol w:w="7758"/>
      </w:tblGrid>
      <w:tr w:rsidR="00BC6E77" w:rsidTr="00BC6E77">
        <w:tc>
          <w:tcPr>
            <w:tcW w:w="1098" w:type="dxa"/>
            <w:hideMark/>
          </w:tcPr>
          <w:p w:rsidR="00BC6E77" w:rsidRDefault="00BC6E77" w:rsidP="00BC6E77">
            <w:pPr>
              <w:jc w:val="center"/>
            </w:pPr>
            <w:r>
              <w:rPr>
                <w:noProof/>
              </w:rPr>
              <w:drawing>
                <wp:inline distT="0" distB="0" distL="0" distR="0">
                  <wp:extent cx="342900" cy="276225"/>
                  <wp:effectExtent l="0" t="0" r="0" b="9525"/>
                  <wp:docPr id="97" name="Picture 97" descr="Description: C:\Users\bkingsbury\Dropbox\Stuff\Recombinant\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Description: C:\Users\bkingsbury\Dropbox\Stuff\Recombinant\note.png"/>
                          <pic:cNvPicPr>
                            <a:picLocks noChangeAspect="1" noChangeArrowheads="1"/>
                          </pic:cNvPicPr>
                        </pic:nvPicPr>
                        <pic:blipFill>
                          <a:blip r:embed="rId1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8989" b="10674"/>
                          <a:stretch>
                            <a:fillRect/>
                          </a:stretch>
                        </pic:blipFill>
                        <pic:spPr bwMode="auto">
                          <a:xfrm>
                            <a:off x="0" y="0"/>
                            <a:ext cx="342900" cy="276225"/>
                          </a:xfrm>
                          <a:prstGeom prst="rect">
                            <a:avLst/>
                          </a:prstGeom>
                          <a:noFill/>
                          <a:ln>
                            <a:noFill/>
                          </a:ln>
                        </pic:spPr>
                      </pic:pic>
                    </a:graphicData>
                  </a:graphic>
                </wp:inline>
              </w:drawing>
            </w:r>
          </w:p>
        </w:tc>
        <w:tc>
          <w:tcPr>
            <w:tcW w:w="7758" w:type="dxa"/>
            <w:hideMark/>
          </w:tcPr>
          <w:p w:rsidR="00BC6E77" w:rsidRDefault="00BC6E77" w:rsidP="00BC6E77">
            <w:pPr>
              <w:rPr>
                <w:szCs w:val="20"/>
              </w:rPr>
            </w:pPr>
            <w:r>
              <w:rPr>
                <w:szCs w:val="20"/>
              </w:rPr>
              <w:t xml:space="preserve">Dataset Explorer will attempt to pre-populate default values in the associated fields of the dialog based on the underlying data in the variable selection box. </w:t>
            </w:r>
          </w:p>
        </w:tc>
      </w:tr>
    </w:tbl>
    <w:tbl>
      <w:tblPr>
        <w:tblStyle w:val="RecombinantBasic"/>
        <w:tblW w:w="0" w:type="auto"/>
        <w:tblInd w:w="360" w:type="dxa"/>
        <w:tblLook w:val="04A0"/>
      </w:tblPr>
      <w:tblGrid>
        <w:gridCol w:w="2168"/>
        <w:gridCol w:w="6328"/>
      </w:tblGrid>
      <w:tr w:rsidR="00BC6E77" w:rsidTr="00BC6E77">
        <w:trPr>
          <w:cnfStyle w:val="100000000000"/>
        </w:trPr>
        <w:tc>
          <w:tcPr>
            <w:tcW w:w="2538" w:type="dxa"/>
            <w:tcBorders>
              <w:right w:val="single" w:sz="4" w:space="0" w:color="000000" w:themeColor="text1"/>
            </w:tcBorders>
            <w:hideMark/>
          </w:tcPr>
          <w:p w:rsidR="00BC6E77" w:rsidRDefault="00BC6E77" w:rsidP="00BC6E77">
            <w:pPr>
              <w:pStyle w:val="TableHeading"/>
            </w:pPr>
            <w:r>
              <w:lastRenderedPageBreak/>
              <w:t>Filter</w:t>
            </w:r>
          </w:p>
        </w:tc>
        <w:tc>
          <w:tcPr>
            <w:tcW w:w="5958" w:type="dxa"/>
            <w:tcBorders>
              <w:left w:val="single" w:sz="4" w:space="0" w:color="000000" w:themeColor="text1"/>
            </w:tcBorders>
            <w:hideMark/>
          </w:tcPr>
          <w:p w:rsidR="00BC6E77" w:rsidRDefault="00BC6E77" w:rsidP="00BC6E77">
            <w:pPr>
              <w:pStyle w:val="TableHeading"/>
            </w:pPr>
            <w:r>
              <w:t>Description</w:t>
            </w:r>
          </w:p>
        </w:tc>
      </w:tr>
      <w:tr w:rsidR="00BC6E77" w:rsidTr="00BC6E77">
        <w:tc>
          <w:tcPr>
            <w:tcW w:w="2538" w:type="dxa"/>
            <w:tcBorders>
              <w:top w:val="single" w:sz="4" w:space="0" w:color="000000" w:themeColor="text1"/>
              <w:left w:val="single" w:sz="12" w:space="0" w:color="000000" w:themeColor="text1"/>
              <w:bottom w:val="single" w:sz="4" w:space="0" w:color="000000" w:themeColor="text1"/>
              <w:right w:val="single" w:sz="4" w:space="0" w:color="000000" w:themeColor="text1"/>
            </w:tcBorders>
            <w:hideMark/>
          </w:tcPr>
          <w:p w:rsidR="00BC6E77" w:rsidRDefault="00BC6E77" w:rsidP="00126CF6">
            <w:pPr>
              <w:pStyle w:val="TableText"/>
              <w:keepNext/>
            </w:pPr>
            <w:r>
              <w:t>Platform</w:t>
            </w:r>
          </w:p>
        </w:tc>
        <w:tc>
          <w:tcPr>
            <w:tcW w:w="5958" w:type="dxa"/>
            <w:tcBorders>
              <w:top w:val="single" w:sz="4" w:space="0" w:color="000000" w:themeColor="text1"/>
              <w:left w:val="single" w:sz="4" w:space="0" w:color="000000" w:themeColor="text1"/>
              <w:bottom w:val="single" w:sz="4" w:space="0" w:color="000000" w:themeColor="text1"/>
              <w:right w:val="single" w:sz="12" w:space="0" w:color="000000" w:themeColor="text1"/>
            </w:tcBorders>
            <w:hideMark/>
          </w:tcPr>
          <w:p w:rsidR="00BC6E77" w:rsidRDefault="00BC6E77" w:rsidP="00126CF6">
            <w:pPr>
              <w:pStyle w:val="TableText"/>
              <w:keepNext/>
              <w:tabs>
                <w:tab w:val="clear" w:pos="360"/>
              </w:tabs>
            </w:pPr>
            <w:r>
              <w:t>The platform type (for example, SNP, mRNA, etc.) used to collect biomarker data in the study.</w:t>
            </w:r>
          </w:p>
        </w:tc>
      </w:tr>
      <w:tr w:rsidR="00BC6E77" w:rsidTr="00BC6E77">
        <w:tc>
          <w:tcPr>
            <w:tcW w:w="2538" w:type="dxa"/>
            <w:tcBorders>
              <w:top w:val="single" w:sz="4" w:space="0" w:color="000000" w:themeColor="text1"/>
              <w:left w:val="single" w:sz="12" w:space="0" w:color="000000" w:themeColor="text1"/>
              <w:bottom w:val="single" w:sz="4" w:space="0" w:color="000000" w:themeColor="text1"/>
              <w:right w:val="single" w:sz="4" w:space="0" w:color="000000" w:themeColor="text1"/>
            </w:tcBorders>
            <w:hideMark/>
          </w:tcPr>
          <w:p w:rsidR="00BC6E77" w:rsidRDefault="00BC6E77" w:rsidP="00BC6E77">
            <w:pPr>
              <w:pStyle w:val="TableText"/>
            </w:pPr>
            <w:r>
              <w:t>GPL Platform</w:t>
            </w:r>
          </w:p>
        </w:tc>
        <w:tc>
          <w:tcPr>
            <w:tcW w:w="5958" w:type="dxa"/>
            <w:tcBorders>
              <w:top w:val="single" w:sz="4" w:space="0" w:color="000000" w:themeColor="text1"/>
              <w:left w:val="single" w:sz="4" w:space="0" w:color="000000" w:themeColor="text1"/>
              <w:bottom w:val="single" w:sz="4" w:space="0" w:color="000000" w:themeColor="text1"/>
              <w:right w:val="single" w:sz="12" w:space="0" w:color="000000" w:themeColor="text1"/>
            </w:tcBorders>
            <w:hideMark/>
          </w:tcPr>
          <w:p w:rsidR="00BC6E77" w:rsidRDefault="00BC6E77" w:rsidP="00BC6E77">
            <w:pPr>
              <w:pStyle w:val="TableText"/>
            </w:pPr>
            <w:r>
              <w:t>The specific name of the platform used in the study.</w:t>
            </w:r>
          </w:p>
        </w:tc>
      </w:tr>
      <w:tr w:rsidR="00BC6E77" w:rsidTr="00BC6E77">
        <w:tc>
          <w:tcPr>
            <w:tcW w:w="2538" w:type="dxa"/>
            <w:tcBorders>
              <w:top w:val="single" w:sz="4" w:space="0" w:color="000000" w:themeColor="text1"/>
              <w:left w:val="single" w:sz="12" w:space="0" w:color="000000" w:themeColor="text1"/>
              <w:bottom w:val="single" w:sz="4" w:space="0" w:color="000000" w:themeColor="text1"/>
              <w:right w:val="single" w:sz="4" w:space="0" w:color="000000" w:themeColor="text1"/>
            </w:tcBorders>
            <w:hideMark/>
          </w:tcPr>
          <w:p w:rsidR="00BC6E77" w:rsidRDefault="00BC6E77" w:rsidP="00BC6E77">
            <w:pPr>
              <w:pStyle w:val="TableText"/>
            </w:pPr>
            <w:r>
              <w:t>Sample</w:t>
            </w:r>
          </w:p>
        </w:tc>
        <w:tc>
          <w:tcPr>
            <w:tcW w:w="5958" w:type="dxa"/>
            <w:tcBorders>
              <w:top w:val="single" w:sz="4" w:space="0" w:color="000000" w:themeColor="text1"/>
              <w:left w:val="single" w:sz="4" w:space="0" w:color="000000" w:themeColor="text1"/>
              <w:bottom w:val="single" w:sz="4" w:space="0" w:color="000000" w:themeColor="text1"/>
              <w:right w:val="single" w:sz="12" w:space="0" w:color="000000" w:themeColor="text1"/>
            </w:tcBorders>
            <w:hideMark/>
          </w:tcPr>
          <w:p w:rsidR="00BC6E77" w:rsidRDefault="00BC6E77" w:rsidP="00BC6E77">
            <w:pPr>
              <w:pStyle w:val="TableText"/>
            </w:pPr>
            <w:r>
              <w:t>The type of sample tested in the study.</w:t>
            </w:r>
          </w:p>
        </w:tc>
      </w:tr>
      <w:tr w:rsidR="00BC6E77" w:rsidTr="00BC6E77">
        <w:tc>
          <w:tcPr>
            <w:tcW w:w="2538" w:type="dxa"/>
            <w:tcBorders>
              <w:top w:val="single" w:sz="4" w:space="0" w:color="000000" w:themeColor="text1"/>
              <w:left w:val="single" w:sz="12" w:space="0" w:color="000000" w:themeColor="text1"/>
              <w:bottom w:val="single" w:sz="4" w:space="0" w:color="000000" w:themeColor="text1"/>
              <w:right w:val="single" w:sz="4" w:space="0" w:color="000000" w:themeColor="text1"/>
            </w:tcBorders>
            <w:hideMark/>
          </w:tcPr>
          <w:p w:rsidR="00BC6E77" w:rsidRDefault="00BC6E77" w:rsidP="00BC6E77">
            <w:pPr>
              <w:pStyle w:val="TableText"/>
            </w:pPr>
            <w:r>
              <w:t>Tissue Type</w:t>
            </w:r>
          </w:p>
        </w:tc>
        <w:tc>
          <w:tcPr>
            <w:tcW w:w="5958" w:type="dxa"/>
            <w:tcBorders>
              <w:top w:val="single" w:sz="4" w:space="0" w:color="000000" w:themeColor="text1"/>
              <w:left w:val="single" w:sz="4" w:space="0" w:color="000000" w:themeColor="text1"/>
              <w:bottom w:val="single" w:sz="4" w:space="0" w:color="000000" w:themeColor="text1"/>
              <w:right w:val="single" w:sz="12" w:space="0" w:color="000000" w:themeColor="text1"/>
            </w:tcBorders>
            <w:hideMark/>
          </w:tcPr>
          <w:p w:rsidR="00BC6E77" w:rsidRDefault="00BC6E77" w:rsidP="00BC6E77">
            <w:pPr>
              <w:pStyle w:val="TableText"/>
            </w:pPr>
            <w:r>
              <w:t>The type of tissue tested in the study.</w:t>
            </w:r>
          </w:p>
        </w:tc>
      </w:tr>
      <w:tr w:rsidR="00BC6E77" w:rsidTr="00BC6E77">
        <w:tc>
          <w:tcPr>
            <w:tcW w:w="2538" w:type="dxa"/>
            <w:tcBorders>
              <w:top w:val="single" w:sz="4" w:space="0" w:color="000000" w:themeColor="text1"/>
              <w:left w:val="single" w:sz="12" w:space="0" w:color="000000" w:themeColor="text1"/>
              <w:bottom w:val="single" w:sz="4" w:space="0" w:color="000000" w:themeColor="text1"/>
              <w:right w:val="single" w:sz="4" w:space="0" w:color="000000" w:themeColor="text1"/>
            </w:tcBorders>
            <w:hideMark/>
          </w:tcPr>
          <w:p w:rsidR="00BC6E77" w:rsidRDefault="00BC6E77" w:rsidP="00BC6E77">
            <w:pPr>
              <w:pStyle w:val="TableText"/>
            </w:pPr>
            <w:proofErr w:type="spellStart"/>
            <w:r>
              <w:t>Timepoint</w:t>
            </w:r>
            <w:proofErr w:type="spellEnd"/>
          </w:p>
        </w:tc>
        <w:tc>
          <w:tcPr>
            <w:tcW w:w="5958" w:type="dxa"/>
            <w:tcBorders>
              <w:top w:val="single" w:sz="4" w:space="0" w:color="000000" w:themeColor="text1"/>
              <w:left w:val="single" w:sz="4" w:space="0" w:color="000000" w:themeColor="text1"/>
              <w:bottom w:val="single" w:sz="4" w:space="0" w:color="000000" w:themeColor="text1"/>
              <w:right w:val="single" w:sz="12" w:space="0" w:color="000000" w:themeColor="text1"/>
            </w:tcBorders>
            <w:hideMark/>
          </w:tcPr>
          <w:p w:rsidR="00BC6E77" w:rsidRDefault="00BC6E77" w:rsidP="00BC6E77">
            <w:pPr>
              <w:pStyle w:val="TableText"/>
            </w:pPr>
            <w:r>
              <w:t>The time period when the sample was taken.</w:t>
            </w:r>
          </w:p>
        </w:tc>
      </w:tr>
      <w:tr w:rsidR="00BC6E77" w:rsidTr="00BC6E77">
        <w:tc>
          <w:tcPr>
            <w:tcW w:w="2538" w:type="dxa"/>
            <w:tcBorders>
              <w:top w:val="single" w:sz="4" w:space="0" w:color="000000" w:themeColor="text1"/>
              <w:left w:val="single" w:sz="12" w:space="0" w:color="000000" w:themeColor="text1"/>
              <w:bottom w:val="single" w:sz="4" w:space="0" w:color="000000" w:themeColor="text1"/>
              <w:right w:val="single" w:sz="4" w:space="0" w:color="000000" w:themeColor="text1"/>
            </w:tcBorders>
            <w:hideMark/>
          </w:tcPr>
          <w:p w:rsidR="00BC6E77" w:rsidRDefault="00BC6E77" w:rsidP="00BC6E77">
            <w:pPr>
              <w:pStyle w:val="TableText"/>
            </w:pPr>
            <w:r>
              <w:t>Select a Gene/Pathway</w:t>
            </w:r>
          </w:p>
        </w:tc>
        <w:tc>
          <w:tcPr>
            <w:tcW w:w="5958" w:type="dxa"/>
            <w:tcBorders>
              <w:top w:val="single" w:sz="4" w:space="0" w:color="000000" w:themeColor="text1"/>
              <w:left w:val="single" w:sz="4" w:space="0" w:color="000000" w:themeColor="text1"/>
              <w:bottom w:val="single" w:sz="4" w:space="0" w:color="000000" w:themeColor="text1"/>
              <w:right w:val="single" w:sz="12" w:space="0" w:color="000000" w:themeColor="text1"/>
            </w:tcBorders>
            <w:hideMark/>
          </w:tcPr>
          <w:p w:rsidR="00BC6E77" w:rsidRDefault="00BC6E77" w:rsidP="00BC6E77">
            <w:pPr>
              <w:pStyle w:val="TableText"/>
            </w:pPr>
            <w:r>
              <w:t>The gene, gene signature, or pathway of interest.</w:t>
            </w:r>
          </w:p>
          <w:p w:rsidR="00093F72" w:rsidRDefault="00093F72" w:rsidP="00BC6E77">
            <w:pPr>
              <w:pStyle w:val="TableText"/>
            </w:pPr>
            <w:r>
              <w:t>If you would like to run the analysis on the entire chip, leave this field blank.</w:t>
            </w:r>
          </w:p>
        </w:tc>
      </w:tr>
      <w:tr w:rsidR="00BC6E77" w:rsidTr="00BC6E77">
        <w:tc>
          <w:tcPr>
            <w:tcW w:w="2538" w:type="dxa"/>
            <w:tcBorders>
              <w:top w:val="single" w:sz="4" w:space="0" w:color="000000" w:themeColor="text1"/>
              <w:left w:val="single" w:sz="12" w:space="0" w:color="000000" w:themeColor="text1"/>
              <w:bottom w:val="single" w:sz="4" w:space="0" w:color="000000" w:themeColor="text1"/>
              <w:right w:val="single" w:sz="4" w:space="0" w:color="000000" w:themeColor="text1"/>
            </w:tcBorders>
            <w:hideMark/>
          </w:tcPr>
          <w:p w:rsidR="00BC6E77" w:rsidRDefault="00BC6E77" w:rsidP="00BC6E77">
            <w:pPr>
              <w:pStyle w:val="TableText"/>
            </w:pPr>
            <w:r>
              <w:t>Select SNP Type</w:t>
            </w:r>
          </w:p>
        </w:tc>
        <w:tc>
          <w:tcPr>
            <w:tcW w:w="5958" w:type="dxa"/>
            <w:tcBorders>
              <w:top w:val="single" w:sz="4" w:space="0" w:color="000000" w:themeColor="text1"/>
              <w:left w:val="single" w:sz="4" w:space="0" w:color="000000" w:themeColor="text1"/>
              <w:bottom w:val="single" w:sz="4" w:space="0" w:color="000000" w:themeColor="text1"/>
              <w:right w:val="single" w:sz="12" w:space="0" w:color="000000" w:themeColor="text1"/>
            </w:tcBorders>
            <w:hideMark/>
          </w:tcPr>
          <w:p w:rsidR="00BC6E77" w:rsidRDefault="00BC6E77" w:rsidP="00BC6E77">
            <w:pPr>
              <w:pStyle w:val="TableText"/>
            </w:pPr>
            <w:r>
              <w:t>Select the type of SNP data being used:</w:t>
            </w:r>
          </w:p>
          <w:p w:rsidR="00BC6E77" w:rsidRDefault="00BC6E77" w:rsidP="00BC6E77">
            <w:pPr>
              <w:pStyle w:val="TableBullet"/>
              <w:numPr>
                <w:ilvl w:val="0"/>
                <w:numId w:val="40"/>
              </w:numPr>
              <w:tabs>
                <w:tab w:val="left" w:pos="720"/>
              </w:tabs>
            </w:pPr>
            <w:r>
              <w:t>Genotype – Use for categorical variables.</w:t>
            </w:r>
          </w:p>
          <w:p w:rsidR="00BC6E77" w:rsidRDefault="00BC6E77" w:rsidP="00BC6E77">
            <w:pPr>
              <w:pStyle w:val="TableBullet"/>
              <w:numPr>
                <w:ilvl w:val="0"/>
                <w:numId w:val="40"/>
              </w:numPr>
              <w:tabs>
                <w:tab w:val="left" w:pos="720"/>
              </w:tabs>
            </w:pPr>
            <w:r>
              <w:t>Copy Number – Use for continuous variables.</w:t>
            </w:r>
          </w:p>
          <w:p w:rsidR="00BC6E77" w:rsidRDefault="00BC6E77" w:rsidP="00BC6E77">
            <w:pPr>
              <w:pStyle w:val="TableText"/>
              <w:rPr>
                <w:b/>
                <w:color w:val="1F497D" w:themeColor="text2"/>
              </w:rPr>
            </w:pPr>
            <w:r>
              <w:rPr>
                <w:b/>
                <w:color w:val="1F497D" w:themeColor="text2"/>
              </w:rPr>
              <w:t>Note:</w:t>
            </w:r>
            <w:r>
              <w:t xml:space="preserve">  This option is only available when you drag SNP data into the variable selection box.</w:t>
            </w:r>
          </w:p>
          <w:p w:rsidR="00BC6E77" w:rsidRDefault="00BC6E77" w:rsidP="00343C67">
            <w:pPr>
              <w:pStyle w:val="TableText"/>
            </w:pPr>
            <w:r>
              <w:rPr>
                <w:b/>
                <w:color w:val="1F497D" w:themeColor="text2"/>
              </w:rPr>
              <w:t>Note:</w:t>
            </w:r>
            <w:r>
              <w:t xml:space="preserve"> Both Genotype and Copy Number data may not</w:t>
            </w:r>
            <w:r w:rsidR="004D06F5">
              <w:t xml:space="preserve"> be</w:t>
            </w:r>
            <w:r>
              <w:t xml:space="preserve"> available for all studies involving SNP data. </w:t>
            </w:r>
          </w:p>
        </w:tc>
      </w:tr>
      <w:tr w:rsidR="00BC6E77" w:rsidTr="00BC6E77">
        <w:tc>
          <w:tcPr>
            <w:tcW w:w="2538" w:type="dxa"/>
            <w:tcBorders>
              <w:top w:val="single" w:sz="4" w:space="0" w:color="000000" w:themeColor="text1"/>
              <w:left w:val="single" w:sz="12" w:space="0" w:color="auto"/>
              <w:bottom w:val="single" w:sz="12" w:space="0" w:color="auto"/>
              <w:right w:val="single" w:sz="4" w:space="0" w:color="000000" w:themeColor="text1"/>
            </w:tcBorders>
            <w:hideMark/>
          </w:tcPr>
          <w:p w:rsidR="00BC6E77" w:rsidRDefault="00BC6E77" w:rsidP="00BC6E77">
            <w:pPr>
              <w:pStyle w:val="TableText"/>
            </w:pPr>
            <w:r>
              <w:t>Aggregate Probes?</w:t>
            </w:r>
          </w:p>
        </w:tc>
        <w:tc>
          <w:tcPr>
            <w:tcW w:w="5958" w:type="dxa"/>
            <w:tcBorders>
              <w:top w:val="single" w:sz="4" w:space="0" w:color="000000" w:themeColor="text1"/>
              <w:left w:val="single" w:sz="4" w:space="0" w:color="000000" w:themeColor="text1"/>
              <w:bottom w:val="single" w:sz="12" w:space="0" w:color="auto"/>
              <w:right w:val="single" w:sz="12" w:space="0" w:color="auto"/>
            </w:tcBorders>
            <w:hideMark/>
          </w:tcPr>
          <w:p w:rsidR="00BC6E77" w:rsidRDefault="00BC6E77" w:rsidP="00BC6E77">
            <w:pPr>
              <w:pStyle w:val="TableText"/>
            </w:pPr>
            <w:r>
              <w:t>The checkbox can be selected if the variable chosen is either gene expression data or SNP copy number data.</w:t>
            </w:r>
          </w:p>
          <w:p w:rsidR="00BC6E77" w:rsidRDefault="00BC6E77" w:rsidP="00BC6E77">
            <w:pPr>
              <w:pStyle w:val="TableText"/>
            </w:pPr>
            <w:r>
              <w:t>If the checkbox is selected, the algorithm WGCNA (weighted correlation network analysis) is employed. For genes that are comprised of multiple probes, WGCNA selects the probe that best represents the overall expression level or copy number.</w:t>
            </w:r>
          </w:p>
          <w:p w:rsidR="00BC6E77" w:rsidRDefault="00BC6E77" w:rsidP="00BC6E77">
            <w:pPr>
              <w:pStyle w:val="TableText"/>
            </w:pPr>
            <w:r>
              <w:rPr>
                <w:b/>
                <w:color w:val="1F497D" w:themeColor="text2"/>
              </w:rPr>
              <w:t>Note:</w:t>
            </w:r>
            <w:r>
              <w:rPr>
                <w:color w:val="1F497D" w:themeColor="text2"/>
              </w:rPr>
              <w:t xml:space="preserve">  </w:t>
            </w:r>
            <w:r>
              <w:t xml:space="preserve">WGCNA was developed by the Department of Human Genetics at UCLA. For more information, see </w:t>
            </w:r>
            <w:hyperlink r:id="rId147" w:history="1">
              <w:r>
                <w:rPr>
                  <w:rStyle w:val="Hyperlink"/>
                </w:rPr>
                <w:t>http://www.genetics.ucla.edu/labs/horvath/CoexpressionNetwork/</w:t>
              </w:r>
            </w:hyperlink>
            <w:r>
              <w:t>.</w:t>
            </w:r>
          </w:p>
        </w:tc>
      </w:tr>
    </w:tbl>
    <w:p w:rsidR="006908A3" w:rsidRDefault="006908A3" w:rsidP="006908A3">
      <w:pPr>
        <w:pStyle w:val="Spacer"/>
      </w:pPr>
    </w:p>
    <w:p w:rsidR="00BC6E77" w:rsidRDefault="00BC6E77" w:rsidP="00BC6E77">
      <w:pPr>
        <w:pStyle w:val="ListNumber"/>
        <w:numPr>
          <w:ilvl w:val="1"/>
          <w:numId w:val="32"/>
        </w:numPr>
      </w:pPr>
      <w:r>
        <w:t xml:space="preserve">Click </w:t>
      </w:r>
      <w:r>
        <w:rPr>
          <w:b/>
        </w:rPr>
        <w:t>Apply Selections</w:t>
      </w:r>
      <w:r>
        <w:t>.</w:t>
      </w:r>
    </w:p>
    <w:p w:rsidR="00BC6E77" w:rsidRDefault="00BC6E77" w:rsidP="00BC6E77">
      <w:pPr>
        <w:pStyle w:val="ListNumber"/>
        <w:numPr>
          <w:ilvl w:val="1"/>
          <w:numId w:val="32"/>
        </w:numPr>
      </w:pPr>
      <w:r>
        <w:t xml:space="preserve">Define any additional required variables, </w:t>
      </w:r>
      <w:proofErr w:type="gramStart"/>
      <w:r>
        <w:t>then</w:t>
      </w:r>
      <w:proofErr w:type="gramEnd"/>
      <w:r>
        <w:t xml:space="preserve"> click </w:t>
      </w:r>
      <w:r>
        <w:rPr>
          <w:b/>
        </w:rPr>
        <w:t>Run</w:t>
      </w:r>
      <w:r>
        <w:t xml:space="preserve">. </w:t>
      </w:r>
    </w:p>
    <w:p w:rsidR="00BC6E77" w:rsidRDefault="00BC6E77" w:rsidP="006908A3">
      <w:pPr>
        <w:pStyle w:val="Heading3"/>
      </w:pPr>
      <w:bookmarkStart w:id="188" w:name="_Toc322517860"/>
      <w:bookmarkStart w:id="189" w:name="_Toc366653718"/>
      <w:r>
        <w:lastRenderedPageBreak/>
        <w:t>Other Features</w:t>
      </w:r>
      <w:bookmarkEnd w:id="188"/>
      <w:bookmarkEnd w:id="189"/>
    </w:p>
    <w:p w:rsidR="00BC6E77" w:rsidRPr="008A0F35" w:rsidRDefault="00BC6E77" w:rsidP="006908A3">
      <w:pPr>
        <w:keepNext/>
      </w:pPr>
      <w:r>
        <w:t>The sections below illustrate additional features in the Advanced Workflow tab.</w:t>
      </w:r>
    </w:p>
    <w:p w:rsidR="00BC6E77" w:rsidRDefault="00BC6E77" w:rsidP="006908A3">
      <w:pPr>
        <w:pStyle w:val="Heading4"/>
      </w:pPr>
      <w:r>
        <w:t>Save to PDF</w:t>
      </w:r>
    </w:p>
    <w:p w:rsidR="00BC6E77" w:rsidRDefault="00BC6E77" w:rsidP="006908A3">
      <w:pPr>
        <w:keepNext/>
      </w:pPr>
      <w:r>
        <w:t xml:space="preserve">The Save to PDF feature allows you to save analyses run through the Advanced Workflow function within Dataset Explorer. </w:t>
      </w:r>
    </w:p>
    <w:p w:rsidR="00BC6E77" w:rsidRDefault="00BC6E77" w:rsidP="00BC6E77">
      <w:pPr>
        <w:pStyle w:val="ListNumStart"/>
        <w:numPr>
          <w:ilvl w:val="0"/>
          <w:numId w:val="9"/>
        </w:numPr>
      </w:pPr>
      <w:r>
        <w:t>To save advanced workflow analyses as a PDF file:</w:t>
      </w:r>
    </w:p>
    <w:p w:rsidR="00BC6E77" w:rsidRDefault="00BC6E77" w:rsidP="00BC6E77">
      <w:pPr>
        <w:pStyle w:val="ListNumber"/>
        <w:numPr>
          <w:ilvl w:val="1"/>
          <w:numId w:val="9"/>
        </w:numPr>
      </w:pPr>
      <w:r>
        <w:t xml:space="preserve">Click the tranSMART </w:t>
      </w:r>
      <w:r>
        <w:rPr>
          <w:b/>
        </w:rPr>
        <w:t>Dataset Explorer</w:t>
      </w:r>
      <w:r>
        <w:t xml:space="preserve"> tab to display the Dataset Explorer window.</w:t>
      </w:r>
    </w:p>
    <w:p w:rsidR="00BC6E77" w:rsidRDefault="00BC6E77" w:rsidP="00BC6E77">
      <w:pPr>
        <w:pStyle w:val="ListNumber"/>
        <w:numPr>
          <w:ilvl w:val="1"/>
          <w:numId w:val="9"/>
        </w:numPr>
      </w:pPr>
      <w:r>
        <w:t xml:space="preserve">In the left pane of the Dataset Explorer window, click the </w:t>
      </w:r>
      <w:r>
        <w:rPr>
          <w:b/>
        </w:rPr>
        <w:t>Navigate Terms</w:t>
      </w:r>
      <w:r>
        <w:t xml:space="preserve"> tab.</w:t>
      </w:r>
    </w:p>
    <w:p w:rsidR="00BC6E77" w:rsidRDefault="00BC6E77" w:rsidP="00BC6E77">
      <w:pPr>
        <w:pStyle w:val="ListNumber"/>
        <w:numPr>
          <w:ilvl w:val="0"/>
          <w:numId w:val="0"/>
        </w:numPr>
        <w:ind w:left="360"/>
      </w:pPr>
      <w:r>
        <w:t>The navigation tree appears, showing the categories of available studies:</w:t>
      </w:r>
    </w:p>
    <w:p w:rsidR="00BC6E77" w:rsidRPr="00F4529B" w:rsidRDefault="00BC6E77" w:rsidP="00BC6E77">
      <w:pPr>
        <w:pStyle w:val="ListNumber"/>
        <w:numPr>
          <w:ilvl w:val="0"/>
          <w:numId w:val="0"/>
        </w:numPr>
        <w:ind w:left="360"/>
        <w:rPr>
          <w:b/>
        </w:rPr>
      </w:pPr>
      <w:r>
        <w:rPr>
          <w:noProof/>
        </w:rPr>
        <w:drawing>
          <wp:inline distT="0" distB="0" distL="0" distR="0">
            <wp:extent cx="2217761" cy="626904"/>
            <wp:effectExtent l="0" t="0" r="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cstate="print"/>
                    <a:stretch>
                      <a:fillRect/>
                    </a:stretch>
                  </pic:blipFill>
                  <pic:spPr>
                    <a:xfrm>
                      <a:off x="0" y="0"/>
                      <a:ext cx="2218592" cy="627139"/>
                    </a:xfrm>
                    <a:prstGeom prst="rect">
                      <a:avLst/>
                    </a:prstGeom>
                  </pic:spPr>
                </pic:pic>
              </a:graphicData>
            </a:graphic>
          </wp:inline>
        </w:drawing>
      </w:r>
    </w:p>
    <w:p w:rsidR="00BC6E77" w:rsidRDefault="00BC6E77" w:rsidP="00BC6E77">
      <w:pPr>
        <w:pStyle w:val="ListNumber"/>
        <w:numPr>
          <w:ilvl w:val="1"/>
          <w:numId w:val="9"/>
        </w:numPr>
      </w:pPr>
      <w:r>
        <w:t>Select the study of interest.</w:t>
      </w:r>
    </w:p>
    <w:p w:rsidR="00BC6E77" w:rsidRDefault="00BC6E77" w:rsidP="00BC6E77">
      <w:pPr>
        <w:pStyle w:val="ListNumber"/>
        <w:keepNext/>
        <w:numPr>
          <w:ilvl w:val="1"/>
          <w:numId w:val="9"/>
        </w:numPr>
      </w:pPr>
      <w:r>
        <w:t xml:space="preserve">Drag </w:t>
      </w:r>
      <w:r w:rsidRPr="0070161C">
        <w:t>the study of interest into a su</w:t>
      </w:r>
      <w:r>
        <w:t>bset definition box in Subset 1.</w:t>
      </w:r>
    </w:p>
    <w:p w:rsidR="00BC6E77" w:rsidRDefault="00BC6E77" w:rsidP="00BC6E77">
      <w:pPr>
        <w:pStyle w:val="ListNumber"/>
        <w:keepNext/>
        <w:numPr>
          <w:ilvl w:val="1"/>
          <w:numId w:val="9"/>
        </w:numPr>
      </w:pPr>
      <w:r>
        <w:t xml:space="preserve">Click the </w:t>
      </w:r>
      <w:r>
        <w:rPr>
          <w:b/>
        </w:rPr>
        <w:t xml:space="preserve">Advanced Workflow </w:t>
      </w:r>
      <w:r>
        <w:t>tab above Subset 1:</w:t>
      </w:r>
    </w:p>
    <w:p w:rsidR="00BC6E77" w:rsidRDefault="00BC6E77" w:rsidP="00BC6E77">
      <w:pPr>
        <w:pStyle w:val="ListNumber"/>
        <w:numPr>
          <w:ilvl w:val="0"/>
          <w:numId w:val="0"/>
        </w:numPr>
        <w:ind w:left="360"/>
      </w:pPr>
      <w:r>
        <w:rPr>
          <w:noProof/>
        </w:rPr>
        <w:drawing>
          <wp:inline distT="0" distB="0" distL="0" distR="0">
            <wp:extent cx="4333875" cy="40655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cstate="print"/>
                    <a:stretch>
                      <a:fillRect/>
                    </a:stretch>
                  </pic:blipFill>
                  <pic:spPr>
                    <a:xfrm>
                      <a:off x="0" y="0"/>
                      <a:ext cx="4333338" cy="406505"/>
                    </a:xfrm>
                    <a:prstGeom prst="rect">
                      <a:avLst/>
                    </a:prstGeom>
                  </pic:spPr>
                </pic:pic>
              </a:graphicData>
            </a:graphic>
          </wp:inline>
        </w:drawing>
      </w:r>
    </w:p>
    <w:p w:rsidR="00BC6E77" w:rsidRDefault="00BC6E77" w:rsidP="00BC6E77">
      <w:pPr>
        <w:pStyle w:val="ListNumber"/>
        <w:keepNext/>
        <w:numPr>
          <w:ilvl w:val="1"/>
          <w:numId w:val="9"/>
        </w:numPr>
      </w:pPr>
      <w:r>
        <w:t>Select the analysis you wish to perform, and define the variables accordingly.</w:t>
      </w:r>
    </w:p>
    <w:p w:rsidR="00BC6E77" w:rsidRDefault="00BC6E77" w:rsidP="00BC6E77">
      <w:pPr>
        <w:pStyle w:val="ListNumber"/>
        <w:numPr>
          <w:ilvl w:val="1"/>
          <w:numId w:val="9"/>
        </w:numPr>
      </w:pPr>
      <w:r>
        <w:t xml:space="preserve">Click </w:t>
      </w:r>
      <w:r>
        <w:rPr>
          <w:b/>
        </w:rPr>
        <w:t>Run</w:t>
      </w:r>
      <w:r>
        <w:t>.</w:t>
      </w:r>
    </w:p>
    <w:p w:rsidR="00BC6E77" w:rsidRDefault="00BC6E77" w:rsidP="00BC6E77">
      <w:pPr>
        <w:pStyle w:val="ListNumber"/>
        <w:numPr>
          <w:ilvl w:val="0"/>
          <w:numId w:val="0"/>
        </w:numPr>
        <w:ind w:left="360"/>
      </w:pPr>
      <w:r>
        <w:t>Your analysis appears below the variable selection panes.</w:t>
      </w:r>
    </w:p>
    <w:p w:rsidR="00BC6E77" w:rsidRDefault="00BC6E77" w:rsidP="00BC6E77">
      <w:pPr>
        <w:pStyle w:val="ListNumber"/>
        <w:numPr>
          <w:ilvl w:val="1"/>
          <w:numId w:val="9"/>
        </w:numPr>
      </w:pPr>
      <w:r>
        <w:t xml:space="preserve">Click </w:t>
      </w:r>
      <w:r>
        <w:rPr>
          <w:b/>
        </w:rPr>
        <w:t>Save to PDF</w:t>
      </w:r>
      <w:r>
        <w:t>:</w:t>
      </w:r>
    </w:p>
    <w:p w:rsidR="00BC6E77" w:rsidRDefault="00BC6E77" w:rsidP="00BC6E77">
      <w:pPr>
        <w:pStyle w:val="ListNumber"/>
        <w:numPr>
          <w:ilvl w:val="0"/>
          <w:numId w:val="0"/>
        </w:numPr>
        <w:ind w:left="360"/>
        <w:rPr>
          <w:noProof/>
        </w:rPr>
      </w:pPr>
      <w:r>
        <w:rPr>
          <w:noProof/>
        </w:rPr>
        <w:drawing>
          <wp:inline distT="0" distB="0" distL="0" distR="0">
            <wp:extent cx="5486400" cy="716866"/>
            <wp:effectExtent l="19050" t="19050" r="19050" b="266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cstate="print"/>
                    <a:stretch>
                      <a:fillRect/>
                    </a:stretch>
                  </pic:blipFill>
                  <pic:spPr>
                    <a:xfrm>
                      <a:off x="0" y="0"/>
                      <a:ext cx="5486400" cy="716866"/>
                    </a:xfrm>
                    <a:prstGeom prst="rect">
                      <a:avLst/>
                    </a:prstGeom>
                    <a:ln w="3175">
                      <a:solidFill>
                        <a:schemeClr val="bg1">
                          <a:lumMod val="50000"/>
                        </a:schemeClr>
                      </a:solidFill>
                    </a:ln>
                  </pic:spPr>
                </pic:pic>
              </a:graphicData>
            </a:graphic>
          </wp:inline>
        </w:drawing>
      </w:r>
    </w:p>
    <w:p w:rsidR="00BC6E77" w:rsidRDefault="00BC6E77" w:rsidP="00BC6E77">
      <w:pPr>
        <w:pStyle w:val="ListNumber"/>
        <w:keepNext/>
        <w:numPr>
          <w:ilvl w:val="0"/>
          <w:numId w:val="0"/>
        </w:numPr>
        <w:ind w:left="360"/>
      </w:pPr>
      <w:r>
        <w:lastRenderedPageBreak/>
        <w:t>The following dialog appears:</w:t>
      </w:r>
    </w:p>
    <w:p w:rsidR="00BC6E77" w:rsidRDefault="00BC6E77" w:rsidP="00BC6E77">
      <w:pPr>
        <w:pStyle w:val="ListNumber"/>
        <w:numPr>
          <w:ilvl w:val="0"/>
          <w:numId w:val="0"/>
        </w:numPr>
        <w:ind w:left="360"/>
      </w:pPr>
      <w:r>
        <w:rPr>
          <w:noProof/>
        </w:rPr>
        <w:drawing>
          <wp:inline distT="0" distB="0" distL="0" distR="0">
            <wp:extent cx="3057237" cy="2310971"/>
            <wp:effectExtent l="0" t="0" r="0" b="0"/>
            <wp:docPr id="49" name="Picture 49" descr="C:\Users\ctucker\AppData\Local\Temp\SNAGHTML28d6764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tucker\AppData\Local\Temp\SNAGHTML28d6764e.PNG"/>
                    <pic:cNvPicPr>
                      <a:picLocks noChangeAspect="1" noChangeArrowheads="1"/>
                    </pic:cNvPicPr>
                  </pic:nvPicPr>
                  <pic:blipFill>
                    <a:blip r:embed="rId14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057443" cy="2311127"/>
                    </a:xfrm>
                    <a:prstGeom prst="rect">
                      <a:avLst/>
                    </a:prstGeom>
                    <a:noFill/>
                    <a:ln>
                      <a:noFill/>
                    </a:ln>
                  </pic:spPr>
                </pic:pic>
              </a:graphicData>
            </a:graphic>
          </wp:inline>
        </w:drawing>
      </w:r>
    </w:p>
    <w:p w:rsidR="00BC6E77" w:rsidRPr="008A0F35" w:rsidRDefault="00BC6E77" w:rsidP="00BC6E77">
      <w:pPr>
        <w:pStyle w:val="ListNumber"/>
        <w:numPr>
          <w:ilvl w:val="1"/>
          <w:numId w:val="9"/>
        </w:numPr>
      </w:pPr>
      <w:r>
        <w:t xml:space="preserve">Select </w:t>
      </w:r>
      <w:r>
        <w:rPr>
          <w:b/>
        </w:rPr>
        <w:t>Open with</w:t>
      </w:r>
      <w:r>
        <w:t xml:space="preserve"> or </w:t>
      </w:r>
      <w:r>
        <w:rPr>
          <w:b/>
        </w:rPr>
        <w:t>Save File</w:t>
      </w:r>
      <w:r w:rsidRPr="00565670">
        <w:t xml:space="preserve">, </w:t>
      </w:r>
      <w:proofErr w:type="gramStart"/>
      <w:r>
        <w:t>then</w:t>
      </w:r>
      <w:proofErr w:type="gramEnd"/>
      <w:r>
        <w:t xml:space="preserve"> click </w:t>
      </w:r>
      <w:r>
        <w:rPr>
          <w:b/>
        </w:rPr>
        <w:t>OK</w:t>
      </w:r>
      <w:r>
        <w:t xml:space="preserve">. </w:t>
      </w:r>
    </w:p>
    <w:p w:rsidR="00BC6E77" w:rsidRDefault="00BC6E77" w:rsidP="00BC6E77">
      <w:pPr>
        <w:pStyle w:val="Heading4"/>
      </w:pPr>
      <w:r>
        <w:t>Download Raw R Data</w:t>
      </w:r>
    </w:p>
    <w:p w:rsidR="00BC6E77" w:rsidRDefault="00BC6E77" w:rsidP="00BC6E77">
      <w:r>
        <w:t>Analyses run through the Advanced Workflow tool within Dataset Explorer use R for computation. You are able to download raw R data for use in an external tool.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098"/>
        <w:gridCol w:w="7758"/>
      </w:tblGrid>
      <w:tr w:rsidR="00BC6E77" w:rsidTr="00BC6E77">
        <w:tc>
          <w:tcPr>
            <w:tcW w:w="1098" w:type="dxa"/>
          </w:tcPr>
          <w:p w:rsidR="00BC6E77" w:rsidRDefault="00BC6E77" w:rsidP="00BC6E77">
            <w:pPr>
              <w:jc w:val="center"/>
            </w:pPr>
            <w:r>
              <w:rPr>
                <w:noProof/>
              </w:rPr>
              <w:drawing>
                <wp:inline distT="0" distB="0" distL="0" distR="0">
                  <wp:extent cx="338328" cy="274320"/>
                  <wp:effectExtent l="0" t="0" r="5080" b="0"/>
                  <wp:docPr id="60" name="Picture 60" descr="C:\Users\bkingsbury\Dropbox\Stuff\Recombinant\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kingsbury\Dropbox\Stuff\Recombinant\note.png"/>
                          <pic:cNvPicPr>
                            <a:picLocks noChangeAspect="1" noChangeArrowheads="1"/>
                          </pic:cNvPicPr>
                        </pic:nvPicPr>
                        <pic:blipFill rotWithShape="1">
                          <a:blip r:embed="rId1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8989" b="10674"/>
                          <a:stretch/>
                        </pic:blipFill>
                        <pic:spPr bwMode="auto">
                          <a:xfrm>
                            <a:off x="0" y="0"/>
                            <a:ext cx="338328" cy="27432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tc>
        <w:tc>
          <w:tcPr>
            <w:tcW w:w="7758" w:type="dxa"/>
          </w:tcPr>
          <w:p w:rsidR="00BC6E77" w:rsidRPr="001C3301" w:rsidRDefault="00BC6E77" w:rsidP="00BC6E77">
            <w:pPr>
              <w:rPr>
                <w:szCs w:val="20"/>
              </w:rPr>
            </w:pPr>
            <w:r>
              <w:rPr>
                <w:szCs w:val="20"/>
              </w:rPr>
              <w:t xml:space="preserve">For more information on The R Project for Statistical Computing, visit the following site: </w:t>
            </w:r>
            <w:r w:rsidRPr="0077177A">
              <w:rPr>
                <w:rStyle w:val="xRef"/>
              </w:rPr>
              <w:t>www.r-project.org</w:t>
            </w:r>
            <w:r>
              <w:rPr>
                <w:szCs w:val="20"/>
              </w:rPr>
              <w:t>.</w:t>
            </w:r>
          </w:p>
        </w:tc>
      </w:tr>
    </w:tbl>
    <w:p w:rsidR="00BC6E77" w:rsidRDefault="00BC6E77" w:rsidP="00BC6E77">
      <w:pPr>
        <w:pStyle w:val="ListNumStart"/>
        <w:numPr>
          <w:ilvl w:val="0"/>
          <w:numId w:val="9"/>
        </w:numPr>
      </w:pPr>
      <w:r>
        <w:t>To download advanced workflow analyses as raw R data:</w:t>
      </w:r>
    </w:p>
    <w:p w:rsidR="00BC6E77" w:rsidRDefault="00BC6E77" w:rsidP="00BC6E77">
      <w:pPr>
        <w:pStyle w:val="ListNumber"/>
        <w:numPr>
          <w:ilvl w:val="1"/>
          <w:numId w:val="9"/>
        </w:numPr>
      </w:pPr>
      <w:r>
        <w:t xml:space="preserve">Click the tranSMART </w:t>
      </w:r>
      <w:r>
        <w:rPr>
          <w:b/>
        </w:rPr>
        <w:t>Dataset Explorer</w:t>
      </w:r>
      <w:r>
        <w:t xml:space="preserve"> tab to display the Dataset Explorer window.</w:t>
      </w:r>
    </w:p>
    <w:p w:rsidR="00BC6E77" w:rsidRDefault="00BC6E77" w:rsidP="00BC6E77">
      <w:pPr>
        <w:pStyle w:val="ListNumber"/>
        <w:keepNext/>
        <w:numPr>
          <w:ilvl w:val="1"/>
          <w:numId w:val="9"/>
        </w:numPr>
      </w:pPr>
      <w:r>
        <w:t xml:space="preserve">In the left pane of the Dataset Explorer window, click the </w:t>
      </w:r>
      <w:r>
        <w:rPr>
          <w:b/>
        </w:rPr>
        <w:t>Navigate Terms</w:t>
      </w:r>
      <w:r>
        <w:t xml:space="preserve"> tab.</w:t>
      </w:r>
    </w:p>
    <w:p w:rsidR="00BC6E77" w:rsidRDefault="00BC6E77" w:rsidP="00BC6E77">
      <w:pPr>
        <w:pStyle w:val="ListNumber"/>
        <w:keepNext/>
        <w:numPr>
          <w:ilvl w:val="0"/>
          <w:numId w:val="0"/>
        </w:numPr>
        <w:ind w:left="360"/>
      </w:pPr>
      <w:r>
        <w:t>The navigation tree appears, showing the categories of available studies:</w:t>
      </w:r>
    </w:p>
    <w:p w:rsidR="00BC6E77" w:rsidRPr="00F4529B" w:rsidRDefault="00BC6E77" w:rsidP="00BC6E77">
      <w:pPr>
        <w:pStyle w:val="ListNumber"/>
        <w:numPr>
          <w:ilvl w:val="0"/>
          <w:numId w:val="0"/>
        </w:numPr>
        <w:ind w:left="360"/>
        <w:rPr>
          <w:b/>
        </w:rPr>
      </w:pPr>
      <w:r>
        <w:rPr>
          <w:noProof/>
        </w:rPr>
        <w:drawing>
          <wp:inline distT="0" distB="0" distL="0" distR="0">
            <wp:extent cx="2217761" cy="626904"/>
            <wp:effectExtent l="0" t="0" r="0"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cstate="print"/>
                    <a:stretch>
                      <a:fillRect/>
                    </a:stretch>
                  </pic:blipFill>
                  <pic:spPr>
                    <a:xfrm>
                      <a:off x="0" y="0"/>
                      <a:ext cx="2218592" cy="627139"/>
                    </a:xfrm>
                    <a:prstGeom prst="rect">
                      <a:avLst/>
                    </a:prstGeom>
                  </pic:spPr>
                </pic:pic>
              </a:graphicData>
            </a:graphic>
          </wp:inline>
        </w:drawing>
      </w:r>
    </w:p>
    <w:p w:rsidR="00BC6E77" w:rsidRDefault="00BC6E77" w:rsidP="00BC6E77">
      <w:pPr>
        <w:pStyle w:val="ListNumber"/>
        <w:numPr>
          <w:ilvl w:val="1"/>
          <w:numId w:val="9"/>
        </w:numPr>
      </w:pPr>
      <w:r>
        <w:t>Select the study of interest.</w:t>
      </w:r>
    </w:p>
    <w:p w:rsidR="00BC6E77" w:rsidRDefault="00BC6E77" w:rsidP="00BC6E77">
      <w:pPr>
        <w:pStyle w:val="ListNumber"/>
        <w:keepNext/>
        <w:numPr>
          <w:ilvl w:val="1"/>
          <w:numId w:val="9"/>
        </w:numPr>
      </w:pPr>
      <w:r>
        <w:t xml:space="preserve">Drag </w:t>
      </w:r>
      <w:r w:rsidRPr="0070161C">
        <w:t>the study of interest into a su</w:t>
      </w:r>
      <w:r>
        <w:t>bset definition box in Subset 1.</w:t>
      </w:r>
    </w:p>
    <w:p w:rsidR="00BC6E77" w:rsidRDefault="00BC6E77" w:rsidP="00BC6E77">
      <w:pPr>
        <w:pStyle w:val="ListNumber"/>
        <w:keepNext/>
        <w:numPr>
          <w:ilvl w:val="1"/>
          <w:numId w:val="9"/>
        </w:numPr>
      </w:pPr>
      <w:r>
        <w:t xml:space="preserve">Click the </w:t>
      </w:r>
      <w:r>
        <w:rPr>
          <w:b/>
        </w:rPr>
        <w:t xml:space="preserve">Advanced Workflow </w:t>
      </w:r>
      <w:r>
        <w:t>tab above Subset 1:</w:t>
      </w:r>
    </w:p>
    <w:p w:rsidR="00BC6E77" w:rsidRDefault="00BC6E77" w:rsidP="00BC6E77">
      <w:pPr>
        <w:pStyle w:val="ListNumber"/>
        <w:numPr>
          <w:ilvl w:val="0"/>
          <w:numId w:val="0"/>
        </w:numPr>
        <w:ind w:left="360"/>
      </w:pPr>
      <w:r>
        <w:rPr>
          <w:noProof/>
        </w:rPr>
        <w:drawing>
          <wp:inline distT="0" distB="0" distL="0" distR="0">
            <wp:extent cx="4333875" cy="406555"/>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cstate="print"/>
                    <a:stretch>
                      <a:fillRect/>
                    </a:stretch>
                  </pic:blipFill>
                  <pic:spPr>
                    <a:xfrm>
                      <a:off x="0" y="0"/>
                      <a:ext cx="4333338" cy="406505"/>
                    </a:xfrm>
                    <a:prstGeom prst="rect">
                      <a:avLst/>
                    </a:prstGeom>
                  </pic:spPr>
                </pic:pic>
              </a:graphicData>
            </a:graphic>
          </wp:inline>
        </w:drawing>
      </w:r>
    </w:p>
    <w:p w:rsidR="00BC6E77" w:rsidRDefault="00BC6E77" w:rsidP="00BC6E77">
      <w:pPr>
        <w:pStyle w:val="ListNumber"/>
        <w:numPr>
          <w:ilvl w:val="1"/>
          <w:numId w:val="9"/>
        </w:numPr>
      </w:pPr>
      <w:r>
        <w:t>Select the analysis you wish to perform, and define the variables accordingly.</w:t>
      </w:r>
    </w:p>
    <w:p w:rsidR="00BC6E77" w:rsidRDefault="00BC6E77" w:rsidP="00BC6E77">
      <w:pPr>
        <w:pStyle w:val="ListNumber"/>
        <w:keepNext/>
        <w:numPr>
          <w:ilvl w:val="1"/>
          <w:numId w:val="9"/>
        </w:numPr>
      </w:pPr>
      <w:r>
        <w:lastRenderedPageBreak/>
        <w:t xml:space="preserve">Click </w:t>
      </w:r>
      <w:r>
        <w:rPr>
          <w:b/>
        </w:rPr>
        <w:t>Run</w:t>
      </w:r>
      <w:r>
        <w:t>.</w:t>
      </w:r>
    </w:p>
    <w:p w:rsidR="00BC6E77" w:rsidRDefault="00BC6E77" w:rsidP="00BC6E77">
      <w:pPr>
        <w:pStyle w:val="ListNumber"/>
        <w:numPr>
          <w:ilvl w:val="0"/>
          <w:numId w:val="0"/>
        </w:numPr>
        <w:ind w:left="360"/>
      </w:pPr>
      <w:r>
        <w:t>Your analysis appears below the variable selection panes.</w:t>
      </w:r>
    </w:p>
    <w:p w:rsidR="00BC6E77" w:rsidRDefault="00BC6E77" w:rsidP="00BC6E77">
      <w:pPr>
        <w:pStyle w:val="ListNumber"/>
        <w:keepNext/>
        <w:numPr>
          <w:ilvl w:val="1"/>
          <w:numId w:val="9"/>
        </w:numPr>
      </w:pPr>
      <w:r>
        <w:t xml:space="preserve">Click </w:t>
      </w:r>
      <w:r>
        <w:rPr>
          <w:b/>
        </w:rPr>
        <w:t>Download raw R data</w:t>
      </w:r>
      <w:r>
        <w:t>:</w:t>
      </w:r>
    </w:p>
    <w:p w:rsidR="00BC6E77" w:rsidRDefault="00BC6E77" w:rsidP="00BC6E77">
      <w:pPr>
        <w:pStyle w:val="ListNumber"/>
        <w:keepNext/>
        <w:numPr>
          <w:ilvl w:val="0"/>
          <w:numId w:val="0"/>
        </w:numPr>
        <w:ind w:left="360"/>
        <w:rPr>
          <w:b/>
        </w:rPr>
      </w:pPr>
      <w:r>
        <w:rPr>
          <w:noProof/>
        </w:rPr>
        <w:drawing>
          <wp:inline distT="0" distB="0" distL="0" distR="0">
            <wp:extent cx="1671955" cy="369570"/>
            <wp:effectExtent l="0" t="0" r="0" b="0"/>
            <wp:docPr id="61" name="Picture 61" descr="C:\Users\ctucker\AppData\Local\Temp\SNAGHTML28f46a8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tucker\AppData\Local\Temp\SNAGHTML28f46a8c.PNG"/>
                    <pic:cNvPicPr>
                      <a:picLocks noChangeAspect="1" noChangeArrowheads="1"/>
                    </pic:cNvPicPr>
                  </pic:nvPicPr>
                  <pic:blipFill>
                    <a:blip r:embed="rId15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671955" cy="369570"/>
                    </a:xfrm>
                    <a:prstGeom prst="rect">
                      <a:avLst/>
                    </a:prstGeom>
                    <a:noFill/>
                    <a:ln>
                      <a:noFill/>
                    </a:ln>
                  </pic:spPr>
                </pic:pic>
              </a:graphicData>
            </a:graphic>
          </wp:inline>
        </w:drawing>
      </w:r>
    </w:p>
    <w:p w:rsidR="00BC6E77" w:rsidRDefault="00BC6E77" w:rsidP="00BC6E77">
      <w:pPr>
        <w:pStyle w:val="ListNumber"/>
        <w:keepNext/>
        <w:numPr>
          <w:ilvl w:val="0"/>
          <w:numId w:val="0"/>
        </w:numPr>
        <w:ind w:left="360"/>
      </w:pPr>
      <w:r>
        <w:t>The following dialog appears:</w:t>
      </w:r>
    </w:p>
    <w:p w:rsidR="00BC6E77" w:rsidRDefault="00BC6E77" w:rsidP="00BC6E77">
      <w:pPr>
        <w:pStyle w:val="ListNumber"/>
        <w:numPr>
          <w:ilvl w:val="0"/>
          <w:numId w:val="0"/>
        </w:numPr>
        <w:ind w:left="360"/>
      </w:pPr>
      <w:r>
        <w:rPr>
          <w:noProof/>
        </w:rPr>
        <w:drawing>
          <wp:inline distT="0" distB="0" distL="0" distR="0">
            <wp:extent cx="1674420" cy="1265697"/>
            <wp:effectExtent l="0" t="0" r="2540" b="0"/>
            <wp:docPr id="63" name="Picture 63" descr="C:\Users\ctucker\AppData\Local\Temp\SNAGHTML28f5d9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tucker\AppData\Local\Temp\SNAGHTML28f5d9d1.PNG"/>
                    <pic:cNvPicPr>
                      <a:picLocks noChangeAspect="1" noChangeArrowheads="1"/>
                    </pic:cNvPicPr>
                  </pic:nvPicPr>
                  <pic:blipFill>
                    <a:blip r:embed="rId15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680860" cy="1270565"/>
                    </a:xfrm>
                    <a:prstGeom prst="rect">
                      <a:avLst/>
                    </a:prstGeom>
                    <a:noFill/>
                    <a:ln>
                      <a:noFill/>
                    </a:ln>
                  </pic:spPr>
                </pic:pic>
              </a:graphicData>
            </a:graphic>
          </wp:inline>
        </w:drawing>
      </w:r>
    </w:p>
    <w:p w:rsidR="00BC6E77" w:rsidRPr="008A0F35" w:rsidRDefault="00BC6E77" w:rsidP="00BC6E77">
      <w:pPr>
        <w:pStyle w:val="ListNumber"/>
        <w:numPr>
          <w:ilvl w:val="1"/>
          <w:numId w:val="9"/>
        </w:numPr>
      </w:pPr>
      <w:r>
        <w:t>Select whether you would like to open the file or save it to your hard drive</w:t>
      </w:r>
      <w:r w:rsidRPr="00565670">
        <w:t xml:space="preserve">, </w:t>
      </w:r>
      <w:r>
        <w:t xml:space="preserve">then click </w:t>
      </w:r>
      <w:r>
        <w:rPr>
          <w:b/>
        </w:rPr>
        <w:t>OK</w:t>
      </w:r>
      <w:r>
        <w:t xml:space="preserve">. </w:t>
      </w:r>
    </w:p>
    <w:p w:rsidR="00BC6E77" w:rsidRDefault="00BC6E77" w:rsidP="00BC6E77">
      <w:pPr>
        <w:pStyle w:val="Heading2"/>
        <w:spacing w:before="360"/>
      </w:pPr>
      <w:bookmarkStart w:id="190" w:name="_Ref316392735"/>
      <w:bookmarkStart w:id="191" w:name="_Toc322517861"/>
      <w:bookmarkStart w:id="192" w:name="_Toc366653719"/>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r>
        <w:t>The Jobs Tab</w:t>
      </w:r>
      <w:bookmarkEnd w:id="156"/>
      <w:bookmarkEnd w:id="187"/>
      <w:bookmarkEnd w:id="190"/>
      <w:bookmarkEnd w:id="191"/>
      <w:bookmarkEnd w:id="192"/>
    </w:p>
    <w:p w:rsidR="00BC6E77" w:rsidRDefault="00BC6E77" w:rsidP="00BC6E77">
      <w:pPr>
        <w:keepNext/>
      </w:pPr>
      <w:r>
        <w:t xml:space="preserve">The Jobs tab allows you to review analyses you have run previously. </w:t>
      </w:r>
    </w:p>
    <w:p w:rsidR="00BC6E77" w:rsidRPr="005B031C" w:rsidRDefault="00BC6E77" w:rsidP="00BC6E77">
      <w:pPr>
        <w:keepNext/>
        <w:rPr>
          <w:b/>
        </w:rPr>
      </w:pPr>
      <w:r>
        <w:rPr>
          <w:noProof/>
        </w:rPr>
        <w:drawing>
          <wp:inline distT="0" distB="0" distL="0" distR="0">
            <wp:extent cx="2780953" cy="257143"/>
            <wp:effectExtent l="0" t="0" r="63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cstate="print"/>
                    <a:stretch>
                      <a:fillRect/>
                    </a:stretch>
                  </pic:blipFill>
                  <pic:spPr>
                    <a:xfrm>
                      <a:off x="0" y="0"/>
                      <a:ext cx="2780953" cy="257143"/>
                    </a:xfrm>
                    <a:prstGeom prst="rect">
                      <a:avLst/>
                    </a:prstGeom>
                    <a:ln>
                      <a:noFill/>
                    </a:ln>
                  </pic:spPr>
                </pic:pic>
              </a:graphicData>
            </a:graphic>
          </wp:inline>
        </w:drawing>
      </w:r>
    </w:p>
    <w:p w:rsidR="00BC6E77" w:rsidRDefault="00BC6E77" w:rsidP="00BC6E77">
      <w:pPr>
        <w:keepNext/>
      </w:pPr>
      <w:r>
        <w:t xml:space="preserve">Each advanced workflow analysis that you have run in the past seven days is logged in the Jobs tab in a spreadsheet format. </w:t>
      </w:r>
    </w:p>
    <w:p w:rsidR="00BC6E77" w:rsidRDefault="00BC6E77" w:rsidP="00BC6E77">
      <w:pPr>
        <w:keepNext/>
      </w:pPr>
      <w:r>
        <w:t>The columns of information in the Jobs tab are described below:</w:t>
      </w:r>
    </w:p>
    <w:tbl>
      <w:tblPr>
        <w:tblStyle w:val="TableGrid"/>
        <w:tblW w:w="0" w:type="auto"/>
        <w:tblInd w:w="108" w:type="dxa"/>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6" w:space="0" w:color="000000" w:themeColor="text1"/>
          <w:insideV w:val="single" w:sz="6" w:space="0" w:color="000000" w:themeColor="text1"/>
        </w:tblBorders>
        <w:tblLook w:val="04A0"/>
      </w:tblPr>
      <w:tblGrid>
        <w:gridCol w:w="2070"/>
        <w:gridCol w:w="6660"/>
      </w:tblGrid>
      <w:tr w:rsidR="00BC6E77" w:rsidTr="00BC6E77">
        <w:trPr>
          <w:cantSplit/>
          <w:tblHeader/>
        </w:trPr>
        <w:tc>
          <w:tcPr>
            <w:tcW w:w="2070" w:type="dxa"/>
            <w:tcBorders>
              <w:top w:val="single" w:sz="12" w:space="0" w:color="000000" w:themeColor="text1"/>
              <w:bottom w:val="double" w:sz="4" w:space="0" w:color="auto"/>
            </w:tcBorders>
            <w:shd w:val="clear" w:color="auto" w:fill="auto"/>
          </w:tcPr>
          <w:p w:rsidR="00BC6E77" w:rsidRDefault="00BC6E77" w:rsidP="00BC6E77">
            <w:pPr>
              <w:pStyle w:val="TableHeading"/>
            </w:pPr>
            <w:r>
              <w:t>Column</w:t>
            </w:r>
          </w:p>
        </w:tc>
        <w:tc>
          <w:tcPr>
            <w:tcW w:w="6660" w:type="dxa"/>
            <w:tcBorders>
              <w:top w:val="single" w:sz="12" w:space="0" w:color="000000" w:themeColor="text1"/>
              <w:bottom w:val="double" w:sz="4" w:space="0" w:color="auto"/>
            </w:tcBorders>
            <w:shd w:val="clear" w:color="auto" w:fill="auto"/>
          </w:tcPr>
          <w:p w:rsidR="00BC6E77" w:rsidRDefault="00BC6E77" w:rsidP="00BC6E77">
            <w:pPr>
              <w:pStyle w:val="TableHeading"/>
            </w:pPr>
            <w:r>
              <w:t>Description</w:t>
            </w:r>
          </w:p>
        </w:tc>
      </w:tr>
      <w:tr w:rsidR="00BC6E77" w:rsidTr="00BC6E77">
        <w:trPr>
          <w:cantSplit/>
        </w:trPr>
        <w:tc>
          <w:tcPr>
            <w:tcW w:w="2070" w:type="dxa"/>
            <w:tcBorders>
              <w:top w:val="double" w:sz="4" w:space="0" w:color="auto"/>
            </w:tcBorders>
            <w:shd w:val="clear" w:color="auto" w:fill="auto"/>
          </w:tcPr>
          <w:p w:rsidR="00BC6E77" w:rsidRDefault="00BC6E77" w:rsidP="00BC6E77">
            <w:pPr>
              <w:pStyle w:val="TableText"/>
            </w:pPr>
            <w:r>
              <w:t>Name</w:t>
            </w:r>
          </w:p>
        </w:tc>
        <w:tc>
          <w:tcPr>
            <w:tcW w:w="6660" w:type="dxa"/>
            <w:tcBorders>
              <w:top w:val="double" w:sz="4" w:space="0" w:color="auto"/>
            </w:tcBorders>
            <w:shd w:val="clear" w:color="auto" w:fill="auto"/>
          </w:tcPr>
          <w:p w:rsidR="00BC6E77" w:rsidRDefault="00BC6E77" w:rsidP="00BC6E77">
            <w:pPr>
              <w:pStyle w:val="TableText"/>
            </w:pPr>
            <w:r>
              <w:t>The name of the analysis run. The format of the name is as follows:</w:t>
            </w:r>
          </w:p>
          <w:p w:rsidR="00BC6E77" w:rsidRDefault="00BC6E77" w:rsidP="00BC6E77">
            <w:pPr>
              <w:pStyle w:val="TableText"/>
            </w:pPr>
            <w:r>
              <w:rPr>
                <w:noProof/>
              </w:rPr>
              <w:drawing>
                <wp:inline distT="0" distB="0" distL="0" distR="0">
                  <wp:extent cx="2422566" cy="707723"/>
                  <wp:effectExtent l="0" t="0" r="0" b="0"/>
                  <wp:docPr id="52" name="Picture 52" descr="C:\Users\ctucker\AppData\Local\Temp\SNAGHTML69fb20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tucker\AppData\Local\Temp\SNAGHTML69fb2029.PNG"/>
                          <pic:cNvPicPr>
                            <a:picLocks noChangeAspect="1" noChangeArrowheads="1"/>
                          </pic:cNvPicPr>
                        </pic:nvPicPr>
                        <pic:blipFill>
                          <a:blip r:embed="rId15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421616" cy="707446"/>
                          </a:xfrm>
                          <a:prstGeom prst="rect">
                            <a:avLst/>
                          </a:prstGeom>
                          <a:noFill/>
                          <a:ln>
                            <a:noFill/>
                          </a:ln>
                        </pic:spPr>
                      </pic:pic>
                    </a:graphicData>
                  </a:graphic>
                </wp:inline>
              </w:drawing>
            </w:r>
          </w:p>
        </w:tc>
      </w:tr>
      <w:tr w:rsidR="00BC6E77" w:rsidTr="00BC6E77">
        <w:trPr>
          <w:cantSplit/>
        </w:trPr>
        <w:tc>
          <w:tcPr>
            <w:tcW w:w="2070" w:type="dxa"/>
            <w:shd w:val="clear" w:color="auto" w:fill="auto"/>
          </w:tcPr>
          <w:p w:rsidR="00BC6E77" w:rsidRDefault="00BC6E77" w:rsidP="00BC6E77">
            <w:pPr>
              <w:pStyle w:val="TableText"/>
            </w:pPr>
            <w:r>
              <w:lastRenderedPageBreak/>
              <w:t>Status</w:t>
            </w:r>
          </w:p>
        </w:tc>
        <w:tc>
          <w:tcPr>
            <w:tcW w:w="6660" w:type="dxa"/>
            <w:shd w:val="clear" w:color="auto" w:fill="auto"/>
          </w:tcPr>
          <w:p w:rsidR="00BC6E77" w:rsidRDefault="00BC6E77" w:rsidP="00BC6E77">
            <w:pPr>
              <w:pStyle w:val="TableText"/>
            </w:pPr>
            <w:r>
              <w:t>The status of the analysis. Statuses are explained below:</w:t>
            </w:r>
          </w:p>
          <w:p w:rsidR="00BC6E77" w:rsidRDefault="00BC6E77" w:rsidP="00BC6E77">
            <w:pPr>
              <w:pStyle w:val="TableBullet"/>
            </w:pPr>
            <w:r w:rsidRPr="00A11BBE">
              <w:rPr>
                <w:b/>
              </w:rPr>
              <w:t>Completed</w:t>
            </w:r>
            <w:r>
              <w:t xml:space="preserve"> – The job has finished and a visualization or analysis is available.</w:t>
            </w:r>
          </w:p>
          <w:p w:rsidR="00BC6E77" w:rsidRDefault="00BC6E77" w:rsidP="00BC6E77">
            <w:pPr>
              <w:pStyle w:val="TableBullet"/>
            </w:pPr>
            <w:r w:rsidRPr="00A11BBE">
              <w:rPr>
                <w:b/>
              </w:rPr>
              <w:t>Started</w:t>
            </w:r>
            <w:r>
              <w:t xml:space="preserve"> – The job has been started and is still processing.</w:t>
            </w:r>
          </w:p>
          <w:p w:rsidR="00BC6E77" w:rsidRDefault="00BC6E77" w:rsidP="00BC6E77">
            <w:pPr>
              <w:pStyle w:val="TableBullet"/>
            </w:pPr>
            <w:r w:rsidRPr="00A11BBE">
              <w:rPr>
                <w:b/>
              </w:rPr>
              <w:t>Uploading File</w:t>
            </w:r>
            <w:r>
              <w:t xml:space="preserve"> – You have selected to load additional data into your visualization, and the data is still in the process of uploading to tranSMART.</w:t>
            </w:r>
          </w:p>
          <w:p w:rsidR="00BC6E77" w:rsidRDefault="00BC6E77" w:rsidP="00BC6E77">
            <w:pPr>
              <w:pStyle w:val="TableBullet"/>
            </w:pPr>
            <w:r w:rsidRPr="00A11BBE">
              <w:rPr>
                <w:b/>
              </w:rPr>
              <w:t>Error</w:t>
            </w:r>
            <w:r>
              <w:t xml:space="preserve"> – The job did not complete due to an error.</w:t>
            </w:r>
          </w:p>
          <w:p w:rsidR="00BC6E77" w:rsidRDefault="00BC6E77" w:rsidP="00BC6E77">
            <w:pPr>
              <w:pStyle w:val="TableBullet"/>
            </w:pPr>
            <w:r w:rsidRPr="00A11BBE">
              <w:rPr>
                <w:b/>
              </w:rPr>
              <w:t>Cancelled</w:t>
            </w:r>
            <w:r>
              <w:t xml:space="preserve"> – The job was cancelled and will not complete.</w:t>
            </w:r>
          </w:p>
        </w:tc>
      </w:tr>
      <w:tr w:rsidR="00BC6E77" w:rsidTr="00BC6E77">
        <w:trPr>
          <w:cantSplit/>
        </w:trPr>
        <w:tc>
          <w:tcPr>
            <w:tcW w:w="2070" w:type="dxa"/>
            <w:shd w:val="clear" w:color="auto" w:fill="auto"/>
          </w:tcPr>
          <w:p w:rsidR="00BC6E77" w:rsidRDefault="00BC6E77" w:rsidP="00BC6E77">
            <w:pPr>
              <w:pStyle w:val="TableText"/>
            </w:pPr>
            <w:r>
              <w:t>Run Time</w:t>
            </w:r>
          </w:p>
        </w:tc>
        <w:tc>
          <w:tcPr>
            <w:tcW w:w="6660" w:type="dxa"/>
            <w:shd w:val="clear" w:color="auto" w:fill="auto"/>
          </w:tcPr>
          <w:p w:rsidR="00BC6E77" w:rsidRDefault="00BC6E77" w:rsidP="00BC6E77">
            <w:pPr>
              <w:pStyle w:val="TableText"/>
            </w:pPr>
            <w:r>
              <w:t>The time the analysis took to process.</w:t>
            </w:r>
          </w:p>
        </w:tc>
      </w:tr>
      <w:tr w:rsidR="00BC6E77" w:rsidTr="00BC6E77">
        <w:trPr>
          <w:cantSplit/>
        </w:trPr>
        <w:tc>
          <w:tcPr>
            <w:tcW w:w="2070" w:type="dxa"/>
            <w:shd w:val="clear" w:color="auto" w:fill="auto"/>
          </w:tcPr>
          <w:p w:rsidR="00BC6E77" w:rsidRDefault="00BC6E77" w:rsidP="00BC6E77">
            <w:pPr>
              <w:pStyle w:val="TableText"/>
            </w:pPr>
            <w:r>
              <w:t>Started On</w:t>
            </w:r>
          </w:p>
        </w:tc>
        <w:tc>
          <w:tcPr>
            <w:tcW w:w="6660" w:type="dxa"/>
            <w:shd w:val="clear" w:color="auto" w:fill="auto"/>
          </w:tcPr>
          <w:p w:rsidR="00BC6E77" w:rsidRDefault="00BC6E77" w:rsidP="00BC6E77">
            <w:pPr>
              <w:pStyle w:val="TableText"/>
            </w:pPr>
            <w:r>
              <w:t>The date and time that the analysis was started.</w:t>
            </w:r>
          </w:p>
        </w:tc>
      </w:tr>
    </w:tbl>
    <w:p w:rsidR="00BC6E77" w:rsidRDefault="00BC6E77" w:rsidP="00BC6E77">
      <w:pPr>
        <w:pStyle w:val="Space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098"/>
        <w:gridCol w:w="7758"/>
      </w:tblGrid>
      <w:tr w:rsidR="00BC6E77" w:rsidTr="00BC6E77">
        <w:tc>
          <w:tcPr>
            <w:tcW w:w="1098" w:type="dxa"/>
          </w:tcPr>
          <w:p w:rsidR="00BC6E77" w:rsidRDefault="00BC6E77" w:rsidP="00BC6E77">
            <w:pPr>
              <w:jc w:val="center"/>
            </w:pPr>
            <w:r>
              <w:rPr>
                <w:noProof/>
              </w:rPr>
              <w:drawing>
                <wp:inline distT="0" distB="0" distL="0" distR="0">
                  <wp:extent cx="338328" cy="274320"/>
                  <wp:effectExtent l="0" t="0" r="5080" b="0"/>
                  <wp:docPr id="396" name="Picture 396" descr="C:\Users\bkingsbury\Dropbox\Stuff\Recombinant\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kingsbury\Dropbox\Stuff\Recombinant\note.png"/>
                          <pic:cNvPicPr>
                            <a:picLocks noChangeAspect="1" noChangeArrowheads="1"/>
                          </pic:cNvPicPr>
                        </pic:nvPicPr>
                        <pic:blipFill rotWithShape="1">
                          <a:blip r:embed="rId1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8989" b="10674"/>
                          <a:stretch/>
                        </pic:blipFill>
                        <pic:spPr bwMode="auto">
                          <a:xfrm>
                            <a:off x="0" y="0"/>
                            <a:ext cx="338328" cy="27432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tc>
        <w:tc>
          <w:tcPr>
            <w:tcW w:w="7758" w:type="dxa"/>
          </w:tcPr>
          <w:p w:rsidR="00BC6E77" w:rsidRPr="001C3301" w:rsidRDefault="00BC6E77" w:rsidP="00BC6E77">
            <w:pPr>
              <w:rPr>
                <w:szCs w:val="20"/>
              </w:rPr>
            </w:pPr>
            <w:r>
              <w:rPr>
                <w:szCs w:val="20"/>
              </w:rPr>
              <w:t xml:space="preserve">Click the </w:t>
            </w:r>
            <w:r w:rsidRPr="0076031A">
              <w:rPr>
                <w:rStyle w:val="Bold"/>
              </w:rPr>
              <w:t>Refresh</w:t>
            </w:r>
            <w:r>
              <w:rPr>
                <w:szCs w:val="20"/>
              </w:rPr>
              <w:t xml:space="preserve"> button to view any changes that have been made since the Jobs tab initially populated.</w:t>
            </w:r>
          </w:p>
        </w:tc>
      </w:tr>
    </w:tbl>
    <w:p w:rsidR="00BC6E77" w:rsidRDefault="00BC6E77" w:rsidP="00BC6E77">
      <w:pPr>
        <w:pStyle w:val="Heading3"/>
        <w:spacing w:before="360"/>
      </w:pPr>
      <w:bookmarkStart w:id="193" w:name="_Toc297057931"/>
      <w:bookmarkStart w:id="194" w:name="_Toc322517862"/>
      <w:bookmarkStart w:id="195" w:name="_Toc366653720"/>
      <w:r>
        <w:t>Viewing a Logged Job</w:t>
      </w:r>
      <w:bookmarkEnd w:id="193"/>
      <w:bookmarkEnd w:id="194"/>
      <w:bookmarkEnd w:id="195"/>
      <w:r>
        <w:t xml:space="preserve"> </w:t>
      </w:r>
    </w:p>
    <w:p w:rsidR="00BC6E77" w:rsidRDefault="00BC6E77" w:rsidP="00BC6E77">
      <w:pPr>
        <w:keepNext/>
      </w:pPr>
      <w:r>
        <w:t xml:space="preserve">Each advanced analysis that you have run in the previous seven days will be logged in the </w:t>
      </w:r>
      <w:r w:rsidRPr="0076031A">
        <w:rPr>
          <w:rStyle w:val="Bold"/>
        </w:rPr>
        <w:t>Jobs</w:t>
      </w:r>
      <w:r>
        <w:t xml:space="preserve"> tab. You may view the visualization or analysis again by selecting it from the list. </w:t>
      </w:r>
    </w:p>
    <w:p w:rsidR="00BC6E77" w:rsidRDefault="00BC6E77" w:rsidP="00BC6E77">
      <w:pPr>
        <w:pStyle w:val="ListNumStart"/>
        <w:numPr>
          <w:ilvl w:val="0"/>
          <w:numId w:val="9"/>
        </w:numPr>
      </w:pPr>
      <w:r>
        <w:t>To run a logged advanced workflow:</w:t>
      </w:r>
    </w:p>
    <w:p w:rsidR="00BC6E77" w:rsidRDefault="00BC6E77" w:rsidP="00BC6E77">
      <w:pPr>
        <w:pStyle w:val="ListNumber"/>
        <w:keepNext/>
        <w:numPr>
          <w:ilvl w:val="1"/>
          <w:numId w:val="9"/>
        </w:numPr>
      </w:pPr>
      <w:r>
        <w:t xml:space="preserve">Run tranSMART, </w:t>
      </w:r>
      <w:proofErr w:type="gramStart"/>
      <w:r>
        <w:t>then</w:t>
      </w:r>
      <w:proofErr w:type="gramEnd"/>
      <w:r>
        <w:t xml:space="preserve"> click the </w:t>
      </w:r>
      <w:r w:rsidRPr="00A15CC3">
        <w:rPr>
          <w:rStyle w:val="Bold"/>
        </w:rPr>
        <w:t>Dataset Explorer</w:t>
      </w:r>
      <w:r>
        <w:t xml:space="preserve"> tab.</w:t>
      </w:r>
    </w:p>
    <w:p w:rsidR="00BC6E77" w:rsidRDefault="00BC6E77" w:rsidP="00BC6E77">
      <w:pPr>
        <w:pStyle w:val="ListNumber"/>
        <w:keepNext/>
        <w:numPr>
          <w:ilvl w:val="1"/>
          <w:numId w:val="9"/>
        </w:numPr>
      </w:pPr>
      <w:r>
        <w:t xml:space="preserve">In the right pane, click the </w:t>
      </w:r>
      <w:r w:rsidRPr="00F5318D">
        <w:rPr>
          <w:b/>
        </w:rPr>
        <w:t xml:space="preserve">Jobs </w:t>
      </w:r>
      <w:r w:rsidRPr="00F5318D">
        <w:t>tab</w:t>
      </w:r>
      <w:r>
        <w:t>:</w:t>
      </w:r>
    </w:p>
    <w:p w:rsidR="00BC6E77" w:rsidRDefault="00BC6E77" w:rsidP="00BC6E77">
      <w:pPr>
        <w:pStyle w:val="ListNumber"/>
        <w:numPr>
          <w:ilvl w:val="0"/>
          <w:numId w:val="0"/>
        </w:numPr>
        <w:ind w:left="360"/>
      </w:pPr>
      <w:r>
        <w:rPr>
          <w:noProof/>
        </w:rPr>
        <w:drawing>
          <wp:inline distT="0" distB="0" distL="0" distR="0">
            <wp:extent cx="3228973" cy="257175"/>
            <wp:effectExtent l="0" t="0" r="0" b="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4" cstate="print"/>
                    <a:srcRect l="33789"/>
                    <a:stretch/>
                  </pic:blipFill>
                  <pic:spPr bwMode="auto">
                    <a:xfrm>
                      <a:off x="0" y="0"/>
                      <a:ext cx="3228571" cy="257143"/>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BC6E77" w:rsidRDefault="00BC6E77" w:rsidP="00BC6E77">
      <w:pPr>
        <w:pStyle w:val="ListNumber"/>
        <w:keepNext/>
        <w:numPr>
          <w:ilvl w:val="1"/>
          <w:numId w:val="9"/>
        </w:numPr>
      </w:pPr>
      <w:r>
        <w:t>Click the hyperlink of the analysis you are interested in viewing:</w:t>
      </w:r>
    </w:p>
    <w:p w:rsidR="00BC6E77" w:rsidRDefault="00BC6E77" w:rsidP="000455CA">
      <w:pPr>
        <w:pStyle w:val="ListNumber"/>
        <w:numPr>
          <w:ilvl w:val="0"/>
          <w:numId w:val="0"/>
        </w:numPr>
        <w:ind w:left="360"/>
        <w:sectPr w:rsidR="00BC6E77" w:rsidSect="00BC6E77">
          <w:headerReference w:type="even" r:id="rId155"/>
          <w:headerReference w:type="default" r:id="rId156"/>
          <w:footerReference w:type="even" r:id="rId157"/>
          <w:footerReference w:type="default" r:id="rId158"/>
          <w:headerReference w:type="first" r:id="rId159"/>
          <w:footerReference w:type="first" r:id="rId160"/>
          <w:type w:val="oddPage"/>
          <w:pgSz w:w="12240" w:h="15840" w:code="1"/>
          <w:pgMar w:top="1440" w:right="1800" w:bottom="1440" w:left="1800" w:header="708" w:footer="708" w:gutter="0"/>
          <w:cols w:space="708"/>
          <w:titlePg/>
          <w:docGrid w:linePitch="360"/>
        </w:sectPr>
      </w:pPr>
      <w:r>
        <w:rPr>
          <w:noProof/>
        </w:rPr>
        <w:drawing>
          <wp:inline distT="0" distB="0" distL="0" distR="0">
            <wp:extent cx="5011387" cy="1065893"/>
            <wp:effectExtent l="0" t="0" r="0" b="1270"/>
            <wp:docPr id="73" name="Picture 73" descr="C:\Users\ctucker\AppData\Local\Temp\SNAGHTML69ec1fb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tucker\AppData\Local\Temp\SNAGHTML69ec1fbc.PNG"/>
                    <pic:cNvPicPr>
                      <a:picLocks noChangeAspect="1" noChangeArrowheads="1"/>
                    </pic:cNvPicPr>
                  </pic:nvPicPr>
                  <pic:blipFill>
                    <a:blip r:embed="rId16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024930" cy="1068773"/>
                    </a:xfrm>
                    <a:prstGeom prst="rect">
                      <a:avLst/>
                    </a:prstGeom>
                    <a:noFill/>
                    <a:ln>
                      <a:noFill/>
                    </a:ln>
                  </pic:spPr>
                </pic:pic>
              </a:graphicData>
            </a:graphic>
          </wp:inline>
        </w:drawing>
      </w:r>
    </w:p>
    <w:p w:rsidR="00BC6E77" w:rsidRPr="002A5080" w:rsidRDefault="00BC6E77" w:rsidP="00BC6E77">
      <w:pPr>
        <w:pStyle w:val="ChapterNumber"/>
      </w:pPr>
      <w:bookmarkStart w:id="196" w:name="_Select_a_Primary"/>
      <w:bookmarkStart w:id="197" w:name="_Refine_the_Search"/>
      <w:bookmarkStart w:id="198" w:name="_Select_and_Remove"/>
      <w:bookmarkStart w:id="199" w:name="_Find_Samples_in"/>
      <w:bookmarkStart w:id="200" w:name="_Locate_the_Source"/>
      <w:bookmarkStart w:id="201" w:name="_Display_Sample_Data"/>
      <w:bookmarkStart w:id="202" w:name="_Manage_the_Search"/>
      <w:bookmarkEnd w:id="196"/>
      <w:bookmarkEnd w:id="197"/>
      <w:bookmarkEnd w:id="198"/>
      <w:bookmarkEnd w:id="199"/>
      <w:bookmarkEnd w:id="200"/>
      <w:bookmarkEnd w:id="201"/>
      <w:bookmarkEnd w:id="202"/>
      <w:r w:rsidRPr="002A5080">
        <w:lastRenderedPageBreak/>
        <w:t>Chapter</w:t>
      </w:r>
      <w:r>
        <w:t> </w:t>
      </w:r>
      <w:r w:rsidR="00B510BF">
        <w:t>4</w:t>
      </w:r>
    </w:p>
    <w:p w:rsidR="00BC6E77" w:rsidRPr="002A5080" w:rsidRDefault="00BC6E77" w:rsidP="00BC6E77">
      <w:pPr>
        <w:pStyle w:val="Heading1"/>
      </w:pPr>
      <w:bookmarkStart w:id="203" w:name="_Toc322517869"/>
      <w:bookmarkStart w:id="204" w:name="_Toc366653721"/>
      <w:r w:rsidRPr="002A5080">
        <w:rPr>
          <w:rStyle w:val="InvisibleChap-Appx"/>
        </w:rPr>
        <w:t xml:space="preserve">Chapter </w:t>
      </w:r>
      <w:r w:rsidR="00DB5708" w:rsidRPr="002A5080">
        <w:rPr>
          <w:rStyle w:val="InvisibleChap-Appx"/>
        </w:rPr>
        <w:fldChar w:fldCharType="begin"/>
      </w:r>
      <w:r w:rsidRPr="002A5080">
        <w:rPr>
          <w:rStyle w:val="InvisibleChap-Appx"/>
        </w:rPr>
        <w:instrText xml:space="preserve"> SEQ  "Hidden Chapter Number" \* CHARFORMAT</w:instrText>
      </w:r>
      <w:r w:rsidR="00DB5708" w:rsidRPr="002A5080">
        <w:rPr>
          <w:rStyle w:val="InvisibleChap-Appx"/>
        </w:rPr>
        <w:fldChar w:fldCharType="separate"/>
      </w:r>
      <w:r w:rsidR="004F1671">
        <w:rPr>
          <w:rStyle w:val="InvisibleChap-Appx"/>
          <w:noProof/>
        </w:rPr>
        <w:t>4</w:t>
      </w:r>
      <w:r w:rsidR="00DB5708" w:rsidRPr="002A5080">
        <w:rPr>
          <w:rStyle w:val="InvisibleChap-Appx"/>
        </w:rPr>
        <w:fldChar w:fldCharType="end"/>
      </w:r>
      <w:r w:rsidRPr="002A5080">
        <w:rPr>
          <w:rStyle w:val="InvisibleChap-Appx"/>
        </w:rPr>
        <w:t xml:space="preserve">:  </w:t>
      </w:r>
      <w:r>
        <w:t>Gene Signatures and Gene Lists</w:t>
      </w:r>
      <w:bookmarkEnd w:id="203"/>
      <w:bookmarkEnd w:id="204"/>
    </w:p>
    <w:p w:rsidR="00BC6E77" w:rsidRDefault="00BC6E77" w:rsidP="00BC6E77">
      <w:r>
        <w:t>The tranSMART gene signature wizard guides you through the process of creating a gene signature or gene list. You specify whether the gene signature or list is publicly available to other tranSMART users or is reserved for your private use.</w:t>
      </w:r>
    </w:p>
    <w:p w:rsidR="00BC6E77" w:rsidRDefault="00BC6E77" w:rsidP="00BC6E77">
      <w:r>
        <w:t>Once you create the gene signature or list, it can be used in tranSMART searches to find clinical studies and experiments where the differentially regulated genes overlap with the genes contained in the gene signature or list. This</w:t>
      </w:r>
      <w:r w:rsidRPr="0019358B">
        <w:t xml:space="preserve"> </w:t>
      </w:r>
      <w:r>
        <w:t>will generate a set of hypotheses about diseases or treatments that may have similar genes deregulated, and that can help you develop a further set of experiments.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098"/>
        <w:gridCol w:w="7758"/>
      </w:tblGrid>
      <w:tr w:rsidR="00BC6E77" w:rsidTr="00BC6E77">
        <w:tc>
          <w:tcPr>
            <w:tcW w:w="1098" w:type="dxa"/>
          </w:tcPr>
          <w:p w:rsidR="00BC6E77" w:rsidRDefault="00BC6E77" w:rsidP="00BC6E77">
            <w:pPr>
              <w:jc w:val="center"/>
            </w:pPr>
            <w:r>
              <w:rPr>
                <w:noProof/>
              </w:rPr>
              <w:drawing>
                <wp:inline distT="0" distB="0" distL="0" distR="0">
                  <wp:extent cx="338328" cy="274320"/>
                  <wp:effectExtent l="0" t="0" r="5080" b="0"/>
                  <wp:docPr id="177" name="Picture 177" descr="C:\Users\bkingsbury\Dropbox\Stuff\Recombinant\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kingsbury\Dropbox\Stuff\Recombinant\note.png"/>
                          <pic:cNvPicPr>
                            <a:picLocks noChangeAspect="1" noChangeArrowheads="1"/>
                          </pic:cNvPicPr>
                        </pic:nvPicPr>
                        <pic:blipFill rotWithShape="1">
                          <a:blip r:embed="rId1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8989" b="10674"/>
                          <a:stretch/>
                        </pic:blipFill>
                        <pic:spPr bwMode="auto">
                          <a:xfrm>
                            <a:off x="0" y="0"/>
                            <a:ext cx="338328" cy="27432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tc>
        <w:tc>
          <w:tcPr>
            <w:tcW w:w="7758" w:type="dxa"/>
          </w:tcPr>
          <w:p w:rsidR="00BC6E77" w:rsidRPr="001C3301" w:rsidRDefault="00BC6E77" w:rsidP="00BC6E77">
            <w:pPr>
              <w:rPr>
                <w:szCs w:val="20"/>
              </w:rPr>
            </w:pPr>
            <w:r>
              <w:rPr>
                <w:szCs w:val="20"/>
              </w:rPr>
              <w:t>This chapter uses the term “gene signature” to refer to both gene signatures and gene lists.</w:t>
            </w:r>
          </w:p>
        </w:tc>
      </w:tr>
    </w:tbl>
    <w:p w:rsidR="00BC6E77" w:rsidRDefault="00BC6E77" w:rsidP="00BC6E77">
      <w:pPr>
        <w:pStyle w:val="Heading2"/>
        <w:spacing w:before="360"/>
      </w:pPr>
      <w:bookmarkStart w:id="205" w:name="_Toc297057941"/>
      <w:bookmarkStart w:id="206" w:name="_Toc322517870"/>
      <w:bookmarkStart w:id="207" w:name="_Toc366653722"/>
      <w:r>
        <w:t>Creating a Gene Signature</w:t>
      </w:r>
      <w:bookmarkEnd w:id="205"/>
      <w:bookmarkEnd w:id="206"/>
      <w:bookmarkEnd w:id="207"/>
    </w:p>
    <w:p w:rsidR="00BC6E77" w:rsidRDefault="00BC6E77" w:rsidP="00BC6E77">
      <w:r>
        <w:t>There are two basic tasks involved in creating a gene signature:</w:t>
      </w:r>
    </w:p>
    <w:p w:rsidR="00BC6E77" w:rsidRDefault="00BC6E77" w:rsidP="00BC6E77">
      <w:pPr>
        <w:pStyle w:val="ListNumStartBlank"/>
        <w:numPr>
          <w:ilvl w:val="0"/>
          <w:numId w:val="9"/>
        </w:numPr>
      </w:pPr>
    </w:p>
    <w:p w:rsidR="00BC6E77" w:rsidRDefault="00BC6E77" w:rsidP="00BC6E77">
      <w:pPr>
        <w:pStyle w:val="ListNumber"/>
        <w:numPr>
          <w:ilvl w:val="1"/>
          <w:numId w:val="9"/>
        </w:numPr>
      </w:pPr>
      <w:r>
        <w:t>Add the list of genes for the gene signature to a text file.</w:t>
      </w:r>
    </w:p>
    <w:p w:rsidR="00BC6E77" w:rsidRDefault="00BC6E77" w:rsidP="00BC6E77">
      <w:pPr>
        <w:pStyle w:val="NormalIndent"/>
      </w:pPr>
      <w:r>
        <w:t>Genes can be indicated by gene symbol or by their associated probe set ID.</w:t>
      </w:r>
    </w:p>
    <w:p w:rsidR="00BC6E77" w:rsidRDefault="00BC6E77" w:rsidP="00BC6E77">
      <w:pPr>
        <w:pStyle w:val="ListNumber"/>
        <w:numPr>
          <w:ilvl w:val="1"/>
          <w:numId w:val="9"/>
        </w:numPr>
      </w:pPr>
      <w:r>
        <w:t>Use the gene signature wizard to define the information on which the gene signature is based, such as species, source of data, and test type, and also to import into the gene signature definition the text file containing the genes.</w:t>
      </w:r>
    </w:p>
    <w:p w:rsidR="00BC6E77" w:rsidRDefault="00BC6E77" w:rsidP="00BC6E77">
      <w:pPr>
        <w:pStyle w:val="Heading3"/>
        <w:spacing w:after="240"/>
      </w:pPr>
      <w:bookmarkStart w:id="208" w:name="_Ref240168517"/>
      <w:bookmarkStart w:id="209" w:name="_Toc297057942"/>
      <w:bookmarkStart w:id="210" w:name="_Toc322517871"/>
      <w:bookmarkStart w:id="211" w:name="_Toc366653723"/>
      <w:proofErr w:type="gramStart"/>
      <w:r>
        <w:t>Step 1.</w:t>
      </w:r>
      <w:proofErr w:type="gramEnd"/>
      <w:r>
        <w:t xml:space="preserve"> Adding the Genes to a Text File</w:t>
      </w:r>
      <w:bookmarkEnd w:id="208"/>
      <w:bookmarkEnd w:id="209"/>
      <w:bookmarkEnd w:id="210"/>
      <w:bookmarkEnd w:id="211"/>
    </w:p>
    <w:p w:rsidR="00BC6E77" w:rsidRDefault="00BC6E77" w:rsidP="00BC6E77">
      <w:r>
        <w:t>The gene signature wizard expects to import the genes for the gene signature from a tab-separated text file. The file must contain one, and possibly two, columns of information:</w:t>
      </w:r>
    </w:p>
    <w:p w:rsidR="00BC6E77" w:rsidRDefault="00BC6E77" w:rsidP="00BC6E77">
      <w:pPr>
        <w:pStyle w:val="ListBullet"/>
        <w:numPr>
          <w:ilvl w:val="0"/>
          <w:numId w:val="2"/>
        </w:numPr>
      </w:pPr>
      <w:r>
        <w:t>First column – A list of gene symbols or probe set IDs.</w:t>
      </w:r>
    </w:p>
    <w:p w:rsidR="00BC6E77" w:rsidRDefault="00BC6E77" w:rsidP="00BC6E77">
      <w:pPr>
        <w:pStyle w:val="ListBullet"/>
        <w:numPr>
          <w:ilvl w:val="0"/>
          <w:numId w:val="2"/>
        </w:numPr>
      </w:pPr>
      <w:r>
        <w:t>Optional second column – The fold change ratios associated with the gene symbols or probe set IDs.</w:t>
      </w:r>
    </w:p>
    <w:p w:rsidR="00BC6E77" w:rsidRPr="00C54A40" w:rsidRDefault="00BC6E77" w:rsidP="00BC6E77">
      <w:pPr>
        <w:pStyle w:val="NormalIndent"/>
        <w:rPr>
          <w:rStyle w:val="Bold"/>
          <w:b w:val="0"/>
        </w:rPr>
      </w:pPr>
      <w:r w:rsidRPr="00C54A40">
        <w:t xml:space="preserve">The fold change ratios can be either </w:t>
      </w:r>
      <w:r w:rsidRPr="00C54A40">
        <w:rPr>
          <w:rStyle w:val="Bold"/>
        </w:rPr>
        <w:t>actual values</w:t>
      </w:r>
      <w:r w:rsidRPr="00C54A40">
        <w:t xml:space="preserve"> (for example, 12.8 or -12.8) or one of the following </w:t>
      </w:r>
      <w:r w:rsidRPr="00C54A40">
        <w:rPr>
          <w:rStyle w:val="Bold"/>
        </w:rPr>
        <w:t>composite values</w:t>
      </w:r>
      <w:r>
        <w:rPr>
          <w:rStyle w:val="Bold"/>
        </w:rPr>
        <w:t>:</w:t>
      </w:r>
    </w:p>
    <w:p w:rsidR="00BC6E77" w:rsidRDefault="00BC6E77" w:rsidP="00BC6E77">
      <w:pPr>
        <w:pStyle w:val="ListBullet2"/>
        <w:numPr>
          <w:ilvl w:val="1"/>
          <w:numId w:val="2"/>
        </w:numPr>
      </w:pPr>
      <w:r w:rsidRPr="00C54A40">
        <w:rPr>
          <w:rStyle w:val="Bold"/>
        </w:rPr>
        <w:t>-1</w:t>
      </w:r>
      <w:r>
        <w:t>.  All down-regulated gene expressions.</w:t>
      </w:r>
    </w:p>
    <w:p w:rsidR="00BC6E77" w:rsidRDefault="00BC6E77" w:rsidP="00BC6E77">
      <w:pPr>
        <w:pStyle w:val="ListBullet2"/>
        <w:numPr>
          <w:ilvl w:val="1"/>
          <w:numId w:val="2"/>
        </w:numPr>
      </w:pPr>
      <w:r w:rsidRPr="00C54A40">
        <w:rPr>
          <w:rStyle w:val="Bold"/>
        </w:rPr>
        <w:t>1</w:t>
      </w:r>
      <w:r>
        <w:t>.  All up-regulated gene expressions.</w:t>
      </w:r>
    </w:p>
    <w:p w:rsidR="00BC6E77" w:rsidRDefault="00BC6E77" w:rsidP="00BC6E77">
      <w:pPr>
        <w:pStyle w:val="ListBullet2"/>
        <w:numPr>
          <w:ilvl w:val="1"/>
          <w:numId w:val="2"/>
        </w:numPr>
      </w:pPr>
      <w:r w:rsidRPr="00C54A40">
        <w:rPr>
          <w:rStyle w:val="Bold"/>
        </w:rPr>
        <w:t>0</w:t>
      </w:r>
      <w:r>
        <w:t>.  No change.</w:t>
      </w:r>
    </w:p>
    <w:p w:rsidR="00BC6E77" w:rsidRDefault="00BC6E77" w:rsidP="00BC6E77">
      <w:pPr>
        <w:keepNext/>
        <w:keepLines/>
      </w:pPr>
      <w:r>
        <w:lastRenderedPageBreak/>
        <w:t>The following table shows the different ways you can specify the genes for your gene signature:</w:t>
      </w:r>
    </w:p>
    <w:tbl>
      <w:tblPr>
        <w:tblStyle w:val="tranSMARTTable"/>
        <w:tblW w:w="0" w:type="auto"/>
        <w:tblCellMar>
          <w:top w:w="60" w:type="dxa"/>
          <w:bottom w:w="60" w:type="dxa"/>
        </w:tblCellMar>
        <w:tblLook w:val="04A0"/>
      </w:tblPr>
      <w:tblGrid>
        <w:gridCol w:w="2268"/>
        <w:gridCol w:w="3240"/>
        <w:gridCol w:w="3348"/>
      </w:tblGrid>
      <w:tr w:rsidR="00BC6E77" w:rsidTr="00BC6E77">
        <w:trPr>
          <w:cnfStyle w:val="100000000000"/>
        </w:trPr>
        <w:tc>
          <w:tcPr>
            <w:tcW w:w="2268" w:type="dxa"/>
          </w:tcPr>
          <w:p w:rsidR="00BC6E77" w:rsidRDefault="00BC6E77" w:rsidP="00BC6E77">
            <w:pPr>
              <w:pStyle w:val="TableHeading"/>
              <w:rPr>
                <w:color w:val="auto"/>
                <w:sz w:val="20"/>
              </w:rPr>
            </w:pPr>
            <w:r>
              <w:t>Contents of File</w:t>
            </w:r>
          </w:p>
        </w:tc>
        <w:tc>
          <w:tcPr>
            <w:tcW w:w="3240" w:type="dxa"/>
          </w:tcPr>
          <w:p w:rsidR="00BC6E77" w:rsidRDefault="00BC6E77" w:rsidP="00BC6E77">
            <w:pPr>
              <w:pStyle w:val="TableHeading"/>
              <w:rPr>
                <w:color w:val="auto"/>
                <w:sz w:val="20"/>
              </w:rPr>
            </w:pPr>
            <w:r>
              <w:t>Format</w:t>
            </w:r>
          </w:p>
        </w:tc>
        <w:tc>
          <w:tcPr>
            <w:tcW w:w="3348" w:type="dxa"/>
          </w:tcPr>
          <w:p w:rsidR="00BC6E77" w:rsidRDefault="00BC6E77" w:rsidP="00BC6E77">
            <w:pPr>
              <w:pStyle w:val="TableHeading"/>
              <w:rPr>
                <w:color w:val="auto"/>
                <w:sz w:val="20"/>
              </w:rPr>
            </w:pPr>
            <w:r>
              <w:t>Examples</w:t>
            </w:r>
          </w:p>
        </w:tc>
      </w:tr>
      <w:tr w:rsidR="00BC6E77" w:rsidTr="00BC6E77">
        <w:tc>
          <w:tcPr>
            <w:tcW w:w="2268" w:type="dxa"/>
          </w:tcPr>
          <w:p w:rsidR="00BC6E77" w:rsidRDefault="00BC6E77" w:rsidP="00BC6E77">
            <w:pPr>
              <w:pStyle w:val="TableText"/>
              <w:keepNext/>
              <w:keepLines/>
              <w:rPr>
                <w:sz w:val="20"/>
              </w:rPr>
            </w:pPr>
            <w:r>
              <w:t>Gene symbols only</w:t>
            </w:r>
          </w:p>
        </w:tc>
        <w:tc>
          <w:tcPr>
            <w:tcW w:w="3240" w:type="dxa"/>
          </w:tcPr>
          <w:p w:rsidR="00BC6E77" w:rsidRPr="00C54A40" w:rsidRDefault="00BC6E77" w:rsidP="00BC6E77">
            <w:pPr>
              <w:pStyle w:val="TableText"/>
              <w:keepNext/>
              <w:keepLines/>
              <w:rPr>
                <w:rStyle w:val="Italic"/>
              </w:rPr>
            </w:pPr>
            <w:proofErr w:type="spellStart"/>
            <w:r w:rsidRPr="00C54A40">
              <w:rPr>
                <w:rStyle w:val="Italic"/>
              </w:rPr>
              <w:t>GeneSymbol</w:t>
            </w:r>
            <w:proofErr w:type="spellEnd"/>
          </w:p>
        </w:tc>
        <w:tc>
          <w:tcPr>
            <w:tcW w:w="3348" w:type="dxa"/>
          </w:tcPr>
          <w:p w:rsidR="00BC6E77" w:rsidRPr="00340ABE" w:rsidRDefault="00BC6E77" w:rsidP="00BC6E77">
            <w:pPr>
              <w:tabs>
                <w:tab w:val="clear" w:pos="360"/>
                <w:tab w:val="clear" w:pos="720"/>
                <w:tab w:val="clear" w:pos="1080"/>
                <w:tab w:val="clear" w:pos="1440"/>
                <w:tab w:val="clear" w:pos="1800"/>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Cs w:val="20"/>
              </w:rPr>
            </w:pPr>
            <w:r w:rsidRPr="00340ABE">
              <w:rPr>
                <w:rFonts w:ascii="Courier New" w:hAnsi="Courier New" w:cs="Courier New"/>
                <w:szCs w:val="20"/>
              </w:rPr>
              <w:t>TCN1</w:t>
            </w:r>
          </w:p>
          <w:p w:rsidR="00BC6E77" w:rsidRPr="00340ABE" w:rsidRDefault="00BC6E77" w:rsidP="00BC6E77">
            <w:pPr>
              <w:tabs>
                <w:tab w:val="clear" w:pos="360"/>
                <w:tab w:val="clear" w:pos="720"/>
                <w:tab w:val="clear" w:pos="1080"/>
                <w:tab w:val="clear" w:pos="1440"/>
                <w:tab w:val="clear" w:pos="1800"/>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Cs w:val="20"/>
              </w:rPr>
            </w:pPr>
            <w:r w:rsidRPr="00340ABE">
              <w:rPr>
                <w:rFonts w:ascii="Courier New" w:hAnsi="Courier New" w:cs="Courier New"/>
                <w:szCs w:val="20"/>
              </w:rPr>
              <w:t>IL1RN</w:t>
            </w:r>
          </w:p>
          <w:p w:rsidR="00BC6E77" w:rsidRPr="00340ABE" w:rsidRDefault="00BC6E77" w:rsidP="00BC6E77">
            <w:pPr>
              <w:tabs>
                <w:tab w:val="clear" w:pos="360"/>
                <w:tab w:val="clear" w:pos="720"/>
                <w:tab w:val="clear" w:pos="1080"/>
                <w:tab w:val="clear" w:pos="1440"/>
                <w:tab w:val="clear" w:pos="1800"/>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Cs w:val="20"/>
              </w:rPr>
            </w:pPr>
            <w:r w:rsidRPr="00340ABE">
              <w:rPr>
                <w:rFonts w:ascii="Courier New" w:hAnsi="Courier New" w:cs="Courier New"/>
                <w:szCs w:val="20"/>
              </w:rPr>
              <w:t>KIAA1199</w:t>
            </w:r>
          </w:p>
          <w:p w:rsidR="00BC6E77" w:rsidRPr="00C54A40" w:rsidRDefault="00BC6E77" w:rsidP="00BC6E77">
            <w:pPr>
              <w:tabs>
                <w:tab w:val="clear" w:pos="360"/>
                <w:tab w:val="clear" w:pos="720"/>
                <w:tab w:val="clear" w:pos="1080"/>
                <w:tab w:val="clear" w:pos="1440"/>
                <w:tab w:val="clear" w:pos="1800"/>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Cs w:val="20"/>
              </w:rPr>
            </w:pPr>
            <w:r w:rsidRPr="00340ABE">
              <w:rPr>
                <w:rFonts w:ascii="Courier New" w:hAnsi="Courier New" w:cs="Courier New"/>
                <w:szCs w:val="20"/>
              </w:rPr>
              <w:t>G0S2</w:t>
            </w:r>
          </w:p>
        </w:tc>
      </w:tr>
      <w:tr w:rsidR="00BC6E77" w:rsidTr="00BC6E77">
        <w:tc>
          <w:tcPr>
            <w:tcW w:w="2268" w:type="dxa"/>
          </w:tcPr>
          <w:p w:rsidR="00BC6E77" w:rsidRDefault="00BC6E77" w:rsidP="00BC6E77">
            <w:pPr>
              <w:pStyle w:val="TableText"/>
              <w:keepNext/>
              <w:keepLines/>
              <w:rPr>
                <w:sz w:val="20"/>
              </w:rPr>
            </w:pPr>
            <w:r>
              <w:t xml:space="preserve">Gene symbols, </w:t>
            </w:r>
            <w:r>
              <w:br/>
              <w:t>actual fold change</w:t>
            </w:r>
          </w:p>
        </w:tc>
        <w:tc>
          <w:tcPr>
            <w:tcW w:w="3240" w:type="dxa"/>
          </w:tcPr>
          <w:p w:rsidR="00BC6E77" w:rsidRDefault="00BC6E77" w:rsidP="00BC6E77">
            <w:pPr>
              <w:pStyle w:val="TableText"/>
              <w:keepNext/>
              <w:keepLines/>
              <w:rPr>
                <w:sz w:val="20"/>
              </w:rPr>
            </w:pPr>
            <w:proofErr w:type="spellStart"/>
            <w:r w:rsidRPr="00C54A40">
              <w:rPr>
                <w:rStyle w:val="Italic"/>
              </w:rPr>
              <w:t>GeneSymbol</w:t>
            </w:r>
            <w:proofErr w:type="spellEnd"/>
            <w:r>
              <w:t>&lt;tab&gt;</w:t>
            </w:r>
            <w:proofErr w:type="spellStart"/>
            <w:r w:rsidRPr="00C54A40">
              <w:rPr>
                <w:rStyle w:val="Italic"/>
              </w:rPr>
              <w:t>ActualFC</w:t>
            </w:r>
            <w:proofErr w:type="spellEnd"/>
          </w:p>
        </w:tc>
        <w:tc>
          <w:tcPr>
            <w:tcW w:w="3348" w:type="dxa"/>
          </w:tcPr>
          <w:p w:rsidR="00BC6E77" w:rsidRDefault="00BC6E77" w:rsidP="00BC6E77">
            <w:pPr>
              <w:pStyle w:val="HTMLPreformatted"/>
            </w:pPr>
            <w:r>
              <w:t>CXCL5</w:t>
            </w:r>
            <w:r>
              <w:tab/>
              <w:t>-19.19385797</w:t>
            </w:r>
          </w:p>
          <w:p w:rsidR="00BC6E77" w:rsidRDefault="00BC6E77" w:rsidP="00BC6E77">
            <w:pPr>
              <w:pStyle w:val="HTMLPreformatted"/>
            </w:pPr>
            <w:r>
              <w:t>IL8RB</w:t>
            </w:r>
            <w:r>
              <w:tab/>
              <w:t>-18.21493625</w:t>
            </w:r>
          </w:p>
          <w:p w:rsidR="00BC6E77" w:rsidRDefault="00BC6E77" w:rsidP="00BC6E77">
            <w:pPr>
              <w:pStyle w:val="HTMLPreformatted"/>
            </w:pPr>
            <w:r>
              <w:t>FPR1</w:t>
            </w:r>
            <w:r>
              <w:tab/>
              <w:t>-17.6056338</w:t>
            </w:r>
          </w:p>
          <w:p w:rsidR="00BC6E77" w:rsidRDefault="00BC6E77" w:rsidP="00BC6E77">
            <w:pPr>
              <w:pStyle w:val="HTMLPreformatted"/>
            </w:pPr>
            <w:r>
              <w:t>FCGR3A</w:t>
            </w:r>
            <w:r>
              <w:tab/>
              <w:t>-15.69858713</w:t>
            </w:r>
          </w:p>
        </w:tc>
      </w:tr>
      <w:tr w:rsidR="00BC6E77" w:rsidTr="00BC6E77">
        <w:tc>
          <w:tcPr>
            <w:tcW w:w="2268" w:type="dxa"/>
          </w:tcPr>
          <w:p w:rsidR="00BC6E77" w:rsidRDefault="00BC6E77" w:rsidP="00BC6E77">
            <w:pPr>
              <w:pStyle w:val="TableText"/>
              <w:rPr>
                <w:sz w:val="20"/>
              </w:rPr>
            </w:pPr>
            <w:r>
              <w:t>Gene symbols, composite fold change</w:t>
            </w:r>
          </w:p>
        </w:tc>
        <w:tc>
          <w:tcPr>
            <w:tcW w:w="3240" w:type="dxa"/>
          </w:tcPr>
          <w:p w:rsidR="00BC6E77" w:rsidRDefault="00BC6E77" w:rsidP="00BC6E77">
            <w:pPr>
              <w:pStyle w:val="TableText"/>
              <w:rPr>
                <w:sz w:val="20"/>
              </w:rPr>
            </w:pPr>
            <w:proofErr w:type="spellStart"/>
            <w:r w:rsidRPr="00C54A40">
              <w:rPr>
                <w:rStyle w:val="Italic"/>
              </w:rPr>
              <w:t>GeneSymbol</w:t>
            </w:r>
            <w:proofErr w:type="spellEnd"/>
            <w:r>
              <w:t>&lt;tab&gt;</w:t>
            </w:r>
            <w:proofErr w:type="spellStart"/>
            <w:r w:rsidRPr="00C54A40">
              <w:rPr>
                <w:rStyle w:val="Italic"/>
              </w:rPr>
              <w:t>CompositeFC</w:t>
            </w:r>
            <w:proofErr w:type="spellEnd"/>
          </w:p>
        </w:tc>
        <w:tc>
          <w:tcPr>
            <w:tcW w:w="3348" w:type="dxa"/>
          </w:tcPr>
          <w:p w:rsidR="00BC6E77" w:rsidRDefault="00BC6E77" w:rsidP="00BC6E77">
            <w:pPr>
              <w:pStyle w:val="HTMLPreformatted"/>
            </w:pPr>
            <w:r>
              <w:t>CXCL5</w:t>
            </w:r>
            <w:r>
              <w:tab/>
              <w:t>-1</w:t>
            </w:r>
          </w:p>
          <w:p w:rsidR="00BC6E77" w:rsidRDefault="00BC6E77" w:rsidP="00BC6E77">
            <w:pPr>
              <w:pStyle w:val="HTMLPreformatted"/>
            </w:pPr>
            <w:r>
              <w:t>IL8RB</w:t>
            </w:r>
            <w:r>
              <w:tab/>
              <w:t>-1</w:t>
            </w:r>
          </w:p>
          <w:p w:rsidR="00BC6E77" w:rsidRDefault="00BC6E77" w:rsidP="00BC6E77">
            <w:pPr>
              <w:pStyle w:val="HTMLPreformatted"/>
            </w:pPr>
            <w:r>
              <w:t>MMP3</w:t>
            </w:r>
            <w:r>
              <w:tab/>
              <w:t>0</w:t>
            </w:r>
          </w:p>
          <w:p w:rsidR="00BC6E77" w:rsidRDefault="00BC6E77" w:rsidP="00BC6E77">
            <w:pPr>
              <w:pStyle w:val="HTMLPreformatted"/>
            </w:pPr>
            <w:r>
              <w:t>SOD2</w:t>
            </w:r>
            <w:r>
              <w:tab/>
              <w:t>1</w:t>
            </w:r>
          </w:p>
        </w:tc>
      </w:tr>
      <w:tr w:rsidR="00BC6E77" w:rsidTr="00BC6E77">
        <w:tc>
          <w:tcPr>
            <w:tcW w:w="2268" w:type="dxa"/>
          </w:tcPr>
          <w:p w:rsidR="00BC6E77" w:rsidRDefault="00BC6E77" w:rsidP="00BC6E77">
            <w:pPr>
              <w:pStyle w:val="TableText"/>
            </w:pPr>
            <w:r>
              <w:t>Probe set IDs only</w:t>
            </w:r>
          </w:p>
        </w:tc>
        <w:tc>
          <w:tcPr>
            <w:tcW w:w="3240" w:type="dxa"/>
          </w:tcPr>
          <w:p w:rsidR="00BC6E77" w:rsidRPr="00340ABE" w:rsidRDefault="00BC6E77" w:rsidP="00BC6E77">
            <w:pPr>
              <w:pStyle w:val="TableText"/>
              <w:rPr>
                <w:rStyle w:val="Italic"/>
              </w:rPr>
            </w:pPr>
            <w:proofErr w:type="spellStart"/>
            <w:r w:rsidRPr="00C54A40">
              <w:rPr>
                <w:rStyle w:val="Italic"/>
              </w:rPr>
              <w:t>ProbesetID</w:t>
            </w:r>
            <w:proofErr w:type="spellEnd"/>
          </w:p>
        </w:tc>
        <w:tc>
          <w:tcPr>
            <w:tcW w:w="3348" w:type="dxa"/>
          </w:tcPr>
          <w:p w:rsidR="00BC6E77" w:rsidRDefault="00BC6E77" w:rsidP="00BC6E77">
            <w:pPr>
              <w:pStyle w:val="HTMLPreformatted"/>
            </w:pPr>
            <w:r>
              <w:t>224301_x_at</w:t>
            </w:r>
          </w:p>
          <w:p w:rsidR="00BC6E77" w:rsidRDefault="00BC6E77" w:rsidP="00BC6E77">
            <w:pPr>
              <w:pStyle w:val="HTMLPreformatted"/>
            </w:pPr>
            <w:r>
              <w:t>1398191_at</w:t>
            </w:r>
          </w:p>
          <w:p w:rsidR="00BC6E77" w:rsidRDefault="00BC6E77" w:rsidP="00BC6E77">
            <w:pPr>
              <w:pStyle w:val="HTMLPreformatted"/>
            </w:pPr>
            <w:r>
              <w:t>Dr.2473.1.A1_at</w:t>
            </w:r>
          </w:p>
          <w:p w:rsidR="00BC6E77" w:rsidRDefault="00BC6E77" w:rsidP="00BC6E77">
            <w:pPr>
              <w:pStyle w:val="HTMLPreformatted"/>
            </w:pPr>
            <w:r>
              <w:t>A_24_P93251</w:t>
            </w:r>
          </w:p>
        </w:tc>
      </w:tr>
      <w:tr w:rsidR="00BC6E77" w:rsidTr="00BC6E77">
        <w:tc>
          <w:tcPr>
            <w:tcW w:w="2268" w:type="dxa"/>
          </w:tcPr>
          <w:p w:rsidR="00BC6E77" w:rsidRDefault="00BC6E77" w:rsidP="00BC6E77">
            <w:pPr>
              <w:pStyle w:val="TableText"/>
            </w:pPr>
            <w:r>
              <w:t xml:space="preserve">Probe set IDs, </w:t>
            </w:r>
            <w:r>
              <w:br/>
              <w:t>actual fold change</w:t>
            </w:r>
          </w:p>
        </w:tc>
        <w:tc>
          <w:tcPr>
            <w:tcW w:w="3240" w:type="dxa"/>
          </w:tcPr>
          <w:p w:rsidR="00BC6E77" w:rsidRDefault="00BC6E77" w:rsidP="00BC6E77">
            <w:pPr>
              <w:pStyle w:val="TableText"/>
            </w:pPr>
            <w:proofErr w:type="spellStart"/>
            <w:r w:rsidRPr="00C54A40">
              <w:rPr>
                <w:rStyle w:val="Italic"/>
              </w:rPr>
              <w:t>ProbesetID</w:t>
            </w:r>
            <w:proofErr w:type="spellEnd"/>
            <w:r>
              <w:t>&lt;tab&gt;</w:t>
            </w:r>
            <w:proofErr w:type="spellStart"/>
            <w:r w:rsidRPr="00C54A40">
              <w:rPr>
                <w:rStyle w:val="Italic"/>
              </w:rPr>
              <w:t>ActualFC</w:t>
            </w:r>
            <w:proofErr w:type="spellEnd"/>
          </w:p>
        </w:tc>
        <w:tc>
          <w:tcPr>
            <w:tcW w:w="3348" w:type="dxa"/>
          </w:tcPr>
          <w:p w:rsidR="00BC6E77" w:rsidRDefault="00BC6E77" w:rsidP="00BC6E77">
            <w:pPr>
              <w:pStyle w:val="HTMLPreformatted"/>
            </w:pPr>
            <w:r>
              <w:t>224301_x_at</w:t>
            </w:r>
            <w:r>
              <w:tab/>
              <w:t>-19.19385797</w:t>
            </w:r>
          </w:p>
          <w:p w:rsidR="00BC6E77" w:rsidRDefault="00BC6E77" w:rsidP="00BC6E77">
            <w:pPr>
              <w:pStyle w:val="HTMLPreformatted"/>
            </w:pPr>
            <w:r>
              <w:t>1398191_at</w:t>
            </w:r>
            <w:r>
              <w:tab/>
              <w:t>-18.21493625</w:t>
            </w:r>
          </w:p>
          <w:p w:rsidR="00BC6E77" w:rsidRDefault="00BC6E77" w:rsidP="00BC6E77">
            <w:pPr>
              <w:pStyle w:val="HTMLPreformatted"/>
            </w:pPr>
            <w:r>
              <w:t>Dr.2473.1.A1_at</w:t>
            </w:r>
            <w:r>
              <w:tab/>
              <w:t>-17.6056338</w:t>
            </w:r>
          </w:p>
          <w:p w:rsidR="00BC6E77" w:rsidRDefault="00BC6E77" w:rsidP="00BC6E77">
            <w:pPr>
              <w:pStyle w:val="HTMLPreformatted"/>
            </w:pPr>
            <w:r>
              <w:t>A_24_P93251</w:t>
            </w:r>
            <w:r>
              <w:tab/>
              <w:t>-15.69858713</w:t>
            </w:r>
          </w:p>
        </w:tc>
      </w:tr>
      <w:tr w:rsidR="00BC6E77" w:rsidTr="00BC6E77">
        <w:tc>
          <w:tcPr>
            <w:tcW w:w="2268" w:type="dxa"/>
          </w:tcPr>
          <w:p w:rsidR="00BC6E77" w:rsidRDefault="00BC6E77" w:rsidP="00BC6E77">
            <w:pPr>
              <w:pStyle w:val="TableText"/>
            </w:pPr>
            <w:r>
              <w:t>Probe set IDs, composite fold change</w:t>
            </w:r>
          </w:p>
        </w:tc>
        <w:tc>
          <w:tcPr>
            <w:tcW w:w="3240" w:type="dxa"/>
          </w:tcPr>
          <w:p w:rsidR="00BC6E77" w:rsidRDefault="00BC6E77" w:rsidP="00BC6E77">
            <w:pPr>
              <w:pStyle w:val="TableText"/>
            </w:pPr>
            <w:proofErr w:type="spellStart"/>
            <w:r w:rsidRPr="00C54A40">
              <w:rPr>
                <w:rStyle w:val="Italic"/>
              </w:rPr>
              <w:t>ProbesetID</w:t>
            </w:r>
            <w:proofErr w:type="spellEnd"/>
            <w:r>
              <w:t>&lt;tab&gt;</w:t>
            </w:r>
            <w:proofErr w:type="spellStart"/>
            <w:r w:rsidRPr="00C54A40">
              <w:rPr>
                <w:rStyle w:val="Italic"/>
              </w:rPr>
              <w:t>CompositeFC</w:t>
            </w:r>
            <w:proofErr w:type="spellEnd"/>
          </w:p>
        </w:tc>
        <w:tc>
          <w:tcPr>
            <w:tcW w:w="3348" w:type="dxa"/>
          </w:tcPr>
          <w:p w:rsidR="00BC6E77" w:rsidRDefault="00BC6E77" w:rsidP="00BC6E77">
            <w:pPr>
              <w:pStyle w:val="HTMLPreformatted"/>
            </w:pPr>
            <w:r>
              <w:t>224301_x_at</w:t>
            </w:r>
            <w:r>
              <w:tab/>
              <w:t>-1</w:t>
            </w:r>
          </w:p>
          <w:p w:rsidR="00BC6E77" w:rsidRDefault="00BC6E77" w:rsidP="00BC6E77">
            <w:pPr>
              <w:pStyle w:val="HTMLPreformatted"/>
            </w:pPr>
            <w:r>
              <w:t>1398191_at</w:t>
            </w:r>
            <w:r>
              <w:tab/>
              <w:t>0</w:t>
            </w:r>
          </w:p>
          <w:p w:rsidR="00BC6E77" w:rsidRDefault="00BC6E77" w:rsidP="00BC6E77">
            <w:pPr>
              <w:pStyle w:val="HTMLPreformatted"/>
            </w:pPr>
            <w:r>
              <w:t>Dr.2473.1.A1_at</w:t>
            </w:r>
            <w:r>
              <w:tab/>
              <w:t>1</w:t>
            </w:r>
          </w:p>
          <w:p w:rsidR="00BC6E77" w:rsidRDefault="00BC6E77" w:rsidP="00BC6E77">
            <w:pPr>
              <w:pStyle w:val="HTMLPreformatted"/>
            </w:pPr>
            <w:r>
              <w:t>A_24_P93251</w:t>
            </w:r>
            <w:r>
              <w:tab/>
              <w:t>-1</w:t>
            </w:r>
          </w:p>
        </w:tc>
      </w:tr>
    </w:tbl>
    <w:p w:rsidR="00BC6E77" w:rsidRDefault="00BC6E77" w:rsidP="00BC6E77">
      <w:pPr>
        <w:pStyle w:val="Spacer"/>
      </w:pPr>
    </w:p>
    <w:p w:rsidR="00BC6E77" w:rsidRDefault="00BC6E77" w:rsidP="00BC6E77">
      <w:pPr>
        <w:pStyle w:val="Heading4"/>
      </w:pPr>
      <w:r>
        <w:lastRenderedPageBreak/>
        <w:t>Using tranSMART to Select Genes</w:t>
      </w:r>
    </w:p>
    <w:p w:rsidR="00BC6E77" w:rsidRDefault="00BC6E77" w:rsidP="00BC6E77">
      <w:r>
        <w:t xml:space="preserve">You can use the tranSMART Search tool to help you select the list of genes for your gene signature. </w:t>
      </w:r>
      <w:r w:rsidRPr="009A7A4F">
        <w:t>For example, suppose you are interested in brain diseases, and want to create a gene signature consisting of genes that were strongly up-regulated in an experiment involving Alzheimer’s patients</w:t>
      </w:r>
      <w:r>
        <w:t xml:space="preserve">.  </w:t>
      </w:r>
    </w:p>
    <w:p w:rsidR="00BC6E77" w:rsidRDefault="00BC6E77" w:rsidP="00BC6E77">
      <w:pPr>
        <w:keepNext/>
      </w:pPr>
      <w:r>
        <w:t>You can use tranSMART to select the genes for the gene signature as follows:</w:t>
      </w:r>
    </w:p>
    <w:p w:rsidR="00BC6E77" w:rsidRDefault="00BC6E77" w:rsidP="00BC6E77">
      <w:pPr>
        <w:pStyle w:val="ListNumStartBlank"/>
        <w:numPr>
          <w:ilvl w:val="0"/>
          <w:numId w:val="9"/>
        </w:numPr>
      </w:pPr>
    </w:p>
    <w:p w:rsidR="00BC6E77" w:rsidRDefault="00BC6E77" w:rsidP="00BC6E77">
      <w:pPr>
        <w:pStyle w:val="ListNumber"/>
        <w:numPr>
          <w:ilvl w:val="1"/>
          <w:numId w:val="9"/>
        </w:numPr>
      </w:pPr>
      <w:r>
        <w:t xml:space="preserve">In tranSMART, click the </w:t>
      </w:r>
      <w:r w:rsidRPr="00811596">
        <w:rPr>
          <w:rStyle w:val="Bold"/>
        </w:rPr>
        <w:t>Search</w:t>
      </w:r>
      <w:r>
        <w:t xml:space="preserve"> tab to display the Search window.</w:t>
      </w:r>
    </w:p>
    <w:p w:rsidR="00BC6E77" w:rsidRDefault="00BC6E77" w:rsidP="00BC6E77">
      <w:pPr>
        <w:pStyle w:val="ListNumber"/>
        <w:numPr>
          <w:ilvl w:val="1"/>
          <w:numId w:val="9"/>
        </w:numPr>
      </w:pPr>
      <w:r>
        <w:t xml:space="preserve">Type </w:t>
      </w:r>
      <w:r>
        <w:rPr>
          <w:rStyle w:val="Bold"/>
        </w:rPr>
        <w:t>brain</w:t>
      </w:r>
      <w:r>
        <w:t xml:space="preserve"> in the Search field:</w:t>
      </w:r>
    </w:p>
    <w:p w:rsidR="00BC6E77" w:rsidRDefault="00BC6E77" w:rsidP="00BC6E77">
      <w:pPr>
        <w:pStyle w:val="NormalIndent"/>
      </w:pPr>
      <w:r>
        <w:rPr>
          <w:noProof/>
        </w:rPr>
        <w:drawing>
          <wp:inline distT="0" distB="0" distL="0" distR="0">
            <wp:extent cx="4499996" cy="80962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2" cstate="print"/>
                    <a:srcRect l="17756"/>
                    <a:stretch/>
                  </pic:blipFill>
                  <pic:spPr bwMode="auto">
                    <a:xfrm>
                      <a:off x="0" y="0"/>
                      <a:ext cx="4512213" cy="811823"/>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BC6E77" w:rsidRDefault="00BC6E77" w:rsidP="00BC6E77">
      <w:pPr>
        <w:pStyle w:val="ListNumber"/>
        <w:numPr>
          <w:ilvl w:val="1"/>
          <w:numId w:val="9"/>
        </w:numPr>
      </w:pPr>
      <w:r>
        <w:t xml:space="preserve">Click </w:t>
      </w:r>
      <w:r w:rsidRPr="0042556B">
        <w:rPr>
          <w:b/>
        </w:rPr>
        <w:t>Disease&gt; Brain Diseases</w:t>
      </w:r>
      <w:r>
        <w:t>.</w:t>
      </w:r>
    </w:p>
    <w:p w:rsidR="00BC6E77" w:rsidRDefault="00BC6E77" w:rsidP="00BC6E77">
      <w:pPr>
        <w:pStyle w:val="NormalIndent"/>
      </w:pPr>
      <w:r>
        <w:t>In a few seconds, the search result appears.</w:t>
      </w:r>
    </w:p>
    <w:p w:rsidR="00BC6E77" w:rsidRDefault="00BC6E77" w:rsidP="00BC6E77">
      <w:pPr>
        <w:pStyle w:val="ListNumber"/>
        <w:numPr>
          <w:ilvl w:val="1"/>
          <w:numId w:val="9"/>
        </w:numPr>
      </w:pPr>
      <w:r>
        <w:t xml:space="preserve">Click the </w:t>
      </w:r>
      <w:r w:rsidRPr="00811596">
        <w:rPr>
          <w:rStyle w:val="Bold"/>
        </w:rPr>
        <w:t>mRNA Analysis</w:t>
      </w:r>
      <w:r>
        <w:t xml:space="preserve"> tab, then click the </w:t>
      </w:r>
      <w:r w:rsidRPr="000F6A4A">
        <w:rPr>
          <w:rStyle w:val="Bold"/>
        </w:rPr>
        <w:t>Study View</w:t>
      </w:r>
      <w:r>
        <w:t xml:space="preserve"> button:</w:t>
      </w:r>
    </w:p>
    <w:p w:rsidR="00BC6E77" w:rsidRDefault="00BC6E77" w:rsidP="00BC6E77">
      <w:pPr>
        <w:pStyle w:val="NormalIndent"/>
      </w:pPr>
      <w:r>
        <w:rPr>
          <w:noProof/>
        </w:rPr>
        <w:drawing>
          <wp:inline distT="0" distB="0" distL="0" distR="0">
            <wp:extent cx="5486400" cy="1755531"/>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cstate="print"/>
                    <a:stretch>
                      <a:fillRect/>
                    </a:stretch>
                  </pic:blipFill>
                  <pic:spPr>
                    <a:xfrm>
                      <a:off x="0" y="0"/>
                      <a:ext cx="5486400" cy="1755531"/>
                    </a:xfrm>
                    <a:prstGeom prst="rect">
                      <a:avLst/>
                    </a:prstGeom>
                  </pic:spPr>
                </pic:pic>
              </a:graphicData>
            </a:graphic>
          </wp:inline>
        </w:drawing>
      </w:r>
    </w:p>
    <w:p w:rsidR="00BC6E77" w:rsidRDefault="00BC6E77" w:rsidP="00BC6E77">
      <w:pPr>
        <w:pStyle w:val="NormalIndent"/>
      </w:pPr>
      <w:proofErr w:type="gramStart"/>
      <w:r>
        <w:t>tranSMART</w:t>
      </w:r>
      <w:proofErr w:type="gramEnd"/>
      <w:r>
        <w:t xml:space="preserve"> displays a list of all the experiments related to brain diseases.</w:t>
      </w:r>
    </w:p>
    <w:p w:rsidR="00BC6E77" w:rsidRDefault="00BC6E77" w:rsidP="00BC6E77">
      <w:pPr>
        <w:pStyle w:val="ListNumber"/>
        <w:numPr>
          <w:ilvl w:val="1"/>
          <w:numId w:val="9"/>
        </w:numPr>
      </w:pPr>
      <w:r>
        <w:t>Scroll through the list of experiments until you find the one to use as the basis of your gene signature.</w:t>
      </w:r>
    </w:p>
    <w:p w:rsidR="00BC6E77" w:rsidRDefault="00BC6E77" w:rsidP="00BC6E77">
      <w:pPr>
        <w:pStyle w:val="ListNumber"/>
        <w:keepNext/>
        <w:numPr>
          <w:ilvl w:val="1"/>
          <w:numId w:val="9"/>
        </w:numPr>
      </w:pPr>
      <w:r>
        <w:t xml:space="preserve">Click the </w:t>
      </w:r>
      <w:r w:rsidRPr="006C00BB">
        <w:rPr>
          <w:rStyle w:val="Bold"/>
        </w:rPr>
        <w:t>+</w:t>
      </w:r>
      <w:r>
        <w:t xml:space="preserve"> icon (</w:t>
      </w:r>
      <w:r>
        <w:rPr>
          <w:noProof/>
        </w:rPr>
        <w:drawing>
          <wp:inline distT="0" distB="0" distL="0" distR="0">
            <wp:extent cx="107541" cy="85725"/>
            <wp:effectExtent l="19050" t="0" r="6759" b="0"/>
            <wp:docPr id="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srcRect r="-29634"/>
                    <a:stretch>
                      <a:fillRect/>
                    </a:stretch>
                  </pic:blipFill>
                  <pic:spPr bwMode="auto">
                    <a:xfrm>
                      <a:off x="0" y="0"/>
                      <a:ext cx="107541" cy="85725"/>
                    </a:xfrm>
                    <a:prstGeom prst="rect">
                      <a:avLst/>
                    </a:prstGeom>
                    <a:noFill/>
                    <a:ln w="9525">
                      <a:noFill/>
                      <a:miter lim="800000"/>
                      <a:headEnd/>
                      <a:tailEnd/>
                    </a:ln>
                  </pic:spPr>
                </pic:pic>
              </a:graphicData>
            </a:graphic>
          </wp:inline>
        </w:drawing>
      </w:r>
      <w:r>
        <w:t>) to the left of the experiment name:</w:t>
      </w:r>
    </w:p>
    <w:p w:rsidR="00BC6E77" w:rsidRDefault="00BC6E77" w:rsidP="00BC6E77">
      <w:pPr>
        <w:pStyle w:val="NormalIndent"/>
      </w:pPr>
      <w:r>
        <w:rPr>
          <w:noProof/>
        </w:rPr>
        <w:drawing>
          <wp:inline distT="0" distB="0" distL="0" distR="0">
            <wp:extent cx="3930732" cy="139465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cstate="print"/>
                    <a:stretch>
                      <a:fillRect/>
                    </a:stretch>
                  </pic:blipFill>
                  <pic:spPr>
                    <a:xfrm>
                      <a:off x="0" y="0"/>
                      <a:ext cx="3930732" cy="1394654"/>
                    </a:xfrm>
                    <a:prstGeom prst="rect">
                      <a:avLst/>
                    </a:prstGeom>
                  </pic:spPr>
                </pic:pic>
              </a:graphicData>
            </a:graphic>
          </wp:inline>
        </w:drawing>
      </w:r>
    </w:p>
    <w:p w:rsidR="00BC6E77" w:rsidRDefault="00BC6E77" w:rsidP="00BC6E77">
      <w:pPr>
        <w:pStyle w:val="NormalIndent"/>
      </w:pPr>
      <w:r>
        <w:t xml:space="preserve">A list of the analyses based on this experiment appears.  </w:t>
      </w:r>
    </w:p>
    <w:p w:rsidR="00BC6E77" w:rsidRDefault="00BC6E77" w:rsidP="00BC6E77">
      <w:pPr>
        <w:pStyle w:val="ListNumber"/>
        <w:numPr>
          <w:ilvl w:val="1"/>
          <w:numId w:val="9"/>
        </w:numPr>
        <w:rPr>
          <w:rStyle w:val="Bold"/>
          <w:b w:val="0"/>
        </w:rPr>
      </w:pPr>
      <w:r>
        <w:lastRenderedPageBreak/>
        <w:t xml:space="preserve">Click the </w:t>
      </w:r>
      <w:r w:rsidRPr="00DF6B8A">
        <w:rPr>
          <w:rStyle w:val="Bold"/>
        </w:rPr>
        <w:t>Excel</w:t>
      </w:r>
      <w:r>
        <w:t xml:space="preserve"> button for the analysis that  you want to use for your gene signature</w:t>
      </w:r>
      <w:r>
        <w:rPr>
          <w:rStyle w:val="Bold"/>
        </w:rPr>
        <w:t>:</w:t>
      </w:r>
    </w:p>
    <w:p w:rsidR="00BC6E77" w:rsidRDefault="00BC6E77" w:rsidP="00BC6E77">
      <w:pPr>
        <w:pStyle w:val="NormalIndent"/>
      </w:pPr>
      <w:r>
        <w:rPr>
          <w:noProof/>
        </w:rPr>
        <w:drawing>
          <wp:inline distT="0" distB="0" distL="0" distR="0">
            <wp:extent cx="5486400" cy="2053297"/>
            <wp:effectExtent l="0" t="0" r="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cstate="print"/>
                    <a:stretch>
                      <a:fillRect/>
                    </a:stretch>
                  </pic:blipFill>
                  <pic:spPr>
                    <a:xfrm>
                      <a:off x="0" y="0"/>
                      <a:ext cx="5486400" cy="2053297"/>
                    </a:xfrm>
                    <a:prstGeom prst="rect">
                      <a:avLst/>
                    </a:prstGeom>
                  </pic:spPr>
                </pic:pic>
              </a:graphicData>
            </a:graphic>
          </wp:inline>
        </w:drawing>
      </w:r>
    </w:p>
    <w:p w:rsidR="00BC6E77" w:rsidRPr="0042556B" w:rsidRDefault="00BC6E77" w:rsidP="00BC6E77">
      <w:pPr>
        <w:pStyle w:val="NormalIndent"/>
        <w:rPr>
          <w:b/>
        </w:rPr>
      </w:pPr>
      <w:r w:rsidRPr="0042556B">
        <w:rPr>
          <w:rStyle w:val="Bold"/>
          <w:b w:val="0"/>
        </w:rPr>
        <w:t xml:space="preserve">This action exports the analysis information, including the gene expression </w:t>
      </w:r>
      <w:r>
        <w:rPr>
          <w:rStyle w:val="Bold"/>
          <w:b w:val="0"/>
        </w:rPr>
        <w:t>data, to a Microsoft Excel file.</w:t>
      </w:r>
    </w:p>
    <w:p w:rsidR="00BC6E77" w:rsidRDefault="00BC6E77" w:rsidP="00BC6E77">
      <w:pPr>
        <w:pStyle w:val="ListNumber"/>
        <w:numPr>
          <w:ilvl w:val="1"/>
          <w:numId w:val="9"/>
        </w:numPr>
      </w:pPr>
      <w:r>
        <w:t xml:space="preserve">Click </w:t>
      </w:r>
      <w:r w:rsidRPr="002F0DE2">
        <w:rPr>
          <w:rStyle w:val="Bold"/>
        </w:rPr>
        <w:t>Open</w:t>
      </w:r>
      <w:r>
        <w:t xml:space="preserve"> in the File Download dialog.</w:t>
      </w:r>
    </w:p>
    <w:p w:rsidR="00BC6E77" w:rsidRDefault="00BC6E77" w:rsidP="00BC6E77">
      <w:pPr>
        <w:pStyle w:val="NormalIndent"/>
      </w:pPr>
      <w:r>
        <w:t>Excel starts up and displays the analysis data – for example:</w:t>
      </w:r>
    </w:p>
    <w:p w:rsidR="00BC6E77" w:rsidRDefault="00BC6E77" w:rsidP="00BC6E77">
      <w:pPr>
        <w:pStyle w:val="NormalIndent"/>
        <w:rPr>
          <w:noProof/>
        </w:rPr>
      </w:pPr>
      <w:r>
        <w:rPr>
          <w:noProof/>
        </w:rPr>
        <w:drawing>
          <wp:inline distT="0" distB="0" distL="0" distR="0">
            <wp:extent cx="5343896" cy="908348"/>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cstate="print"/>
                    <a:stretch>
                      <a:fillRect/>
                    </a:stretch>
                  </pic:blipFill>
                  <pic:spPr>
                    <a:xfrm>
                      <a:off x="0" y="0"/>
                      <a:ext cx="5343896" cy="908348"/>
                    </a:xfrm>
                    <a:prstGeom prst="rect">
                      <a:avLst/>
                    </a:prstGeom>
                  </pic:spPr>
                </pic:pic>
              </a:graphicData>
            </a:graphic>
          </wp:inline>
        </w:drawing>
      </w:r>
    </w:p>
    <w:p w:rsidR="00BC6E77" w:rsidRDefault="00BC6E77" w:rsidP="00BC6E77">
      <w:pPr>
        <w:pStyle w:val="ListNumber"/>
        <w:numPr>
          <w:ilvl w:val="1"/>
          <w:numId w:val="9"/>
        </w:numPr>
      </w:pPr>
      <w:r>
        <w:t>Remove any rows containing genes that you do not want to include in the gene signature.</w:t>
      </w:r>
    </w:p>
    <w:p w:rsidR="00BC6E77" w:rsidRDefault="00BC6E77" w:rsidP="00BC6E77">
      <w:pPr>
        <w:pStyle w:val="ListNumber"/>
        <w:keepNext/>
        <w:keepLines/>
        <w:numPr>
          <w:ilvl w:val="1"/>
          <w:numId w:val="9"/>
        </w:numPr>
      </w:pPr>
      <w:r>
        <w:t xml:space="preserve">Remove the column headings and all data from the spreadsheet except for the gene symbol and fold change ratio, then export the remaining data to a tab-separated text file using the Excel </w:t>
      </w:r>
      <w:r w:rsidRPr="00BB667F">
        <w:rPr>
          <w:rStyle w:val="Bold"/>
        </w:rPr>
        <w:t>Save as type</w:t>
      </w:r>
      <w:r>
        <w:t xml:space="preserve"> option </w:t>
      </w:r>
      <w:r w:rsidRPr="00BB667F">
        <w:rPr>
          <w:rStyle w:val="Bold"/>
        </w:rPr>
        <w:t>Text (Tab delimited) (*.txt)</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098"/>
        <w:gridCol w:w="7758"/>
      </w:tblGrid>
      <w:tr w:rsidR="00BC6E77" w:rsidTr="00BC6E77">
        <w:tc>
          <w:tcPr>
            <w:tcW w:w="1098" w:type="dxa"/>
          </w:tcPr>
          <w:p w:rsidR="00BC6E77" w:rsidRDefault="00BC6E77" w:rsidP="00BC6E77">
            <w:pPr>
              <w:jc w:val="center"/>
            </w:pPr>
          </w:p>
        </w:tc>
        <w:tc>
          <w:tcPr>
            <w:tcW w:w="7758" w:type="dxa"/>
          </w:tcPr>
          <w:p w:rsidR="00BC6E77" w:rsidRPr="00B63807" w:rsidRDefault="00BC6E77" w:rsidP="00BC6E77">
            <w:pPr>
              <w:rPr>
                <w:szCs w:val="20"/>
              </w:rPr>
            </w:pPr>
          </w:p>
        </w:tc>
      </w:tr>
    </w:tbl>
    <w:p w:rsidR="00BC6E77" w:rsidRDefault="00BC6E77" w:rsidP="00BC6E77">
      <w:pPr>
        <w:pStyle w:val="Heading3"/>
      </w:pPr>
      <w:bookmarkStart w:id="212" w:name="_Toc297057943"/>
      <w:bookmarkStart w:id="213" w:name="_Toc322517872"/>
      <w:bookmarkStart w:id="214" w:name="_Toc366653724"/>
      <w:proofErr w:type="gramStart"/>
      <w:r>
        <w:lastRenderedPageBreak/>
        <w:t>Step 2.</w:t>
      </w:r>
      <w:proofErr w:type="gramEnd"/>
      <w:r>
        <w:t xml:space="preserve"> Creating the Gene Signature</w:t>
      </w:r>
      <w:bookmarkEnd w:id="212"/>
      <w:bookmarkEnd w:id="213"/>
      <w:bookmarkEnd w:id="214"/>
    </w:p>
    <w:p w:rsidR="00BC6E77" w:rsidRPr="00580437" w:rsidRDefault="00BC6E77" w:rsidP="00BC6E77">
      <w:pPr>
        <w:pStyle w:val="ListNumStartBlank"/>
        <w:numPr>
          <w:ilvl w:val="0"/>
          <w:numId w:val="9"/>
        </w:numPr>
      </w:pPr>
    </w:p>
    <w:p w:rsidR="00BC6E77" w:rsidRDefault="00BC6E77" w:rsidP="00BC6E77">
      <w:pPr>
        <w:pStyle w:val="ListNumber"/>
        <w:keepNext/>
        <w:numPr>
          <w:ilvl w:val="1"/>
          <w:numId w:val="9"/>
        </w:numPr>
      </w:pPr>
      <w:r>
        <w:t xml:space="preserve">In tranSMART, click the </w:t>
      </w:r>
      <w:r w:rsidRPr="00811596">
        <w:rPr>
          <w:rStyle w:val="Bold"/>
        </w:rPr>
        <w:t>Gene Signature/Lists</w:t>
      </w:r>
      <w:r>
        <w:t xml:space="preserve"> tab.</w:t>
      </w:r>
    </w:p>
    <w:p w:rsidR="00BC6E77" w:rsidRDefault="00BC6E77" w:rsidP="00BC6E77">
      <w:pPr>
        <w:pStyle w:val="ListNumber"/>
        <w:keepNext/>
        <w:numPr>
          <w:ilvl w:val="1"/>
          <w:numId w:val="9"/>
        </w:numPr>
      </w:pPr>
      <w:r>
        <w:t xml:space="preserve">Click the </w:t>
      </w:r>
      <w:r w:rsidRPr="00BB667F">
        <w:rPr>
          <w:rStyle w:val="Bold"/>
        </w:rPr>
        <w:t>New Signature</w:t>
      </w:r>
      <w:r>
        <w:t xml:space="preserve"> button.</w:t>
      </w:r>
    </w:p>
    <w:p w:rsidR="00BC6E77" w:rsidRDefault="00BC6E77" w:rsidP="00BC6E77">
      <w:pPr>
        <w:pStyle w:val="NormalIndent"/>
        <w:keepNext/>
      </w:pPr>
      <w:r>
        <w:t>The first page of the gene signature wizard appears:</w:t>
      </w:r>
    </w:p>
    <w:p w:rsidR="00BC6E77" w:rsidRDefault="00BC6E77" w:rsidP="00BC6E77">
      <w:pPr>
        <w:pStyle w:val="NormalIndent"/>
      </w:pPr>
      <w:r>
        <w:rPr>
          <w:noProof/>
        </w:rPr>
        <w:drawing>
          <wp:inline distT="0" distB="0" distL="0" distR="0">
            <wp:extent cx="5486400" cy="1772143"/>
            <wp:effectExtent l="0" t="0" r="0" b="0"/>
            <wp:docPr id="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7" cstate="print"/>
                    <a:srcRect/>
                    <a:stretch>
                      <a:fillRect/>
                    </a:stretch>
                  </pic:blipFill>
                  <pic:spPr bwMode="auto">
                    <a:xfrm>
                      <a:off x="0" y="0"/>
                      <a:ext cx="5486400" cy="1772143"/>
                    </a:xfrm>
                    <a:prstGeom prst="rect">
                      <a:avLst/>
                    </a:prstGeom>
                    <a:noFill/>
                    <a:ln w="9525">
                      <a:noFill/>
                      <a:miter lim="800000"/>
                      <a:headEnd/>
                      <a:tailEnd/>
                    </a:ln>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098"/>
        <w:gridCol w:w="7758"/>
      </w:tblGrid>
      <w:tr w:rsidR="00BC6E77" w:rsidTr="00BC6E77">
        <w:tc>
          <w:tcPr>
            <w:tcW w:w="1098" w:type="dxa"/>
          </w:tcPr>
          <w:p w:rsidR="00BC6E77" w:rsidRDefault="00BC6E77" w:rsidP="00BC6E77">
            <w:pPr>
              <w:jc w:val="center"/>
            </w:pPr>
            <w:r>
              <w:rPr>
                <w:noProof/>
              </w:rPr>
              <w:drawing>
                <wp:inline distT="0" distB="0" distL="0" distR="0">
                  <wp:extent cx="338328" cy="274320"/>
                  <wp:effectExtent l="0" t="0" r="5080" b="0"/>
                  <wp:docPr id="187" name="Picture 187" descr="C:\Users\bkingsbury\Dropbox\Stuff\Recombinant\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kingsbury\Dropbox\Stuff\Recombinant\note.png"/>
                          <pic:cNvPicPr>
                            <a:picLocks noChangeAspect="1" noChangeArrowheads="1"/>
                          </pic:cNvPicPr>
                        </pic:nvPicPr>
                        <pic:blipFill rotWithShape="1">
                          <a:blip r:embed="rId1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8989" b="10674"/>
                          <a:stretch/>
                        </pic:blipFill>
                        <pic:spPr bwMode="auto">
                          <a:xfrm>
                            <a:off x="0" y="0"/>
                            <a:ext cx="338328" cy="27432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tc>
        <w:tc>
          <w:tcPr>
            <w:tcW w:w="7758" w:type="dxa"/>
          </w:tcPr>
          <w:p w:rsidR="00BC6E77" w:rsidRPr="001C3301" w:rsidRDefault="00BC6E77" w:rsidP="00BC6E77">
            <w:pPr>
              <w:rPr>
                <w:szCs w:val="20"/>
              </w:rPr>
            </w:pPr>
            <w:r>
              <w:rPr>
                <w:szCs w:val="20"/>
              </w:rPr>
              <w:t>Required fields on gene signature wizard pages are marked with a red asterisk (</w:t>
            </w:r>
            <w:r w:rsidRPr="00B63807">
              <w:rPr>
                <w:color w:val="FF0000"/>
                <w:szCs w:val="20"/>
              </w:rPr>
              <w:t>*</w:t>
            </w:r>
            <w:r>
              <w:rPr>
                <w:szCs w:val="20"/>
              </w:rPr>
              <w:t>).</w:t>
            </w:r>
          </w:p>
        </w:tc>
      </w:tr>
    </w:tbl>
    <w:p w:rsidR="00BC6E77" w:rsidRPr="00596B0D" w:rsidRDefault="00BC6E77" w:rsidP="00BC6E77">
      <w:pPr>
        <w:pStyle w:val="NormalIndent"/>
      </w:pPr>
      <w:r>
        <w:t xml:space="preserve">You can find additional information about the gene signature wizard by clicking </w:t>
      </w:r>
      <w:r w:rsidRPr="00596B0D">
        <w:rPr>
          <w:rStyle w:val="Bold"/>
        </w:rPr>
        <w:t>Information</w:t>
      </w:r>
      <w:r>
        <w:t xml:space="preserve"> on any wizard page.</w:t>
      </w:r>
    </w:p>
    <w:p w:rsidR="00BC6E77" w:rsidRDefault="00BC6E77" w:rsidP="00BC6E77">
      <w:pPr>
        <w:pStyle w:val="ListNumber"/>
        <w:numPr>
          <w:ilvl w:val="1"/>
          <w:numId w:val="9"/>
        </w:numPr>
      </w:pPr>
      <w:r>
        <w:t>Specify a name (required) and an optional description for your gene signature, then click Meta-Data to proceed to the next gene wizard page.</w:t>
      </w:r>
    </w:p>
    <w:p w:rsidR="00BC6E77" w:rsidRDefault="00F9141B" w:rsidP="00BC6E77">
      <w:pPr>
        <w:pStyle w:val="MidTopicMarker"/>
      </w:pPr>
      <w:r>
        <w:lastRenderedPageBreak/>
        <w:t xml:space="preserve">Gene Sig Pg. </w:t>
      </w:r>
    </w:p>
    <w:p w:rsidR="00BC6E77" w:rsidRDefault="00BC6E77" w:rsidP="00BC6E77">
      <w:pPr>
        <w:pStyle w:val="NormalIndent"/>
        <w:keepNext/>
      </w:pPr>
      <w:r>
        <w:t>The second page of the gene signature wizard appears:</w:t>
      </w:r>
    </w:p>
    <w:p w:rsidR="00BC6E77" w:rsidRDefault="00BC6E77" w:rsidP="00BC6E77">
      <w:pPr>
        <w:pStyle w:val="NormalIndent"/>
      </w:pPr>
      <w:r>
        <w:rPr>
          <w:noProof/>
        </w:rPr>
        <w:drawing>
          <wp:inline distT="0" distB="0" distL="0" distR="0">
            <wp:extent cx="5476875" cy="4636770"/>
            <wp:effectExtent l="0" t="0" r="9525" b="0"/>
            <wp:docPr id="44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8" cstate="print"/>
                    <a:srcRect/>
                    <a:stretch>
                      <a:fillRect/>
                    </a:stretch>
                  </pic:blipFill>
                  <pic:spPr bwMode="auto">
                    <a:xfrm>
                      <a:off x="0" y="0"/>
                      <a:ext cx="5476875" cy="4636770"/>
                    </a:xfrm>
                    <a:prstGeom prst="rect">
                      <a:avLst/>
                    </a:prstGeom>
                    <a:noFill/>
                    <a:ln w="9525">
                      <a:noFill/>
                      <a:miter lim="800000"/>
                      <a:headEnd/>
                      <a:tailEnd/>
                    </a:ln>
                  </pic:spPr>
                </pic:pic>
              </a:graphicData>
            </a:graphic>
          </wp:inline>
        </w:drawing>
      </w:r>
    </w:p>
    <w:p w:rsidR="00BC6E77" w:rsidRDefault="00BC6E77" w:rsidP="00BC6E77">
      <w:pPr>
        <w:pStyle w:val="ListNumber"/>
        <w:keepNext/>
        <w:numPr>
          <w:ilvl w:val="1"/>
          <w:numId w:val="9"/>
        </w:numPr>
      </w:pPr>
      <w:r>
        <w:lastRenderedPageBreak/>
        <w:t xml:space="preserve">Specify values in the required fields </w:t>
      </w:r>
      <w:r w:rsidRPr="00BB667F">
        <w:rPr>
          <w:rStyle w:val="Bold"/>
        </w:rPr>
        <w:t>Species</w:t>
      </w:r>
      <w:r>
        <w:t xml:space="preserve"> and </w:t>
      </w:r>
      <w:r w:rsidRPr="00BB667F">
        <w:rPr>
          <w:rStyle w:val="Bold"/>
        </w:rPr>
        <w:t>Technology</w:t>
      </w:r>
      <w:r>
        <w:t xml:space="preserve"> </w:t>
      </w:r>
      <w:r w:rsidRPr="00BB667F">
        <w:rPr>
          <w:rStyle w:val="Bold"/>
        </w:rPr>
        <w:t>Platform</w:t>
      </w:r>
      <w:r>
        <w:t>, and also in any other relevant fields, then click Next to proceed to the final gene signature wizard page:</w:t>
      </w:r>
    </w:p>
    <w:p w:rsidR="00BC6E77" w:rsidRDefault="00BC6E77" w:rsidP="00BC6E77">
      <w:pPr>
        <w:pStyle w:val="NormalIndent"/>
      </w:pPr>
      <w:r>
        <w:rPr>
          <w:noProof/>
        </w:rPr>
        <w:drawing>
          <wp:inline distT="0" distB="0" distL="0" distR="0">
            <wp:extent cx="5486400" cy="2707158"/>
            <wp:effectExtent l="0" t="0" r="0" b="0"/>
            <wp:docPr id="44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9" cstate="print"/>
                    <a:srcRect/>
                    <a:stretch>
                      <a:fillRect/>
                    </a:stretch>
                  </pic:blipFill>
                  <pic:spPr bwMode="auto">
                    <a:xfrm>
                      <a:off x="0" y="0"/>
                      <a:ext cx="5486400" cy="2707158"/>
                    </a:xfrm>
                    <a:prstGeom prst="rect">
                      <a:avLst/>
                    </a:prstGeom>
                    <a:noFill/>
                    <a:ln w="9525">
                      <a:noFill/>
                      <a:miter lim="800000"/>
                      <a:headEnd/>
                      <a:tailEnd/>
                    </a:ln>
                  </pic:spPr>
                </pic:pic>
              </a:graphicData>
            </a:graphic>
          </wp:inline>
        </w:drawing>
      </w:r>
    </w:p>
    <w:p w:rsidR="00BC6E77" w:rsidRDefault="00BC6E77" w:rsidP="00BC6E77">
      <w:pPr>
        <w:pStyle w:val="MidTopicMarker"/>
      </w:pPr>
      <w:r>
        <w:t>Gene Sig Pg 3</w:t>
      </w:r>
    </w:p>
    <w:p w:rsidR="00BC6E77" w:rsidRDefault="00BC6E77" w:rsidP="00BC6E77">
      <w:pPr>
        <w:pStyle w:val="ListNumber"/>
        <w:numPr>
          <w:ilvl w:val="1"/>
          <w:numId w:val="9"/>
        </w:numPr>
      </w:pPr>
      <w:r>
        <w:t xml:space="preserve">Specify values in the required field </w:t>
      </w:r>
      <w:r w:rsidRPr="00BB667F">
        <w:rPr>
          <w:rStyle w:val="Bold"/>
        </w:rPr>
        <w:t>P-value Cutoff</w:t>
      </w:r>
      <w:r>
        <w:t>.</w:t>
      </w:r>
    </w:p>
    <w:p w:rsidR="00BC6E77" w:rsidRDefault="00BC6E77" w:rsidP="00BC6E77">
      <w:pPr>
        <w:pStyle w:val="ListNumber"/>
        <w:numPr>
          <w:ilvl w:val="1"/>
          <w:numId w:val="9"/>
        </w:numPr>
      </w:pPr>
      <w:r>
        <w:t xml:space="preserve">In the section </w:t>
      </w:r>
      <w:r w:rsidRPr="00BB667F">
        <w:rPr>
          <w:rStyle w:val="Bold"/>
        </w:rPr>
        <w:t>File Upload Information</w:t>
      </w:r>
      <w:r>
        <w:t xml:space="preserve">, describe the text file you created in the section </w:t>
      </w:r>
      <w:fldSimple w:instr=" REF _Ref240168517 \h  \* MERGEFORMAT ">
        <w:r w:rsidR="004F1671" w:rsidRPr="004F1671">
          <w:rPr>
            <w:rStyle w:val="xRef"/>
          </w:rPr>
          <w:t>Step 1. Adding the Genes to a Text File</w:t>
        </w:r>
      </w:fldSimple>
      <w:r w:rsidRPr="005609AD">
        <w:rPr>
          <w:rStyle w:val="InvisibleOnline"/>
        </w:rPr>
        <w:t xml:space="preserve"> on page </w:t>
      </w:r>
      <w:r w:rsidR="00DB5708" w:rsidRPr="005609AD">
        <w:rPr>
          <w:rStyle w:val="InvisibleOnline"/>
        </w:rPr>
        <w:fldChar w:fldCharType="begin"/>
      </w:r>
      <w:r w:rsidRPr="005609AD">
        <w:rPr>
          <w:rStyle w:val="InvisibleOnline"/>
        </w:rPr>
        <w:instrText xml:space="preserve"> PAGEREF _Ref240168517 \h </w:instrText>
      </w:r>
      <w:r w:rsidR="00DB5708" w:rsidRPr="005609AD">
        <w:rPr>
          <w:rStyle w:val="InvisibleOnline"/>
        </w:rPr>
      </w:r>
      <w:r w:rsidR="00DB5708" w:rsidRPr="005609AD">
        <w:rPr>
          <w:rStyle w:val="InvisibleOnline"/>
        </w:rPr>
        <w:fldChar w:fldCharType="separate"/>
      </w:r>
      <w:r w:rsidR="004F1671">
        <w:rPr>
          <w:rStyle w:val="InvisibleOnline"/>
          <w:noProof/>
        </w:rPr>
        <w:t>83</w:t>
      </w:r>
      <w:r w:rsidR="00DB5708" w:rsidRPr="005609AD">
        <w:rPr>
          <w:rStyle w:val="InvisibleOnline"/>
        </w:rPr>
        <w:fldChar w:fldCharType="end"/>
      </w:r>
      <w:r>
        <w:t xml:space="preserve">, using the required fields </w:t>
      </w:r>
      <w:r w:rsidRPr="00BB667F">
        <w:rPr>
          <w:rStyle w:val="Bold"/>
        </w:rPr>
        <w:t>File Information</w:t>
      </w:r>
      <w:r>
        <w:t xml:space="preserve"> and </w:t>
      </w:r>
      <w:r w:rsidRPr="00BB667F">
        <w:rPr>
          <w:rStyle w:val="Bold"/>
        </w:rPr>
        <w:t>Upload File</w:t>
      </w:r>
      <w:r>
        <w:t>:</w:t>
      </w:r>
    </w:p>
    <w:p w:rsidR="00BC6E77" w:rsidRDefault="00BC6E77" w:rsidP="00BC6E77">
      <w:pPr>
        <w:pStyle w:val="ListBullet2"/>
        <w:numPr>
          <w:ilvl w:val="1"/>
          <w:numId w:val="2"/>
        </w:numPr>
      </w:pPr>
      <w:r>
        <w:t xml:space="preserve">In the </w:t>
      </w:r>
      <w:r w:rsidRPr="00BB667F">
        <w:rPr>
          <w:rStyle w:val="Bold"/>
        </w:rPr>
        <w:t>File schema</w:t>
      </w:r>
      <w:r>
        <w:t xml:space="preserve"> section of </w:t>
      </w:r>
      <w:r w:rsidRPr="00BB667F">
        <w:rPr>
          <w:rStyle w:val="Bold"/>
        </w:rPr>
        <w:t>File Information</w:t>
      </w:r>
      <w:r>
        <w:t xml:space="preserve">, select </w:t>
      </w:r>
      <w:r w:rsidRPr="00BB667F">
        <w:rPr>
          <w:rStyle w:val="Bold"/>
        </w:rPr>
        <w:t>Gene Symbol &lt;tab&gt; Metric Indicator</w:t>
      </w:r>
      <w:r>
        <w:t xml:space="preserve"> or </w:t>
      </w:r>
      <w:r w:rsidRPr="00C54A40">
        <w:rPr>
          <w:rStyle w:val="Bold"/>
        </w:rPr>
        <w:t>Probe Set Symbol &lt;tab&gt; Metric Indicator</w:t>
      </w:r>
      <w:r>
        <w:t>, depending on the method you chose to specify the genes.</w:t>
      </w:r>
    </w:p>
    <w:p w:rsidR="00BC6E77" w:rsidRDefault="00BC6E77" w:rsidP="00BC6E77">
      <w:pPr>
        <w:pStyle w:val="ListBullet2"/>
        <w:numPr>
          <w:ilvl w:val="1"/>
          <w:numId w:val="2"/>
        </w:numPr>
      </w:pPr>
      <w:r>
        <w:t xml:space="preserve">In the </w:t>
      </w:r>
      <w:r w:rsidRPr="00A106A2">
        <w:rPr>
          <w:rStyle w:val="Bold"/>
        </w:rPr>
        <w:t>F</w:t>
      </w:r>
      <w:r>
        <w:rPr>
          <w:rStyle w:val="Bold"/>
        </w:rPr>
        <w:t>old change metric</w:t>
      </w:r>
      <w:r>
        <w:t xml:space="preserve"> section of </w:t>
      </w:r>
      <w:r w:rsidRPr="00A106A2">
        <w:rPr>
          <w:rStyle w:val="Bold"/>
        </w:rPr>
        <w:t>File Information</w:t>
      </w:r>
      <w:r>
        <w:t xml:space="preserve">, select one of the </w:t>
      </w:r>
      <w:r w:rsidRPr="00BB667F">
        <w:t>following</w:t>
      </w:r>
      <w:r>
        <w:t xml:space="preserve"> choices from the dropdown:</w:t>
      </w:r>
    </w:p>
    <w:tbl>
      <w:tblPr>
        <w:tblStyle w:val="tranSMARTTable"/>
        <w:tblW w:w="8160" w:type="dxa"/>
        <w:tblInd w:w="828" w:type="dxa"/>
        <w:tblLook w:val="04A0"/>
      </w:tblPr>
      <w:tblGrid>
        <w:gridCol w:w="3720"/>
        <w:gridCol w:w="4440"/>
      </w:tblGrid>
      <w:tr w:rsidR="00BC6E77" w:rsidTr="00BC6E77">
        <w:trPr>
          <w:cnfStyle w:val="100000000000"/>
        </w:trPr>
        <w:tc>
          <w:tcPr>
            <w:tcW w:w="3720" w:type="dxa"/>
          </w:tcPr>
          <w:p w:rsidR="00BC6E77" w:rsidRDefault="00BC6E77" w:rsidP="00BC6E77">
            <w:pPr>
              <w:pStyle w:val="TableHeading"/>
              <w:tabs>
                <w:tab w:val="clear" w:pos="360"/>
                <w:tab w:val="clear" w:pos="720"/>
                <w:tab w:val="clear" w:pos="1080"/>
                <w:tab w:val="clear" w:pos="1440"/>
                <w:tab w:val="clear" w:pos="1800"/>
                <w:tab w:val="clear" w:pos="2160"/>
              </w:tabs>
            </w:pPr>
            <w:r>
              <w:t>Fold Change Metric Indicator</w:t>
            </w:r>
          </w:p>
        </w:tc>
        <w:tc>
          <w:tcPr>
            <w:tcW w:w="4440" w:type="dxa"/>
          </w:tcPr>
          <w:p w:rsidR="00BC6E77" w:rsidRDefault="00BC6E77" w:rsidP="00BC6E77">
            <w:pPr>
              <w:pStyle w:val="TableHeading"/>
              <w:tabs>
                <w:tab w:val="clear" w:pos="360"/>
                <w:tab w:val="clear" w:pos="720"/>
                <w:tab w:val="clear" w:pos="1080"/>
                <w:tab w:val="clear" w:pos="1440"/>
                <w:tab w:val="clear" w:pos="1800"/>
                <w:tab w:val="clear" w:pos="2160"/>
              </w:tabs>
            </w:pPr>
            <w:r>
              <w:t>Description</w:t>
            </w:r>
          </w:p>
        </w:tc>
      </w:tr>
      <w:tr w:rsidR="00BC6E77" w:rsidTr="00BC6E77">
        <w:tc>
          <w:tcPr>
            <w:tcW w:w="3720" w:type="dxa"/>
          </w:tcPr>
          <w:p w:rsidR="00BC6E77" w:rsidRPr="00B63807" w:rsidRDefault="00BC6E77" w:rsidP="00BC6E77">
            <w:pPr>
              <w:pStyle w:val="TableText"/>
            </w:pPr>
            <w:r w:rsidRPr="00B63807">
              <w:t>Actual fold change</w:t>
            </w:r>
          </w:p>
        </w:tc>
        <w:tc>
          <w:tcPr>
            <w:tcW w:w="4440" w:type="dxa"/>
          </w:tcPr>
          <w:p w:rsidR="00BC6E77" w:rsidRPr="00B63807" w:rsidRDefault="00BC6E77" w:rsidP="00BC6E77">
            <w:pPr>
              <w:pStyle w:val="TableText"/>
            </w:pPr>
            <w:r w:rsidRPr="00B63807">
              <w:t>The text file contains actual fold change values for each gene symbol or probe set ID.</w:t>
            </w:r>
          </w:p>
        </w:tc>
      </w:tr>
      <w:tr w:rsidR="00BC6E77" w:rsidTr="00BC6E77">
        <w:tc>
          <w:tcPr>
            <w:tcW w:w="3720" w:type="dxa"/>
          </w:tcPr>
          <w:p w:rsidR="00BC6E77" w:rsidRPr="00B63807" w:rsidRDefault="00BC6E77" w:rsidP="00BC6E77">
            <w:pPr>
              <w:pStyle w:val="TableText"/>
            </w:pPr>
            <w:r w:rsidRPr="00B63807">
              <w:t>Not used</w:t>
            </w:r>
          </w:p>
        </w:tc>
        <w:tc>
          <w:tcPr>
            <w:tcW w:w="4440" w:type="dxa"/>
          </w:tcPr>
          <w:p w:rsidR="00BC6E77" w:rsidRPr="00B63807" w:rsidRDefault="00BC6E77" w:rsidP="00BC6E77">
            <w:pPr>
              <w:pStyle w:val="TableText"/>
            </w:pPr>
            <w:r w:rsidRPr="00B63807">
              <w:t>The text file contains gene symbols or probe set ID only.  There are no associated fold change values.</w:t>
            </w:r>
          </w:p>
        </w:tc>
      </w:tr>
      <w:tr w:rsidR="00BC6E77" w:rsidTr="00BC6E77">
        <w:tc>
          <w:tcPr>
            <w:tcW w:w="3720" w:type="dxa"/>
          </w:tcPr>
          <w:p w:rsidR="00BC6E77" w:rsidRPr="00B63807" w:rsidRDefault="00BC6E77" w:rsidP="00BC6E77">
            <w:pPr>
              <w:pStyle w:val="TableText"/>
            </w:pPr>
            <w:r w:rsidRPr="00B63807">
              <w:t>-1 (down), 1 (up), 0 (optional for unchanged)</w:t>
            </w:r>
          </w:p>
        </w:tc>
        <w:tc>
          <w:tcPr>
            <w:tcW w:w="4440" w:type="dxa"/>
          </w:tcPr>
          <w:p w:rsidR="00BC6E77" w:rsidRPr="00B63807" w:rsidRDefault="00BC6E77" w:rsidP="00BC6E77">
            <w:pPr>
              <w:pStyle w:val="TableText"/>
            </w:pPr>
            <w:r w:rsidRPr="00B63807">
              <w:t>The fold change values are not actual values.  They simply represent whether the gene expression was down-regulated (-1), up-regulated (1), or unchanged (0).</w:t>
            </w:r>
          </w:p>
        </w:tc>
      </w:tr>
    </w:tbl>
    <w:p w:rsidR="00BC6E77" w:rsidRDefault="00BC6E77" w:rsidP="00BC6E77">
      <w:pPr>
        <w:pStyle w:val="Spacer"/>
        <w:tabs>
          <w:tab w:val="clear" w:pos="360"/>
          <w:tab w:val="clear" w:pos="720"/>
          <w:tab w:val="clear" w:pos="1080"/>
          <w:tab w:val="clear" w:pos="1440"/>
          <w:tab w:val="clear" w:pos="1800"/>
          <w:tab w:val="clear" w:pos="2160"/>
        </w:tabs>
      </w:pPr>
    </w:p>
    <w:p w:rsidR="00BC6E77" w:rsidRDefault="00BC6E77" w:rsidP="00BC6E77">
      <w:pPr>
        <w:pStyle w:val="ListBullet2"/>
        <w:numPr>
          <w:ilvl w:val="1"/>
          <w:numId w:val="2"/>
        </w:numPr>
      </w:pPr>
      <w:r>
        <w:t xml:space="preserve">In </w:t>
      </w:r>
      <w:r w:rsidRPr="007A0FE6">
        <w:rPr>
          <w:rStyle w:val="Bold"/>
        </w:rPr>
        <w:t>Upload File</w:t>
      </w:r>
      <w:r>
        <w:t xml:space="preserve">, specify the path and name of the file that contains the genes to import.  Use the </w:t>
      </w:r>
      <w:r w:rsidRPr="007A0FE6">
        <w:rPr>
          <w:rStyle w:val="Bold"/>
        </w:rPr>
        <w:t>Browse</w:t>
      </w:r>
      <w:r>
        <w:t xml:space="preserve"> button to select the file from the navigation tree.</w:t>
      </w:r>
    </w:p>
    <w:p w:rsidR="00BC6E77" w:rsidRDefault="00BC6E77" w:rsidP="00BC6E77">
      <w:pPr>
        <w:pStyle w:val="ListNumber"/>
        <w:keepNext/>
        <w:numPr>
          <w:ilvl w:val="1"/>
          <w:numId w:val="9"/>
        </w:numPr>
      </w:pPr>
      <w:r>
        <w:lastRenderedPageBreak/>
        <w:t xml:space="preserve">Specify values in any other relevant fields on this gene wizard page, </w:t>
      </w:r>
      <w:proofErr w:type="gramStart"/>
      <w:r>
        <w:t>then</w:t>
      </w:r>
      <w:proofErr w:type="gramEnd"/>
      <w:r>
        <w:t xml:space="preserve"> click </w:t>
      </w:r>
      <w:r w:rsidRPr="00AC37F5">
        <w:rPr>
          <w:rStyle w:val="Bold"/>
        </w:rPr>
        <w:t>Save</w:t>
      </w:r>
      <w:r>
        <w:t xml:space="preserve"> to save the gene signature.</w:t>
      </w:r>
    </w:p>
    <w:p w:rsidR="00BC6E77" w:rsidRDefault="00BC6E77" w:rsidP="00BC6E77">
      <w:pPr>
        <w:pStyle w:val="NormalIndent"/>
      </w:pPr>
      <w:r>
        <w:t xml:space="preserve">The new gene signature appears in the </w:t>
      </w:r>
      <w:r w:rsidRPr="007A7736">
        <w:rPr>
          <w:rStyle w:val="Bold"/>
        </w:rPr>
        <w:t>Gene Signature List</w:t>
      </w:r>
      <w:r>
        <w:t xml:space="preserve"> at the top of the Gene Signature/List view:</w:t>
      </w:r>
    </w:p>
    <w:p w:rsidR="00BC6E77" w:rsidRDefault="00BC6E77" w:rsidP="00BC6E77">
      <w:pPr>
        <w:pStyle w:val="NormalIndent"/>
      </w:pPr>
      <w:r>
        <w:rPr>
          <w:noProof/>
        </w:rPr>
        <w:drawing>
          <wp:inline distT="0" distB="0" distL="0" distR="0">
            <wp:extent cx="5486400" cy="750595"/>
            <wp:effectExtent l="0" t="0" r="0" b="0"/>
            <wp:docPr id="44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0" cstate="print"/>
                    <a:srcRect/>
                    <a:stretch>
                      <a:fillRect/>
                    </a:stretch>
                  </pic:blipFill>
                  <pic:spPr bwMode="auto">
                    <a:xfrm>
                      <a:off x="0" y="0"/>
                      <a:ext cx="5486400" cy="750595"/>
                    </a:xfrm>
                    <a:prstGeom prst="rect">
                      <a:avLst/>
                    </a:prstGeom>
                    <a:noFill/>
                    <a:ln w="9525">
                      <a:noFill/>
                      <a:miter lim="800000"/>
                      <a:headEnd/>
                      <a:tailEnd/>
                    </a:ln>
                  </pic:spPr>
                </pic:pic>
              </a:graphicData>
            </a:graphic>
          </wp:inline>
        </w:drawing>
      </w:r>
    </w:p>
    <w:p w:rsidR="00BC6E77" w:rsidRDefault="00BC6E77" w:rsidP="00BC6E77">
      <w:pPr>
        <w:pStyle w:val="Heading4"/>
      </w:pPr>
      <w:r>
        <w:t>Making a New Gene Signature Public</w:t>
      </w:r>
    </w:p>
    <w:p w:rsidR="00BC6E77" w:rsidRDefault="00BC6E77" w:rsidP="00BC6E77">
      <w:r>
        <w:t xml:space="preserve">By default, a newly created gene signature is private.  </w:t>
      </w:r>
    </w:p>
    <w:p w:rsidR="00BC6E77" w:rsidRDefault="00BC6E77" w:rsidP="00BC6E77">
      <w:pPr>
        <w:pStyle w:val="ListNumStart"/>
        <w:numPr>
          <w:ilvl w:val="0"/>
          <w:numId w:val="9"/>
        </w:numPr>
      </w:pPr>
      <w:r>
        <w:t>To make a gene signature public:</w:t>
      </w:r>
    </w:p>
    <w:p w:rsidR="00BC6E77" w:rsidRDefault="00BC6E77" w:rsidP="00BC6E77">
      <w:pPr>
        <w:pStyle w:val="ListNumber"/>
        <w:numPr>
          <w:ilvl w:val="1"/>
          <w:numId w:val="9"/>
        </w:numPr>
      </w:pPr>
      <w:r>
        <w:t xml:space="preserve">In the </w:t>
      </w:r>
      <w:r w:rsidRPr="007A7736">
        <w:rPr>
          <w:rStyle w:val="Bold"/>
        </w:rPr>
        <w:t>Gene Signature List</w:t>
      </w:r>
      <w:r>
        <w:t xml:space="preserve">, click the </w:t>
      </w:r>
      <w:r w:rsidRPr="007A7736">
        <w:rPr>
          <w:rStyle w:val="Bold"/>
        </w:rPr>
        <w:t>Select</w:t>
      </w:r>
      <w:r>
        <w:t xml:space="preserve"> </w:t>
      </w:r>
      <w:r w:rsidRPr="007A7736">
        <w:rPr>
          <w:rStyle w:val="Bold"/>
        </w:rPr>
        <w:t>Action</w:t>
      </w:r>
      <w:r>
        <w:t xml:space="preserve"> dropdown to the right of the gene signature you just created.</w:t>
      </w:r>
    </w:p>
    <w:p w:rsidR="00BC6E77" w:rsidRDefault="00BC6E77" w:rsidP="00BC6E77">
      <w:pPr>
        <w:pStyle w:val="ListNumber"/>
        <w:numPr>
          <w:ilvl w:val="1"/>
          <w:numId w:val="9"/>
        </w:numPr>
      </w:pPr>
      <w:r>
        <w:t xml:space="preserve">Click </w:t>
      </w:r>
      <w:r w:rsidRPr="007A7736">
        <w:rPr>
          <w:rStyle w:val="Bold"/>
        </w:rPr>
        <w:t>Make Public</w:t>
      </w:r>
      <w:r>
        <w:t xml:space="preserve"> in the dropdown list:</w:t>
      </w:r>
    </w:p>
    <w:p w:rsidR="00BC6E77" w:rsidRDefault="00BC6E77" w:rsidP="00BC6E77">
      <w:pPr>
        <w:pStyle w:val="NormalIndent"/>
      </w:pPr>
      <w:r>
        <w:rPr>
          <w:noProof/>
        </w:rPr>
        <w:drawing>
          <wp:inline distT="0" distB="0" distL="0" distR="0">
            <wp:extent cx="5476875" cy="1228725"/>
            <wp:effectExtent l="0" t="0" r="9525" b="9525"/>
            <wp:docPr id="44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1" cstate="print"/>
                    <a:srcRect/>
                    <a:stretch>
                      <a:fillRect/>
                    </a:stretch>
                  </pic:blipFill>
                  <pic:spPr bwMode="auto">
                    <a:xfrm>
                      <a:off x="0" y="0"/>
                      <a:ext cx="5476875" cy="1228725"/>
                    </a:xfrm>
                    <a:prstGeom prst="rect">
                      <a:avLst/>
                    </a:prstGeom>
                    <a:noFill/>
                    <a:ln w="9525">
                      <a:noFill/>
                      <a:miter lim="800000"/>
                      <a:headEnd/>
                      <a:tailEnd/>
                    </a:ln>
                  </pic:spPr>
                </pic:pic>
              </a:graphicData>
            </a:graphic>
          </wp:inline>
        </w:drawing>
      </w:r>
    </w:p>
    <w:p w:rsidR="00BC6E77" w:rsidRDefault="00BC6E77" w:rsidP="00BC6E77">
      <w:pPr>
        <w:pStyle w:val="NormalIndent"/>
      </w:pPr>
      <w:r>
        <w:t xml:space="preserve">After you click </w:t>
      </w:r>
      <w:r w:rsidRPr="00712D68">
        <w:rPr>
          <w:rStyle w:val="Bold"/>
        </w:rPr>
        <w:t>Make Public</w:t>
      </w:r>
      <w:r>
        <w:t xml:space="preserve">, the value in the </w:t>
      </w:r>
      <w:r w:rsidRPr="00712D68">
        <w:rPr>
          <w:rStyle w:val="Bold"/>
        </w:rPr>
        <w:t>Public</w:t>
      </w:r>
      <w:r>
        <w:t xml:space="preserve"> column for the gene signature changes from </w:t>
      </w:r>
      <w:r w:rsidRPr="00712D68">
        <w:rPr>
          <w:rStyle w:val="Bold"/>
        </w:rPr>
        <w:t>No</w:t>
      </w:r>
      <w:r>
        <w:t xml:space="preserve"> to </w:t>
      </w:r>
      <w:r w:rsidRPr="00712D68">
        <w:rPr>
          <w:rStyle w:val="Bold"/>
        </w:rPr>
        <w:t>Yes</w:t>
      </w:r>
      <w:r w:rsidRPr="00712D68">
        <w:t>:</w:t>
      </w:r>
    </w:p>
    <w:p w:rsidR="00BC6E77" w:rsidRDefault="00BC6E77" w:rsidP="00BC6E77">
      <w:pPr>
        <w:pStyle w:val="NormalIndent"/>
      </w:pPr>
      <w:r>
        <w:rPr>
          <w:noProof/>
        </w:rPr>
        <w:drawing>
          <wp:inline distT="0" distB="0" distL="0" distR="0">
            <wp:extent cx="5486400" cy="739140"/>
            <wp:effectExtent l="0" t="0" r="0" b="3810"/>
            <wp:docPr id="44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2" cstate="print"/>
                    <a:srcRect/>
                    <a:stretch>
                      <a:fillRect/>
                    </a:stretch>
                  </pic:blipFill>
                  <pic:spPr bwMode="auto">
                    <a:xfrm>
                      <a:off x="0" y="0"/>
                      <a:ext cx="5486400" cy="739140"/>
                    </a:xfrm>
                    <a:prstGeom prst="rect">
                      <a:avLst/>
                    </a:prstGeom>
                    <a:noFill/>
                    <a:ln w="9525">
                      <a:noFill/>
                      <a:miter lim="800000"/>
                      <a:headEnd/>
                      <a:tailEnd/>
                    </a:ln>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098"/>
        <w:gridCol w:w="7758"/>
      </w:tblGrid>
      <w:tr w:rsidR="00BC6E77" w:rsidTr="00BC6E77">
        <w:tc>
          <w:tcPr>
            <w:tcW w:w="1098" w:type="dxa"/>
          </w:tcPr>
          <w:p w:rsidR="00BC6E77" w:rsidRDefault="00BC6E77" w:rsidP="00BC6E77">
            <w:pPr>
              <w:jc w:val="center"/>
            </w:pPr>
            <w:r>
              <w:rPr>
                <w:noProof/>
              </w:rPr>
              <w:drawing>
                <wp:inline distT="0" distB="0" distL="0" distR="0">
                  <wp:extent cx="338328" cy="274320"/>
                  <wp:effectExtent l="0" t="0" r="5080" b="0"/>
                  <wp:docPr id="189" name="Picture 189" descr="C:\Users\bkingsbury\Dropbox\Stuff\Recombinant\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kingsbury\Dropbox\Stuff\Recombinant\note.png"/>
                          <pic:cNvPicPr>
                            <a:picLocks noChangeAspect="1" noChangeArrowheads="1"/>
                          </pic:cNvPicPr>
                        </pic:nvPicPr>
                        <pic:blipFill rotWithShape="1">
                          <a:blip r:embed="rId1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8989" b="10674"/>
                          <a:stretch/>
                        </pic:blipFill>
                        <pic:spPr bwMode="auto">
                          <a:xfrm>
                            <a:off x="0" y="0"/>
                            <a:ext cx="338328" cy="27432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tc>
        <w:tc>
          <w:tcPr>
            <w:tcW w:w="7758" w:type="dxa"/>
          </w:tcPr>
          <w:p w:rsidR="00BC6E77" w:rsidRPr="001C3301" w:rsidRDefault="00BC6E77" w:rsidP="00BC6E77">
            <w:pPr>
              <w:rPr>
                <w:szCs w:val="20"/>
              </w:rPr>
            </w:pPr>
            <w:proofErr w:type="gramStart"/>
            <w:r>
              <w:t>tranSMART</w:t>
            </w:r>
            <w:proofErr w:type="gramEnd"/>
            <w:r>
              <w:rPr>
                <w:szCs w:val="20"/>
              </w:rPr>
              <w:t xml:space="preserve"> users assigned the role </w:t>
            </w:r>
            <w:r w:rsidRPr="00523A92">
              <w:rPr>
                <w:rStyle w:val="CodeText"/>
              </w:rPr>
              <w:t>ROLE_ADMIN</w:t>
            </w:r>
            <w:r>
              <w:rPr>
                <w:color w:val="000000" w:themeColor="text1"/>
              </w:rPr>
              <w:t xml:space="preserve"> have access to both public and private gene signatures.</w:t>
            </w:r>
          </w:p>
        </w:tc>
      </w:tr>
    </w:tbl>
    <w:p w:rsidR="00BC6E77" w:rsidRDefault="00BC6E77" w:rsidP="00BC6E77">
      <w:pPr>
        <w:pStyle w:val="Heading2"/>
      </w:pPr>
      <w:bookmarkStart w:id="215" w:name="_Toc297057944"/>
      <w:bookmarkStart w:id="216" w:name="_Toc322517873"/>
      <w:bookmarkStart w:id="217" w:name="_Toc366653725"/>
      <w:r>
        <w:lastRenderedPageBreak/>
        <w:t>Performing Actions on Your Gene Signatures</w:t>
      </w:r>
      <w:bookmarkEnd w:id="215"/>
      <w:bookmarkEnd w:id="216"/>
      <w:bookmarkEnd w:id="217"/>
    </w:p>
    <w:p w:rsidR="00BC6E77" w:rsidRDefault="00BC6E77" w:rsidP="00BC6E77">
      <w:pPr>
        <w:pStyle w:val="ListNumStart"/>
        <w:numPr>
          <w:ilvl w:val="0"/>
          <w:numId w:val="9"/>
        </w:numPr>
      </w:pPr>
      <w:r>
        <w:t>To edit or perform other actions on a gene signature in your gene signature list:</w:t>
      </w:r>
    </w:p>
    <w:p w:rsidR="00BC6E77" w:rsidRDefault="00BC6E77" w:rsidP="00BC6E77">
      <w:pPr>
        <w:pStyle w:val="ListNumber"/>
        <w:keepNext/>
        <w:numPr>
          <w:ilvl w:val="1"/>
          <w:numId w:val="9"/>
        </w:numPr>
      </w:pPr>
      <w:r>
        <w:t xml:space="preserve">In tranSMART, click the </w:t>
      </w:r>
      <w:r w:rsidRPr="00811596">
        <w:rPr>
          <w:rStyle w:val="Bold"/>
        </w:rPr>
        <w:t>Gene Signature/Lists</w:t>
      </w:r>
      <w:r>
        <w:t xml:space="preserve"> tab.</w:t>
      </w:r>
    </w:p>
    <w:p w:rsidR="00BC6E77" w:rsidRDefault="00BC6E77" w:rsidP="00BC6E77">
      <w:pPr>
        <w:pStyle w:val="NormalIndent"/>
        <w:keepNext/>
      </w:pPr>
      <w:r>
        <w:t xml:space="preserve">The </w:t>
      </w:r>
      <w:r w:rsidRPr="00C80E98">
        <w:rPr>
          <w:rStyle w:val="Bold"/>
        </w:rPr>
        <w:t>Gene Signature List</w:t>
      </w:r>
      <w:r>
        <w:t xml:space="preserve"> appears, containing all the genes you have created:</w:t>
      </w:r>
    </w:p>
    <w:p w:rsidR="00BC6E77" w:rsidRDefault="00BC6E77" w:rsidP="00BC6E77">
      <w:pPr>
        <w:pStyle w:val="NormalIndent"/>
      </w:pPr>
      <w:r>
        <w:rPr>
          <w:noProof/>
        </w:rPr>
        <w:drawing>
          <wp:inline distT="0" distB="0" distL="0" distR="0">
            <wp:extent cx="5485823" cy="743305"/>
            <wp:effectExtent l="0" t="0" r="635" b="0"/>
            <wp:docPr id="44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3" cstate="print"/>
                    <a:srcRect t="2985"/>
                    <a:stretch>
                      <a:fillRect/>
                    </a:stretch>
                  </pic:blipFill>
                  <pic:spPr bwMode="auto">
                    <a:xfrm>
                      <a:off x="0" y="0"/>
                      <a:ext cx="5485823" cy="743305"/>
                    </a:xfrm>
                    <a:prstGeom prst="rect">
                      <a:avLst/>
                    </a:prstGeom>
                    <a:noFill/>
                    <a:ln w="9525">
                      <a:noFill/>
                      <a:miter lim="800000"/>
                      <a:headEnd/>
                      <a:tailEnd/>
                    </a:ln>
                  </pic:spPr>
                </pic:pic>
              </a:graphicData>
            </a:graphic>
          </wp:inline>
        </w:drawing>
      </w:r>
    </w:p>
    <w:p w:rsidR="00BC6E77" w:rsidRDefault="00BC6E77" w:rsidP="00BC6E77">
      <w:pPr>
        <w:pStyle w:val="ListNumber"/>
        <w:numPr>
          <w:ilvl w:val="1"/>
          <w:numId w:val="9"/>
        </w:numPr>
      </w:pPr>
      <w:r>
        <w:t xml:space="preserve">Click the </w:t>
      </w:r>
      <w:r w:rsidRPr="0020231C">
        <w:rPr>
          <w:rStyle w:val="Bold"/>
        </w:rPr>
        <w:t xml:space="preserve">Select Action </w:t>
      </w:r>
      <w:r>
        <w:t>dropdown for the gene signature you are acting on. The dropdown contains all the actions you can perform on the gene signature:</w:t>
      </w:r>
    </w:p>
    <w:tbl>
      <w:tblPr>
        <w:tblStyle w:val="tranSMARTTable"/>
        <w:tblW w:w="8520" w:type="dxa"/>
        <w:tblInd w:w="468" w:type="dxa"/>
        <w:tblLook w:val="04A0"/>
      </w:tblPr>
      <w:tblGrid>
        <w:gridCol w:w="2760"/>
        <w:gridCol w:w="5760"/>
      </w:tblGrid>
      <w:tr w:rsidR="00BC6E77" w:rsidTr="00BC6E77">
        <w:trPr>
          <w:cnfStyle w:val="100000000000"/>
        </w:trPr>
        <w:tc>
          <w:tcPr>
            <w:tcW w:w="2760" w:type="dxa"/>
          </w:tcPr>
          <w:p w:rsidR="00BC6E77" w:rsidRPr="001D1363" w:rsidRDefault="00BC6E77" w:rsidP="00BC6E77">
            <w:pPr>
              <w:pStyle w:val="TableHeading"/>
              <w:tabs>
                <w:tab w:val="clear" w:pos="360"/>
                <w:tab w:val="clear" w:pos="720"/>
                <w:tab w:val="clear" w:pos="1080"/>
                <w:tab w:val="clear" w:pos="1440"/>
                <w:tab w:val="clear" w:pos="1800"/>
                <w:tab w:val="clear" w:pos="2160"/>
              </w:tabs>
            </w:pPr>
            <w:r>
              <w:t>Action</w:t>
            </w:r>
          </w:p>
        </w:tc>
        <w:tc>
          <w:tcPr>
            <w:tcW w:w="5760" w:type="dxa"/>
          </w:tcPr>
          <w:p w:rsidR="00BC6E77" w:rsidRPr="001D1363" w:rsidRDefault="00BC6E77" w:rsidP="00BC6E77">
            <w:pPr>
              <w:pStyle w:val="TableHeading"/>
              <w:tabs>
                <w:tab w:val="clear" w:pos="360"/>
                <w:tab w:val="clear" w:pos="720"/>
                <w:tab w:val="clear" w:pos="1080"/>
                <w:tab w:val="clear" w:pos="1440"/>
                <w:tab w:val="clear" w:pos="1800"/>
                <w:tab w:val="clear" w:pos="2160"/>
              </w:tabs>
            </w:pPr>
            <w:r>
              <w:t>Description</w:t>
            </w:r>
          </w:p>
        </w:tc>
      </w:tr>
      <w:tr w:rsidR="00BC6E77" w:rsidTr="00BC6E77">
        <w:tc>
          <w:tcPr>
            <w:tcW w:w="2760" w:type="dxa"/>
          </w:tcPr>
          <w:p w:rsidR="00BC6E77" w:rsidRDefault="00BC6E77" w:rsidP="00BC6E77">
            <w:pPr>
              <w:pStyle w:val="TableText"/>
              <w:keepNext/>
              <w:keepLines/>
              <w:tabs>
                <w:tab w:val="clear" w:pos="360"/>
                <w:tab w:val="clear" w:pos="720"/>
                <w:tab w:val="clear" w:pos="1080"/>
                <w:tab w:val="clear" w:pos="1440"/>
                <w:tab w:val="clear" w:pos="1800"/>
                <w:tab w:val="clear" w:pos="2160"/>
              </w:tabs>
            </w:pPr>
            <w:r>
              <w:t>Clone</w:t>
            </w:r>
          </w:p>
        </w:tc>
        <w:tc>
          <w:tcPr>
            <w:tcW w:w="5760" w:type="dxa"/>
          </w:tcPr>
          <w:p w:rsidR="00BC6E77" w:rsidRDefault="00BC6E77" w:rsidP="00BC6E77">
            <w:pPr>
              <w:pStyle w:val="TableText"/>
              <w:keepNext/>
              <w:keepLines/>
              <w:tabs>
                <w:tab w:val="clear" w:pos="360"/>
                <w:tab w:val="clear" w:pos="720"/>
                <w:tab w:val="clear" w:pos="1080"/>
                <w:tab w:val="clear" w:pos="1440"/>
                <w:tab w:val="clear" w:pos="1800"/>
                <w:tab w:val="clear" w:pos="2160"/>
              </w:tabs>
            </w:pPr>
            <w:r>
              <w:t>Create an exact duplicate of the gene signature definition (</w:t>
            </w:r>
            <w:r w:rsidRPr="00711DCE">
              <w:rPr>
                <w:rStyle w:val="Italic"/>
              </w:rPr>
              <w:t>except</w:t>
            </w:r>
            <w:r>
              <w:t xml:space="preserve"> for the text file containing the gene symbols and fold change values), and display the definition in the gene signature wizard. </w:t>
            </w:r>
          </w:p>
          <w:p w:rsidR="00BC6E77" w:rsidRDefault="00BC6E77" w:rsidP="00BC6E77">
            <w:pPr>
              <w:pStyle w:val="TableText"/>
              <w:keepNext/>
              <w:keepLines/>
              <w:tabs>
                <w:tab w:val="clear" w:pos="360"/>
                <w:tab w:val="clear" w:pos="720"/>
                <w:tab w:val="clear" w:pos="1080"/>
                <w:tab w:val="clear" w:pos="1440"/>
                <w:tab w:val="clear" w:pos="1800"/>
                <w:tab w:val="clear" w:pos="2160"/>
              </w:tabs>
            </w:pPr>
            <w:r>
              <w:t>Cloning a gene signature helps you create a new gene signature with a similar definition to an existing one.  However, it is expected you will import a different set of genes into the gene signature.</w:t>
            </w:r>
          </w:p>
        </w:tc>
      </w:tr>
      <w:tr w:rsidR="00BC6E77" w:rsidTr="00BC6E77">
        <w:tc>
          <w:tcPr>
            <w:tcW w:w="2760" w:type="dxa"/>
          </w:tcPr>
          <w:p w:rsidR="00BC6E77" w:rsidRDefault="00BC6E77" w:rsidP="00BC6E77">
            <w:pPr>
              <w:pStyle w:val="TableText"/>
              <w:keepNext/>
              <w:keepLines/>
              <w:tabs>
                <w:tab w:val="clear" w:pos="360"/>
                <w:tab w:val="clear" w:pos="720"/>
                <w:tab w:val="clear" w:pos="1080"/>
                <w:tab w:val="clear" w:pos="1440"/>
                <w:tab w:val="clear" w:pos="1800"/>
                <w:tab w:val="clear" w:pos="2160"/>
              </w:tabs>
            </w:pPr>
            <w:r>
              <w:t>Delete</w:t>
            </w:r>
          </w:p>
        </w:tc>
        <w:tc>
          <w:tcPr>
            <w:tcW w:w="5760" w:type="dxa"/>
          </w:tcPr>
          <w:p w:rsidR="00BC6E77" w:rsidRDefault="00BC6E77" w:rsidP="00BC6E77">
            <w:pPr>
              <w:pStyle w:val="TableText"/>
              <w:keepNext/>
              <w:keepLines/>
              <w:tabs>
                <w:tab w:val="clear" w:pos="360"/>
                <w:tab w:val="clear" w:pos="720"/>
                <w:tab w:val="clear" w:pos="1080"/>
                <w:tab w:val="clear" w:pos="1440"/>
                <w:tab w:val="clear" w:pos="1800"/>
                <w:tab w:val="clear" w:pos="2160"/>
              </w:tabs>
            </w:pPr>
            <w:r>
              <w:t>Delete the gene signature.</w:t>
            </w:r>
          </w:p>
        </w:tc>
      </w:tr>
      <w:tr w:rsidR="00BC6E77" w:rsidTr="00BC6E77">
        <w:tc>
          <w:tcPr>
            <w:tcW w:w="2760" w:type="dxa"/>
          </w:tcPr>
          <w:p w:rsidR="00BC6E77" w:rsidRDefault="00BC6E77" w:rsidP="00BC6E77">
            <w:pPr>
              <w:pStyle w:val="TableText"/>
              <w:tabs>
                <w:tab w:val="clear" w:pos="360"/>
                <w:tab w:val="clear" w:pos="720"/>
                <w:tab w:val="clear" w:pos="1080"/>
                <w:tab w:val="clear" w:pos="1440"/>
                <w:tab w:val="clear" w:pos="1800"/>
                <w:tab w:val="clear" w:pos="2160"/>
              </w:tabs>
            </w:pPr>
            <w:r>
              <w:t>Edit</w:t>
            </w:r>
          </w:p>
        </w:tc>
        <w:tc>
          <w:tcPr>
            <w:tcW w:w="5760" w:type="dxa"/>
          </w:tcPr>
          <w:p w:rsidR="00BC6E77" w:rsidRDefault="00BC6E77" w:rsidP="00BC6E77">
            <w:pPr>
              <w:pStyle w:val="TableText"/>
              <w:tabs>
                <w:tab w:val="clear" w:pos="360"/>
                <w:tab w:val="clear" w:pos="720"/>
                <w:tab w:val="clear" w:pos="1080"/>
                <w:tab w:val="clear" w:pos="1440"/>
                <w:tab w:val="clear" w:pos="1800"/>
                <w:tab w:val="clear" w:pos="2160"/>
              </w:tabs>
            </w:pPr>
            <w:r>
              <w:t>Open the gene signature in the gene signature wizard for editing.</w:t>
            </w:r>
          </w:p>
          <w:p w:rsidR="00BC6E77" w:rsidRDefault="00BC6E77" w:rsidP="00BC6E77">
            <w:pPr>
              <w:pStyle w:val="TableText"/>
              <w:tabs>
                <w:tab w:val="clear" w:pos="360"/>
                <w:tab w:val="clear" w:pos="720"/>
                <w:tab w:val="clear" w:pos="1080"/>
                <w:tab w:val="clear" w:pos="1440"/>
                <w:tab w:val="clear" w:pos="1800"/>
                <w:tab w:val="clear" w:pos="2160"/>
              </w:tabs>
            </w:pPr>
            <w:r>
              <w:t>The gene signature wizard displays all the information in the gene signature, including the reference to the text file containing the list of genes and fold change values. If you want to choose a different text file, click the following label:</w:t>
            </w:r>
          </w:p>
          <w:p w:rsidR="00BC6E77" w:rsidRDefault="00BC6E77" w:rsidP="00BC6E77">
            <w:pPr>
              <w:pStyle w:val="TableText"/>
              <w:tabs>
                <w:tab w:val="clear" w:pos="360"/>
                <w:tab w:val="clear" w:pos="720"/>
                <w:tab w:val="clear" w:pos="1080"/>
                <w:tab w:val="clear" w:pos="1440"/>
                <w:tab w:val="clear" w:pos="1800"/>
                <w:tab w:val="clear" w:pos="2160"/>
              </w:tabs>
            </w:pPr>
            <w:r>
              <w:rPr>
                <w:noProof/>
              </w:rPr>
              <w:drawing>
                <wp:inline distT="0" distB="0" distL="0" distR="0">
                  <wp:extent cx="2720340" cy="205740"/>
                  <wp:effectExtent l="19050" t="0" r="3810" b="0"/>
                  <wp:docPr id="449"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74" cstate="print"/>
                          <a:srcRect/>
                          <a:stretch>
                            <a:fillRect/>
                          </a:stretch>
                        </pic:blipFill>
                        <pic:spPr bwMode="auto">
                          <a:xfrm>
                            <a:off x="0" y="0"/>
                            <a:ext cx="2720340" cy="205740"/>
                          </a:xfrm>
                          <a:prstGeom prst="rect">
                            <a:avLst/>
                          </a:prstGeom>
                          <a:noFill/>
                          <a:ln w="9525">
                            <a:noFill/>
                            <a:miter lim="800000"/>
                            <a:headEnd/>
                            <a:tailEnd/>
                          </a:ln>
                        </pic:spPr>
                      </pic:pic>
                    </a:graphicData>
                  </a:graphic>
                </wp:inline>
              </w:drawing>
            </w:r>
          </w:p>
          <w:p w:rsidR="00BC6E77" w:rsidRDefault="00BC6E77" w:rsidP="00BC6E77">
            <w:pPr>
              <w:pStyle w:val="TableText"/>
              <w:tabs>
                <w:tab w:val="clear" w:pos="360"/>
                <w:tab w:val="clear" w:pos="720"/>
                <w:tab w:val="clear" w:pos="1080"/>
                <w:tab w:val="clear" w:pos="1440"/>
                <w:tab w:val="clear" w:pos="1800"/>
                <w:tab w:val="clear" w:pos="2160"/>
              </w:tabs>
            </w:pPr>
            <w:r>
              <w:t xml:space="preserve">To save any changes you make during editing, you must click the </w:t>
            </w:r>
            <w:r w:rsidRPr="003B70A5">
              <w:rPr>
                <w:rStyle w:val="Bold"/>
              </w:rPr>
              <w:t>Save</w:t>
            </w:r>
            <w:r>
              <w:t xml:space="preserve"> button on the third page of the wizard.</w:t>
            </w:r>
          </w:p>
        </w:tc>
      </w:tr>
      <w:tr w:rsidR="00BC6E77" w:rsidTr="00BC6E77">
        <w:tc>
          <w:tcPr>
            <w:tcW w:w="2760" w:type="dxa"/>
          </w:tcPr>
          <w:p w:rsidR="00BC6E77" w:rsidRDefault="00BC6E77" w:rsidP="00BC6E77">
            <w:pPr>
              <w:pStyle w:val="TableText"/>
              <w:tabs>
                <w:tab w:val="clear" w:pos="360"/>
                <w:tab w:val="clear" w:pos="720"/>
                <w:tab w:val="clear" w:pos="1080"/>
                <w:tab w:val="clear" w:pos="1440"/>
                <w:tab w:val="clear" w:pos="1800"/>
                <w:tab w:val="clear" w:pos="2160"/>
              </w:tabs>
            </w:pPr>
            <w:r>
              <w:t>Edit Items</w:t>
            </w:r>
          </w:p>
        </w:tc>
        <w:tc>
          <w:tcPr>
            <w:tcW w:w="5760" w:type="dxa"/>
          </w:tcPr>
          <w:p w:rsidR="00BC6E77" w:rsidRDefault="00BC6E77" w:rsidP="00BC6E77">
            <w:pPr>
              <w:pStyle w:val="TableText"/>
              <w:tabs>
                <w:tab w:val="clear" w:pos="360"/>
                <w:tab w:val="clear" w:pos="720"/>
                <w:tab w:val="clear" w:pos="1080"/>
                <w:tab w:val="clear" w:pos="1440"/>
                <w:tab w:val="clear" w:pos="1800"/>
                <w:tab w:val="clear" w:pos="2160"/>
              </w:tabs>
            </w:pPr>
            <w:r>
              <w:t>Add, delete, or modify one or more genes in the text file containing the gene symbols and fold change values.</w:t>
            </w:r>
          </w:p>
        </w:tc>
      </w:tr>
      <w:tr w:rsidR="00BC6E77" w:rsidTr="00BC6E77">
        <w:tc>
          <w:tcPr>
            <w:tcW w:w="2760" w:type="dxa"/>
          </w:tcPr>
          <w:p w:rsidR="00BC6E77" w:rsidRDefault="00BC6E77" w:rsidP="00BC6E77">
            <w:pPr>
              <w:pStyle w:val="TableText"/>
              <w:tabs>
                <w:tab w:val="clear" w:pos="360"/>
                <w:tab w:val="clear" w:pos="720"/>
                <w:tab w:val="clear" w:pos="1080"/>
                <w:tab w:val="clear" w:pos="1440"/>
                <w:tab w:val="clear" w:pos="1800"/>
                <w:tab w:val="clear" w:pos="2160"/>
              </w:tabs>
            </w:pPr>
            <w:r>
              <w:t>Excel Download</w:t>
            </w:r>
          </w:p>
        </w:tc>
        <w:tc>
          <w:tcPr>
            <w:tcW w:w="5760" w:type="dxa"/>
          </w:tcPr>
          <w:p w:rsidR="00BC6E77" w:rsidRDefault="00BC6E77" w:rsidP="00BC6E77">
            <w:pPr>
              <w:pStyle w:val="TableText"/>
              <w:tabs>
                <w:tab w:val="clear" w:pos="360"/>
                <w:tab w:val="clear" w:pos="720"/>
                <w:tab w:val="clear" w:pos="1080"/>
                <w:tab w:val="clear" w:pos="1440"/>
                <w:tab w:val="clear" w:pos="1800"/>
                <w:tab w:val="clear" w:pos="2160"/>
              </w:tabs>
            </w:pPr>
            <w:r>
              <w:t>Generate the entire contents of the gene signature, including the information in the text file containing the gene symbols and fold change values, to a Microsoft Excel spreadsheet.</w:t>
            </w:r>
          </w:p>
          <w:p w:rsidR="00BC6E77" w:rsidRDefault="00BC6E77" w:rsidP="00BC6E77">
            <w:pPr>
              <w:pStyle w:val="TableText"/>
              <w:tabs>
                <w:tab w:val="clear" w:pos="360"/>
                <w:tab w:val="clear" w:pos="720"/>
                <w:tab w:val="clear" w:pos="1080"/>
                <w:tab w:val="clear" w:pos="1440"/>
                <w:tab w:val="clear" w:pos="1800"/>
                <w:tab w:val="clear" w:pos="2160"/>
              </w:tabs>
            </w:pPr>
            <w:r>
              <w:t>The gene signature definition and gene symbols/fold change values are written to separate spreadsheets.</w:t>
            </w:r>
          </w:p>
        </w:tc>
      </w:tr>
      <w:tr w:rsidR="00BC6E77" w:rsidTr="00BC6E77">
        <w:tc>
          <w:tcPr>
            <w:tcW w:w="2760" w:type="dxa"/>
          </w:tcPr>
          <w:p w:rsidR="00BC6E77" w:rsidRDefault="00BC6E77" w:rsidP="00BC6E77">
            <w:pPr>
              <w:pStyle w:val="TableText"/>
              <w:tabs>
                <w:tab w:val="clear" w:pos="360"/>
                <w:tab w:val="clear" w:pos="720"/>
                <w:tab w:val="clear" w:pos="1080"/>
                <w:tab w:val="clear" w:pos="1440"/>
                <w:tab w:val="clear" w:pos="1800"/>
                <w:tab w:val="clear" w:pos="2160"/>
              </w:tabs>
            </w:pPr>
            <w:r>
              <w:lastRenderedPageBreak/>
              <w:t>Make Public</w:t>
            </w:r>
          </w:p>
        </w:tc>
        <w:tc>
          <w:tcPr>
            <w:tcW w:w="5760" w:type="dxa"/>
          </w:tcPr>
          <w:p w:rsidR="00BC6E77" w:rsidRDefault="00BC6E77" w:rsidP="00BC6E77">
            <w:pPr>
              <w:pStyle w:val="TableText"/>
              <w:tabs>
                <w:tab w:val="clear" w:pos="360"/>
                <w:tab w:val="clear" w:pos="720"/>
                <w:tab w:val="clear" w:pos="1080"/>
                <w:tab w:val="clear" w:pos="1440"/>
                <w:tab w:val="clear" w:pos="1800"/>
                <w:tab w:val="clear" w:pos="2160"/>
              </w:tabs>
            </w:pPr>
            <w:r>
              <w:t>Make a private gene signature public.</w:t>
            </w:r>
          </w:p>
          <w:p w:rsidR="00BC6E77" w:rsidRDefault="00BC6E77" w:rsidP="00BC6E77">
            <w:pPr>
              <w:pStyle w:val="TableText"/>
              <w:tabs>
                <w:tab w:val="clear" w:pos="360"/>
                <w:tab w:val="clear" w:pos="720"/>
                <w:tab w:val="clear" w:pos="1080"/>
                <w:tab w:val="clear" w:pos="1440"/>
                <w:tab w:val="clear" w:pos="1800"/>
                <w:tab w:val="clear" w:pos="2160"/>
              </w:tabs>
            </w:pPr>
            <w:r w:rsidRPr="00436D50">
              <w:rPr>
                <w:rStyle w:val="Bold"/>
                <w:color w:val="1F497D" w:themeColor="text2"/>
              </w:rPr>
              <w:t>Note:</w:t>
            </w:r>
            <w:r>
              <w:t xml:space="preserve"> To make a public gene signature private, edit the gene signature and set the </w:t>
            </w:r>
            <w:r w:rsidRPr="00436D50">
              <w:rPr>
                <w:rStyle w:val="Bold"/>
              </w:rPr>
              <w:t>Public?</w:t>
            </w:r>
            <w:r>
              <w:t xml:space="preserve"> field to </w:t>
            </w:r>
            <w:r w:rsidRPr="00436D50">
              <w:rPr>
                <w:rStyle w:val="Bold"/>
              </w:rPr>
              <w:t>No</w:t>
            </w:r>
            <w:r>
              <w:t xml:space="preserve"> on the first page of the gene signature wizard:</w:t>
            </w:r>
          </w:p>
          <w:p w:rsidR="00BC6E77" w:rsidRDefault="00BC6E77" w:rsidP="00BC6E77">
            <w:pPr>
              <w:pStyle w:val="TableText"/>
              <w:tabs>
                <w:tab w:val="clear" w:pos="360"/>
                <w:tab w:val="clear" w:pos="720"/>
                <w:tab w:val="clear" w:pos="1080"/>
                <w:tab w:val="clear" w:pos="1440"/>
                <w:tab w:val="clear" w:pos="1800"/>
                <w:tab w:val="clear" w:pos="2160"/>
              </w:tabs>
            </w:pPr>
            <w:r>
              <w:rPr>
                <w:noProof/>
              </w:rPr>
              <w:drawing>
                <wp:inline distT="0" distB="0" distL="0" distR="0">
                  <wp:extent cx="1828800" cy="213360"/>
                  <wp:effectExtent l="19050" t="0" r="0" b="0"/>
                  <wp:docPr id="45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75" cstate="print"/>
                          <a:srcRect/>
                          <a:stretch>
                            <a:fillRect/>
                          </a:stretch>
                        </pic:blipFill>
                        <pic:spPr bwMode="auto">
                          <a:xfrm>
                            <a:off x="0" y="0"/>
                            <a:ext cx="1828800" cy="213360"/>
                          </a:xfrm>
                          <a:prstGeom prst="rect">
                            <a:avLst/>
                          </a:prstGeom>
                          <a:noFill/>
                          <a:ln w="9525">
                            <a:noFill/>
                            <a:miter lim="800000"/>
                            <a:headEnd/>
                            <a:tailEnd/>
                          </a:ln>
                        </pic:spPr>
                      </pic:pic>
                    </a:graphicData>
                  </a:graphic>
                </wp:inline>
              </w:drawing>
            </w:r>
          </w:p>
        </w:tc>
      </w:tr>
    </w:tbl>
    <w:p w:rsidR="00BC6E77" w:rsidRDefault="00BC6E77" w:rsidP="00BC6E77">
      <w:pPr>
        <w:pStyle w:val="Spacer"/>
      </w:pPr>
    </w:p>
    <w:p w:rsidR="00BC6E77" w:rsidRDefault="00BC6E77" w:rsidP="00BC6E77">
      <w:pPr>
        <w:pStyle w:val="Heading2"/>
      </w:pPr>
      <w:bookmarkStart w:id="218" w:name="_Toc297057945"/>
      <w:bookmarkStart w:id="219" w:name="_Toc322517874"/>
      <w:bookmarkStart w:id="220" w:name="_Toc366653726"/>
      <w:r>
        <w:t>Performing Actions on Other Users’ Signatures</w:t>
      </w:r>
      <w:bookmarkEnd w:id="218"/>
      <w:bookmarkEnd w:id="219"/>
      <w:bookmarkEnd w:id="220"/>
      <w:r>
        <w:t xml:space="preserve"> </w:t>
      </w:r>
    </w:p>
    <w:p w:rsidR="00BC6E77" w:rsidRDefault="00BC6E77" w:rsidP="00BC6E77">
      <w:r>
        <w:t>You can perform actions on gene signatures that other tranSMART users have created.  The gene signatures you can access and the actions you can perform on them depend on the role assigned to your tranSMART user ID, as follows:</w:t>
      </w:r>
    </w:p>
    <w:tbl>
      <w:tblPr>
        <w:tblStyle w:val="tranSMARTTable"/>
        <w:tblW w:w="8880" w:type="dxa"/>
        <w:tblInd w:w="108" w:type="dxa"/>
        <w:tblLook w:val="04A0"/>
      </w:tblPr>
      <w:tblGrid>
        <w:gridCol w:w="3457"/>
        <w:gridCol w:w="5423"/>
      </w:tblGrid>
      <w:tr w:rsidR="00BC6E77" w:rsidRPr="001D1363" w:rsidTr="00BC6E77">
        <w:trPr>
          <w:cnfStyle w:val="100000000000"/>
        </w:trPr>
        <w:tc>
          <w:tcPr>
            <w:tcW w:w="3120" w:type="dxa"/>
          </w:tcPr>
          <w:p w:rsidR="00BC6E77" w:rsidRPr="001D1363" w:rsidRDefault="00BC6E77" w:rsidP="00BC6E77">
            <w:pPr>
              <w:pStyle w:val="TableHeading"/>
              <w:tabs>
                <w:tab w:val="clear" w:pos="360"/>
                <w:tab w:val="clear" w:pos="720"/>
                <w:tab w:val="clear" w:pos="1080"/>
                <w:tab w:val="clear" w:pos="1440"/>
                <w:tab w:val="clear" w:pos="1800"/>
                <w:tab w:val="clear" w:pos="2160"/>
              </w:tabs>
            </w:pPr>
            <w:r>
              <w:t>Role</w:t>
            </w:r>
          </w:p>
        </w:tc>
        <w:tc>
          <w:tcPr>
            <w:tcW w:w="5760" w:type="dxa"/>
          </w:tcPr>
          <w:p w:rsidR="00BC6E77" w:rsidRPr="001D1363" w:rsidRDefault="00BC6E77" w:rsidP="00BC6E77">
            <w:pPr>
              <w:pStyle w:val="TableHeading"/>
              <w:tabs>
                <w:tab w:val="clear" w:pos="360"/>
                <w:tab w:val="clear" w:pos="720"/>
                <w:tab w:val="clear" w:pos="1080"/>
                <w:tab w:val="clear" w:pos="1440"/>
                <w:tab w:val="clear" w:pos="1800"/>
                <w:tab w:val="clear" w:pos="2160"/>
              </w:tabs>
            </w:pPr>
            <w:r>
              <w:t>Authorized Actions</w:t>
            </w:r>
          </w:p>
        </w:tc>
      </w:tr>
      <w:tr w:rsidR="00BC6E77" w:rsidTr="00BC6E77">
        <w:tc>
          <w:tcPr>
            <w:tcW w:w="3120" w:type="dxa"/>
          </w:tcPr>
          <w:p w:rsidR="00BC6E77" w:rsidRPr="00780B87" w:rsidRDefault="00BC6E77" w:rsidP="00BC6E77">
            <w:pPr>
              <w:pStyle w:val="TableText"/>
              <w:keepNext/>
              <w:keepLines/>
              <w:tabs>
                <w:tab w:val="clear" w:pos="360"/>
                <w:tab w:val="clear" w:pos="720"/>
                <w:tab w:val="clear" w:pos="1080"/>
                <w:tab w:val="clear" w:pos="1440"/>
                <w:tab w:val="clear" w:pos="1800"/>
                <w:tab w:val="clear" w:pos="2160"/>
              </w:tabs>
              <w:rPr>
                <w:rStyle w:val="CodeText"/>
                <w:szCs w:val="18"/>
              </w:rPr>
            </w:pPr>
            <w:r w:rsidRPr="00780B87">
              <w:rPr>
                <w:rStyle w:val="CodeText"/>
                <w:szCs w:val="18"/>
              </w:rPr>
              <w:t>ROLE_ADMIN</w:t>
            </w:r>
            <w:r w:rsidRPr="00780B87">
              <w:rPr>
                <w:rStyle w:val="CodeText"/>
                <w:szCs w:val="18"/>
              </w:rPr>
              <w:br/>
            </w:r>
          </w:p>
        </w:tc>
        <w:tc>
          <w:tcPr>
            <w:tcW w:w="5760" w:type="dxa"/>
          </w:tcPr>
          <w:p w:rsidR="00BC6E77" w:rsidRDefault="00BC6E77" w:rsidP="00BC6E77">
            <w:pPr>
              <w:pStyle w:val="TableText"/>
              <w:keepNext/>
              <w:keepLines/>
              <w:tabs>
                <w:tab w:val="clear" w:pos="360"/>
                <w:tab w:val="clear" w:pos="720"/>
                <w:tab w:val="clear" w:pos="1080"/>
                <w:tab w:val="clear" w:pos="1440"/>
                <w:tab w:val="clear" w:pos="1800"/>
                <w:tab w:val="clear" w:pos="2160"/>
              </w:tabs>
            </w:pPr>
            <w:r>
              <w:t>All actions on all gene signatures, both public and private.</w:t>
            </w:r>
          </w:p>
        </w:tc>
      </w:tr>
      <w:tr w:rsidR="00BC6E77" w:rsidTr="00BC6E77">
        <w:tc>
          <w:tcPr>
            <w:tcW w:w="3120" w:type="dxa"/>
          </w:tcPr>
          <w:p w:rsidR="00BC6E77" w:rsidRPr="00780B87" w:rsidRDefault="00BC6E77" w:rsidP="00BC6E77">
            <w:pPr>
              <w:pStyle w:val="TableText"/>
              <w:keepNext/>
              <w:keepLines/>
              <w:tabs>
                <w:tab w:val="clear" w:pos="360"/>
                <w:tab w:val="clear" w:pos="720"/>
                <w:tab w:val="clear" w:pos="1080"/>
                <w:tab w:val="clear" w:pos="1440"/>
                <w:tab w:val="clear" w:pos="1800"/>
                <w:tab w:val="clear" w:pos="2160"/>
              </w:tabs>
              <w:rPr>
                <w:rStyle w:val="CodeText"/>
                <w:szCs w:val="18"/>
              </w:rPr>
            </w:pPr>
            <w:r w:rsidRPr="00780B87">
              <w:rPr>
                <w:rStyle w:val="CodeText"/>
                <w:szCs w:val="18"/>
              </w:rPr>
              <w:t>ROLE_SPECTATOR</w:t>
            </w:r>
            <w:r w:rsidRPr="00780B87">
              <w:rPr>
                <w:rStyle w:val="CodeText"/>
                <w:szCs w:val="18"/>
              </w:rPr>
              <w:br/>
              <w:t>ROLE_STUDY_OWNER</w:t>
            </w:r>
            <w:r w:rsidRPr="00780B87">
              <w:rPr>
                <w:rStyle w:val="CodeText"/>
                <w:szCs w:val="18"/>
              </w:rPr>
              <w:br/>
              <w:t>ROLE_DATASET_EXPLORER_ADMIN</w:t>
            </w:r>
          </w:p>
        </w:tc>
        <w:tc>
          <w:tcPr>
            <w:tcW w:w="5760" w:type="dxa"/>
          </w:tcPr>
          <w:p w:rsidR="00BC6E77" w:rsidRDefault="00BC6E77" w:rsidP="00BC6E77">
            <w:pPr>
              <w:pStyle w:val="TableText"/>
              <w:keepNext/>
              <w:keepLines/>
              <w:tabs>
                <w:tab w:val="clear" w:pos="360"/>
                <w:tab w:val="clear" w:pos="720"/>
                <w:tab w:val="clear" w:pos="1080"/>
                <w:tab w:val="clear" w:pos="1440"/>
                <w:tab w:val="clear" w:pos="1800"/>
                <w:tab w:val="clear" w:pos="2160"/>
              </w:tabs>
            </w:pPr>
            <w:r>
              <w:t xml:space="preserve">Only </w:t>
            </w:r>
            <w:r w:rsidRPr="00780B87">
              <w:rPr>
                <w:rStyle w:val="Bold"/>
              </w:rPr>
              <w:t>Clone</w:t>
            </w:r>
            <w:r>
              <w:t xml:space="preserve"> and </w:t>
            </w:r>
            <w:r w:rsidRPr="00780B87">
              <w:rPr>
                <w:rStyle w:val="Bold"/>
              </w:rPr>
              <w:t>Excel</w:t>
            </w:r>
            <w:r>
              <w:t xml:space="preserve"> </w:t>
            </w:r>
            <w:r w:rsidRPr="00780B87">
              <w:rPr>
                <w:rStyle w:val="Bold"/>
              </w:rPr>
              <w:t>Download</w:t>
            </w:r>
            <w:r>
              <w:t>, and only on public gene signatures.</w:t>
            </w:r>
          </w:p>
        </w:tc>
      </w:tr>
    </w:tbl>
    <w:p w:rsidR="00BC6E77" w:rsidRPr="0069614B" w:rsidRDefault="00BC6E77" w:rsidP="00BC6E77">
      <w:pPr>
        <w:pStyle w:val="Spacer"/>
      </w:pPr>
    </w:p>
    <w:p w:rsidR="00BC6E77" w:rsidRDefault="00BC6E77" w:rsidP="00BC6E77">
      <w:pPr>
        <w:pStyle w:val="ListNumStart"/>
        <w:numPr>
          <w:ilvl w:val="0"/>
          <w:numId w:val="9"/>
        </w:numPr>
      </w:pPr>
      <w:r>
        <w:t>To edit or perform actions on a gene signature other than your own:</w:t>
      </w:r>
    </w:p>
    <w:p w:rsidR="00BC6E77" w:rsidRDefault="00BC6E77" w:rsidP="00BC6E77">
      <w:pPr>
        <w:pStyle w:val="ListNumber"/>
        <w:numPr>
          <w:ilvl w:val="1"/>
          <w:numId w:val="9"/>
        </w:numPr>
      </w:pPr>
      <w:r>
        <w:t xml:space="preserve">In tranSMART, click the </w:t>
      </w:r>
      <w:r w:rsidRPr="00811596">
        <w:rPr>
          <w:rStyle w:val="Bold"/>
        </w:rPr>
        <w:t>Gene Signature/Lists</w:t>
      </w:r>
      <w:r>
        <w:t xml:space="preserve"> tab.</w:t>
      </w:r>
    </w:p>
    <w:p w:rsidR="00BC6E77" w:rsidRDefault="00BC6E77" w:rsidP="00BC6E77">
      <w:pPr>
        <w:pStyle w:val="ListNumber"/>
        <w:numPr>
          <w:ilvl w:val="1"/>
          <w:numId w:val="9"/>
        </w:numPr>
      </w:pPr>
      <w:r>
        <w:t xml:space="preserve">Click </w:t>
      </w:r>
      <w:r w:rsidRPr="00D81C57">
        <w:rPr>
          <w:rStyle w:val="Bold"/>
        </w:rPr>
        <w:t>Public Signatures</w:t>
      </w:r>
      <w:r>
        <w:t xml:space="preserve"> to open the list of public gene signatures:</w:t>
      </w:r>
    </w:p>
    <w:p w:rsidR="00BC6E77" w:rsidRDefault="00BC6E77" w:rsidP="00BC6E77">
      <w:pPr>
        <w:pStyle w:val="NormalIndent"/>
      </w:pPr>
      <w:r>
        <w:rPr>
          <w:noProof/>
        </w:rPr>
        <w:drawing>
          <wp:inline distT="0" distB="0" distL="0" distR="0">
            <wp:extent cx="5476875" cy="1219200"/>
            <wp:effectExtent l="0" t="0" r="9525" b="0"/>
            <wp:docPr id="45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76" cstate="print"/>
                    <a:srcRect/>
                    <a:stretch>
                      <a:fillRect/>
                    </a:stretch>
                  </pic:blipFill>
                  <pic:spPr bwMode="auto">
                    <a:xfrm>
                      <a:off x="0" y="0"/>
                      <a:ext cx="5476875" cy="1219200"/>
                    </a:xfrm>
                    <a:prstGeom prst="rect">
                      <a:avLst/>
                    </a:prstGeom>
                    <a:noFill/>
                    <a:ln w="9525">
                      <a:noFill/>
                      <a:miter lim="800000"/>
                      <a:headEnd/>
                      <a:tailEnd/>
                    </a:ln>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098"/>
        <w:gridCol w:w="7758"/>
      </w:tblGrid>
      <w:tr w:rsidR="00BC6E77" w:rsidTr="00BC6E77">
        <w:tc>
          <w:tcPr>
            <w:tcW w:w="1098" w:type="dxa"/>
          </w:tcPr>
          <w:p w:rsidR="00BC6E77" w:rsidRDefault="00BC6E77" w:rsidP="00BC6E77">
            <w:pPr>
              <w:jc w:val="center"/>
            </w:pPr>
            <w:r>
              <w:rPr>
                <w:noProof/>
              </w:rPr>
              <w:drawing>
                <wp:inline distT="0" distB="0" distL="0" distR="0">
                  <wp:extent cx="338328" cy="274320"/>
                  <wp:effectExtent l="0" t="0" r="5080" b="0"/>
                  <wp:docPr id="224" name="Picture 224" descr="C:\Users\bkingsbury\Dropbox\Stuff\Recombinant\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kingsbury\Dropbox\Stuff\Recombinant\note.png"/>
                          <pic:cNvPicPr>
                            <a:picLocks noChangeAspect="1" noChangeArrowheads="1"/>
                          </pic:cNvPicPr>
                        </pic:nvPicPr>
                        <pic:blipFill rotWithShape="1">
                          <a:blip r:embed="rId1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8989" b="10674"/>
                          <a:stretch/>
                        </pic:blipFill>
                        <pic:spPr bwMode="auto">
                          <a:xfrm>
                            <a:off x="0" y="0"/>
                            <a:ext cx="338328" cy="27432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tc>
        <w:tc>
          <w:tcPr>
            <w:tcW w:w="7758" w:type="dxa"/>
          </w:tcPr>
          <w:p w:rsidR="00BC6E77" w:rsidRPr="001C3301" w:rsidRDefault="00BC6E77" w:rsidP="00BC6E77">
            <w:pPr>
              <w:rPr>
                <w:szCs w:val="20"/>
              </w:rPr>
            </w:pPr>
            <w:proofErr w:type="gramStart"/>
            <w:r>
              <w:t>tranSMART</w:t>
            </w:r>
            <w:proofErr w:type="gramEnd"/>
            <w:r>
              <w:rPr>
                <w:szCs w:val="20"/>
              </w:rPr>
              <w:t xml:space="preserve"> users assigned the </w:t>
            </w:r>
            <w:r>
              <w:rPr>
                <w:color w:val="000000" w:themeColor="text1"/>
              </w:rPr>
              <w:t xml:space="preserve">role </w:t>
            </w:r>
            <w:r w:rsidRPr="00780B87">
              <w:rPr>
                <w:rStyle w:val="CodeText"/>
              </w:rPr>
              <w:t>ROLE_ADMIN</w:t>
            </w:r>
            <w:r>
              <w:rPr>
                <w:color w:val="000000" w:themeColor="text1"/>
              </w:rPr>
              <w:t xml:space="preserve"> will see </w:t>
            </w:r>
            <w:r w:rsidRPr="00780B87">
              <w:rPr>
                <w:rStyle w:val="Bold"/>
              </w:rPr>
              <w:t>Other Signatures</w:t>
            </w:r>
            <w:r>
              <w:rPr>
                <w:color w:val="000000" w:themeColor="text1"/>
              </w:rPr>
              <w:t xml:space="preserve"> instead of </w:t>
            </w:r>
            <w:r w:rsidRPr="004040A4">
              <w:rPr>
                <w:rStyle w:val="Bold"/>
              </w:rPr>
              <w:t>Public Signatures</w:t>
            </w:r>
            <w:r>
              <w:rPr>
                <w:color w:val="000000" w:themeColor="text1"/>
              </w:rPr>
              <w:t>.</w:t>
            </w:r>
          </w:p>
        </w:tc>
      </w:tr>
    </w:tbl>
    <w:p w:rsidR="00BC6E77" w:rsidRDefault="00BC6E77" w:rsidP="00BC6E77">
      <w:pPr>
        <w:pStyle w:val="ListNumber"/>
        <w:numPr>
          <w:ilvl w:val="1"/>
          <w:numId w:val="9"/>
        </w:numPr>
      </w:pPr>
      <w:r>
        <w:t xml:space="preserve">Click the </w:t>
      </w:r>
      <w:r w:rsidRPr="00D81C57">
        <w:rPr>
          <w:rStyle w:val="Bold"/>
        </w:rPr>
        <w:t>Select Action</w:t>
      </w:r>
      <w:r>
        <w:t xml:space="preserve"> dropdown for the gene signature you want to act on.</w:t>
      </w:r>
    </w:p>
    <w:p w:rsidR="00BC6E77" w:rsidRDefault="00BC6E77" w:rsidP="00BC6E77">
      <w:pPr>
        <w:pStyle w:val="ListNumber"/>
        <w:numPr>
          <w:ilvl w:val="1"/>
          <w:numId w:val="9"/>
        </w:numPr>
      </w:pPr>
      <w:r>
        <w:t>Select the action you want to perform on the gene signature.</w:t>
      </w:r>
    </w:p>
    <w:p w:rsidR="00BC6E77" w:rsidRDefault="00BC6E77" w:rsidP="00BC6E77">
      <w:pPr>
        <w:pStyle w:val="Heading2"/>
      </w:pPr>
      <w:bookmarkStart w:id="221" w:name="_Toc297057946"/>
      <w:bookmarkStart w:id="222" w:name="_Toc322517875"/>
      <w:bookmarkStart w:id="223" w:name="_Toc366653727"/>
      <w:r>
        <w:lastRenderedPageBreak/>
        <w:t>Viewing a Gene Signature Definition</w:t>
      </w:r>
      <w:bookmarkEnd w:id="221"/>
      <w:bookmarkEnd w:id="222"/>
      <w:bookmarkEnd w:id="223"/>
    </w:p>
    <w:p w:rsidR="00BC6E77" w:rsidRDefault="00BC6E77" w:rsidP="00BC6E77">
      <w:r>
        <w:t>You can view the definition of a gene signature, including its list of genes and fold change values, for any gene signature you are authorized to access.</w:t>
      </w:r>
    </w:p>
    <w:p w:rsidR="00BC6E77" w:rsidRDefault="00BC6E77" w:rsidP="00BC6E77">
      <w:proofErr w:type="gramStart"/>
      <w:r>
        <w:t xml:space="preserve">To view a gene signature definition, click the </w:t>
      </w:r>
      <w:r w:rsidRPr="00BB667F">
        <w:rPr>
          <w:rStyle w:val="Bold"/>
        </w:rPr>
        <w:t>Detail</w:t>
      </w:r>
      <w:r>
        <w:t xml:space="preserve"> icon (</w:t>
      </w:r>
      <w:r w:rsidRPr="00ED5DF8">
        <w:rPr>
          <w:noProof/>
          <w:position w:val="-6"/>
        </w:rPr>
        <w:drawing>
          <wp:inline distT="0" distB="0" distL="0" distR="0">
            <wp:extent cx="168278" cy="123825"/>
            <wp:effectExtent l="19050" t="0" r="3172" b="0"/>
            <wp:docPr id="45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7" cstate="print"/>
                    <a:srcRect r="-17780"/>
                    <a:stretch>
                      <a:fillRect/>
                    </a:stretch>
                  </pic:blipFill>
                  <pic:spPr bwMode="auto">
                    <a:xfrm>
                      <a:off x="0" y="0"/>
                      <a:ext cx="168278" cy="123825"/>
                    </a:xfrm>
                    <a:prstGeom prst="rect">
                      <a:avLst/>
                    </a:prstGeom>
                    <a:noFill/>
                    <a:ln w="9525">
                      <a:noFill/>
                      <a:miter lim="800000"/>
                      <a:headEnd/>
                      <a:tailEnd/>
                    </a:ln>
                  </pic:spPr>
                </pic:pic>
              </a:graphicData>
            </a:graphic>
          </wp:inline>
        </w:drawing>
      </w:r>
      <w:r>
        <w:t>) next to the gene signature name.</w:t>
      </w:r>
      <w:proofErr w:type="gramEnd"/>
    </w:p>
    <w:p w:rsidR="00BC6E77" w:rsidRDefault="00BC6E77" w:rsidP="00BC6E77">
      <w:r>
        <w:t>The Gene Signature Detail dialog appears, containing the gene signature definition:</w:t>
      </w:r>
    </w:p>
    <w:p w:rsidR="00BC6E77" w:rsidRDefault="00BC6E77" w:rsidP="00BC6E77">
      <w:r>
        <w:rPr>
          <w:noProof/>
        </w:rPr>
        <w:drawing>
          <wp:inline distT="0" distB="0" distL="0" distR="0">
            <wp:extent cx="5486400" cy="2419350"/>
            <wp:effectExtent l="0" t="0" r="0" b="0"/>
            <wp:docPr id="45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78" cstate="print"/>
                    <a:srcRect/>
                    <a:stretch>
                      <a:fillRect/>
                    </a:stretch>
                  </pic:blipFill>
                  <pic:spPr bwMode="auto">
                    <a:xfrm>
                      <a:off x="0" y="0"/>
                      <a:ext cx="5486400" cy="2419350"/>
                    </a:xfrm>
                    <a:prstGeom prst="rect">
                      <a:avLst/>
                    </a:prstGeom>
                    <a:noFill/>
                    <a:ln w="9525">
                      <a:noFill/>
                      <a:miter lim="800000"/>
                      <a:headEnd/>
                      <a:tailEnd/>
                    </a:ln>
                  </pic:spPr>
                </pic:pic>
              </a:graphicData>
            </a:graphic>
          </wp:inline>
        </w:drawing>
      </w:r>
    </w:p>
    <w:p w:rsidR="00BC6E77" w:rsidRDefault="00BC6E77" w:rsidP="00BC6E77"/>
    <w:p w:rsidR="00BC6E77" w:rsidDel="000C1A63" w:rsidRDefault="00BC6E77" w:rsidP="00BC6E77">
      <w:pPr>
        <w:tabs>
          <w:tab w:val="clear" w:pos="360"/>
          <w:tab w:val="clear" w:pos="720"/>
          <w:tab w:val="clear" w:pos="1080"/>
          <w:tab w:val="clear" w:pos="1440"/>
          <w:tab w:val="clear" w:pos="1800"/>
          <w:tab w:val="clear" w:pos="2160"/>
        </w:tabs>
        <w:spacing w:after="200" w:line="276" w:lineRule="auto"/>
        <w:rPr>
          <w:del w:id="224" w:author="mbradenb" w:date="2013-09-10T18:23:00Z"/>
        </w:rPr>
      </w:pPr>
      <w:del w:id="225" w:author="mbradenb" w:date="2013-09-10T18:23:00Z">
        <w:r w:rsidDel="000C1A63">
          <w:br w:type="page"/>
        </w:r>
      </w:del>
    </w:p>
    <w:p w:rsidR="00BC6E77" w:rsidRDefault="00BC6E77" w:rsidP="00BC6E77">
      <w:pPr>
        <w:sectPr w:rsidR="00BC6E77" w:rsidSect="00BC6E77">
          <w:headerReference w:type="even" r:id="rId179"/>
          <w:headerReference w:type="default" r:id="rId180"/>
          <w:footerReference w:type="even" r:id="rId181"/>
          <w:footerReference w:type="default" r:id="rId182"/>
          <w:headerReference w:type="first" r:id="rId183"/>
          <w:footerReference w:type="first" r:id="rId184"/>
          <w:type w:val="oddPage"/>
          <w:pgSz w:w="12240" w:h="15840" w:code="1"/>
          <w:pgMar w:top="1440" w:right="1800" w:bottom="1440" w:left="1800" w:header="708" w:footer="708" w:gutter="0"/>
          <w:cols w:space="708"/>
          <w:titlePg/>
          <w:docGrid w:linePitch="360"/>
        </w:sectPr>
      </w:pPr>
    </w:p>
    <w:p w:rsidR="00BC6E77" w:rsidRPr="002A5080" w:rsidRDefault="00BC6E77" w:rsidP="00BC6E77">
      <w:pPr>
        <w:pStyle w:val="ChapterNumber"/>
      </w:pPr>
      <w:r w:rsidRPr="002A5080">
        <w:lastRenderedPageBreak/>
        <w:t>Chapter</w:t>
      </w:r>
      <w:r>
        <w:t> </w:t>
      </w:r>
      <w:r w:rsidR="00BC5417">
        <w:t>5</w:t>
      </w:r>
    </w:p>
    <w:p w:rsidR="00BC6E77" w:rsidRDefault="00BC6E77" w:rsidP="00BC6E77">
      <w:pPr>
        <w:pStyle w:val="Heading1"/>
      </w:pPr>
      <w:bookmarkStart w:id="226" w:name="_Toc322517876"/>
      <w:bookmarkStart w:id="227" w:name="_Toc366653728"/>
      <w:r w:rsidRPr="002A5080">
        <w:rPr>
          <w:rStyle w:val="InvisibleChap-Appx"/>
        </w:rPr>
        <w:t xml:space="preserve">Chapter </w:t>
      </w:r>
      <w:r w:rsidR="00DB5708" w:rsidRPr="002A5080">
        <w:rPr>
          <w:rStyle w:val="InvisibleChap-Appx"/>
        </w:rPr>
        <w:fldChar w:fldCharType="begin"/>
      </w:r>
      <w:r w:rsidRPr="002A5080">
        <w:rPr>
          <w:rStyle w:val="InvisibleChap-Appx"/>
        </w:rPr>
        <w:instrText xml:space="preserve"> SEQ  "Hidden Chapter Number" \* CHARFORMAT</w:instrText>
      </w:r>
      <w:r w:rsidR="00DB5708" w:rsidRPr="002A5080">
        <w:rPr>
          <w:rStyle w:val="InvisibleChap-Appx"/>
        </w:rPr>
        <w:fldChar w:fldCharType="separate"/>
      </w:r>
      <w:r w:rsidR="004F1671">
        <w:rPr>
          <w:rStyle w:val="InvisibleChap-Appx"/>
          <w:noProof/>
        </w:rPr>
        <w:t>5</w:t>
      </w:r>
      <w:r w:rsidR="00DB5708" w:rsidRPr="002A5080">
        <w:rPr>
          <w:rStyle w:val="InvisibleChap-Appx"/>
        </w:rPr>
        <w:fldChar w:fldCharType="end"/>
      </w:r>
      <w:r w:rsidRPr="002A5080">
        <w:rPr>
          <w:rStyle w:val="InvisibleChap-Appx"/>
        </w:rPr>
        <w:t xml:space="preserve">:  </w:t>
      </w:r>
      <w:r>
        <w:t>Other Tasks</w:t>
      </w:r>
      <w:bookmarkEnd w:id="226"/>
      <w:bookmarkEnd w:id="227"/>
    </w:p>
    <w:p w:rsidR="00F26571" w:rsidRDefault="00F26571" w:rsidP="00F26571">
      <w:pPr>
        <w:pStyle w:val="Heading2"/>
        <w:pBdr>
          <w:bottom w:val="none" w:sz="0" w:space="0" w:color="auto"/>
        </w:pBdr>
        <w:spacing w:before="0" w:after="0" w:line="14" w:lineRule="exact"/>
        <w:rPr>
          <w:rFonts w:cs="Arial"/>
          <w:b w:val="0"/>
          <w:color w:val="FFFFFF" w:themeColor="background1"/>
          <w:sz w:val="2"/>
        </w:rPr>
      </w:pPr>
      <w:bookmarkStart w:id="228" w:name="_Toc366653729"/>
      <w:r w:rsidRPr="00F26571">
        <w:rPr>
          <w:rFonts w:cs="Arial"/>
          <w:b w:val="0"/>
          <w:color w:val="FFFFFF" w:themeColor="background1"/>
          <w:sz w:val="2"/>
        </w:rPr>
        <w:t>Other Tasks</w:t>
      </w:r>
      <w:bookmarkEnd w:id="228"/>
    </w:p>
    <w:p w:rsidR="00BC6E77" w:rsidRDefault="00BC6E77" w:rsidP="00BC6E77">
      <w:r>
        <w:t>In addition to Search, Dataset Explorer, and Gene Signature/List, the tranSMART toolbar includes the following</w:t>
      </w:r>
      <w:r w:rsidR="00B77BCF">
        <w:t xml:space="preserve"> dropdown menu and</w:t>
      </w:r>
      <w:r>
        <w:t xml:space="preserve"> tool tabs:</w:t>
      </w:r>
    </w:p>
    <w:p w:rsidR="00B77BCF" w:rsidRDefault="00B77BCF" w:rsidP="00B77BCF">
      <w:pPr>
        <w:pStyle w:val="ListBullet"/>
        <w:numPr>
          <w:ilvl w:val="0"/>
          <w:numId w:val="2"/>
        </w:numPr>
        <w:rPr>
          <w:rStyle w:val="Bold"/>
        </w:rPr>
      </w:pPr>
      <w:r>
        <w:rPr>
          <w:rStyle w:val="Bold"/>
        </w:rPr>
        <w:t>Utilities</w:t>
      </w:r>
    </w:p>
    <w:p w:rsidR="007A132E" w:rsidRPr="00873B10" w:rsidRDefault="00B77BCF" w:rsidP="00873B10">
      <w:pPr>
        <w:pStyle w:val="ListBullet"/>
        <w:numPr>
          <w:ilvl w:val="0"/>
          <w:numId w:val="0"/>
        </w:numPr>
        <w:tabs>
          <w:tab w:val="clear" w:pos="720"/>
          <w:tab w:val="left" w:pos="360"/>
        </w:tabs>
        <w:ind w:left="360"/>
        <w:rPr>
          <w:rStyle w:val="Bold"/>
          <w:b w:val="0"/>
        </w:rPr>
      </w:pPr>
      <w:r>
        <w:rPr>
          <w:rStyle w:val="Bold"/>
          <w:b w:val="0"/>
        </w:rPr>
        <w:t>Options under this menu include Help (takes you to the online help manual), Contact Us (opens email for questions, problem reports, or any other feedback about the tranSMART application), About (version information for tranSMART application), and access to Login and Logout</w:t>
      </w:r>
    </w:p>
    <w:p w:rsidR="00BC6E77" w:rsidRPr="00B97A7A" w:rsidRDefault="00BC6E77" w:rsidP="00BC6E77">
      <w:pPr>
        <w:pStyle w:val="ListBullet"/>
        <w:numPr>
          <w:ilvl w:val="0"/>
          <w:numId w:val="2"/>
        </w:numPr>
        <w:rPr>
          <w:rStyle w:val="Bold"/>
        </w:rPr>
      </w:pPr>
      <w:r w:rsidRPr="00BB667F">
        <w:rPr>
          <w:rStyle w:val="Bold"/>
        </w:rPr>
        <w:t>Admin</w:t>
      </w:r>
    </w:p>
    <w:p w:rsidR="00BC6E77" w:rsidRDefault="00BC6E77" w:rsidP="00BC6E77">
      <w:pPr>
        <w:pStyle w:val="NormalIndent"/>
      </w:pPr>
      <w:r>
        <w:t>Perform user administration functions such as creating users, assigning roles to users, and enabling or disabling user accounts.</w:t>
      </w:r>
    </w:p>
    <w:p w:rsidR="00BC6E77" w:rsidRDefault="00BC6E77" w:rsidP="00BC6E77">
      <w:pPr>
        <w:pStyle w:val="NormalIndent"/>
      </w:pPr>
      <w:r>
        <w:t xml:space="preserve">This tool tab is visible only to users who are assigned the role </w:t>
      </w:r>
      <w:r w:rsidRPr="00BB667F">
        <w:rPr>
          <w:rStyle w:val="CodeText"/>
        </w:rPr>
        <w:t>ROLE_ADMIN</w:t>
      </w:r>
      <w:r>
        <w:t>.</w:t>
      </w:r>
    </w:p>
    <w:p w:rsidR="00BC6E77" w:rsidRDefault="00BC6E77" w:rsidP="00BC6E77">
      <w:pPr>
        <w:pStyle w:val="NormalIndent"/>
      </w:pPr>
    </w:p>
    <w:p w:rsidR="00BC6E77" w:rsidRDefault="00BC6E77" w:rsidP="00BC6E77"/>
    <w:p w:rsidR="00BC6E77" w:rsidRDefault="00BC6E77" w:rsidP="00BC6E77">
      <w:pPr>
        <w:sectPr w:rsidR="00BC6E77" w:rsidSect="00BC6E77">
          <w:headerReference w:type="even" r:id="rId185"/>
          <w:headerReference w:type="default" r:id="rId186"/>
          <w:footerReference w:type="even" r:id="rId187"/>
          <w:footerReference w:type="default" r:id="rId188"/>
          <w:headerReference w:type="first" r:id="rId189"/>
          <w:footerReference w:type="first" r:id="rId190"/>
          <w:type w:val="oddPage"/>
          <w:pgSz w:w="12240" w:h="15840" w:code="1"/>
          <w:pgMar w:top="1440" w:right="1800" w:bottom="1440" w:left="1800" w:header="708" w:footer="708" w:gutter="0"/>
          <w:cols w:space="708"/>
          <w:titlePg/>
          <w:docGrid w:linePitch="360"/>
        </w:sectPr>
      </w:pPr>
    </w:p>
    <w:p w:rsidR="00BC6E77" w:rsidRPr="00391C3B" w:rsidRDefault="00BC6E77" w:rsidP="00BC6E77">
      <w:pPr>
        <w:pStyle w:val="Appendix"/>
      </w:pPr>
      <w:r w:rsidRPr="00391C3B">
        <w:lastRenderedPageBreak/>
        <w:t>Appendix </w:t>
      </w:r>
      <w:fldSimple w:instr=" SEQ  &quot;Appendix&quot; \* MERGEFORMAT \* ALPHABETIC">
        <w:r w:rsidR="004F1671">
          <w:rPr>
            <w:noProof/>
          </w:rPr>
          <w:t>A</w:t>
        </w:r>
      </w:fldSimple>
    </w:p>
    <w:p w:rsidR="00BC6E77" w:rsidRPr="003262D5" w:rsidRDefault="00BC6E77" w:rsidP="00BC6E77">
      <w:pPr>
        <w:pStyle w:val="Heading1"/>
      </w:pPr>
      <w:bookmarkStart w:id="229" w:name="_Ref313350049"/>
      <w:bookmarkStart w:id="230" w:name="_Toc322517877"/>
      <w:bookmarkStart w:id="231" w:name="_Toc366653730"/>
      <w:r w:rsidRPr="003262D5">
        <w:rPr>
          <w:rStyle w:val="InvisibleChap-Appx"/>
        </w:rPr>
        <w:t xml:space="preserve">Appendix </w:t>
      </w:r>
      <w:r w:rsidR="00DB5708" w:rsidRPr="003262D5">
        <w:rPr>
          <w:rStyle w:val="InvisibleChap-Appx"/>
        </w:rPr>
        <w:fldChar w:fldCharType="begin"/>
      </w:r>
      <w:r w:rsidRPr="003262D5">
        <w:rPr>
          <w:rStyle w:val="InvisibleChap-Appx"/>
        </w:rPr>
        <w:instrText xml:space="preserve"> SEQ  "Hidden Appendix" \* CHARFORMAT \* ALPHABETIC</w:instrText>
      </w:r>
      <w:r w:rsidR="00DB5708" w:rsidRPr="003262D5">
        <w:rPr>
          <w:rStyle w:val="InvisibleChap-Appx"/>
        </w:rPr>
        <w:fldChar w:fldCharType="separate"/>
      </w:r>
      <w:r w:rsidR="004F1671">
        <w:rPr>
          <w:rStyle w:val="InvisibleChap-Appx"/>
          <w:noProof/>
        </w:rPr>
        <w:t>A</w:t>
      </w:r>
      <w:r w:rsidR="00DB5708" w:rsidRPr="003262D5">
        <w:rPr>
          <w:rStyle w:val="InvisibleChap-Appx"/>
        </w:rPr>
        <w:fldChar w:fldCharType="end"/>
      </w:r>
      <w:r w:rsidRPr="003262D5">
        <w:rPr>
          <w:rStyle w:val="InvisibleChap-Appx"/>
        </w:rPr>
        <w:t xml:space="preserve">:  </w:t>
      </w:r>
      <w:r>
        <w:t>How TEA Scores Are Calculated</w:t>
      </w:r>
      <w:bookmarkEnd w:id="229"/>
      <w:bookmarkEnd w:id="230"/>
      <w:bookmarkEnd w:id="231"/>
    </w:p>
    <w:p w:rsidR="00BC6E77" w:rsidRDefault="00BC6E77" w:rsidP="00BC6E77">
      <w:r>
        <w:t xml:space="preserve">This appendix summarizes the operations tranSMART performs to calculate the overall TEA score for an experiment, and the data inputs that the calculation requires. </w:t>
      </w:r>
      <w:proofErr w:type="spellStart"/>
      <w:r>
        <w:t>Pseudocode</w:t>
      </w:r>
      <w:proofErr w:type="spellEnd"/>
      <w:r>
        <w:t xml:space="preserve"> representations of the operations being performed are included where they may clarify the operation.</w:t>
      </w:r>
    </w:p>
    <w:p w:rsidR="00BC6E77" w:rsidRPr="00E92793" w:rsidRDefault="00BC6E77" w:rsidP="00BC6E77">
      <w:pPr>
        <w:pStyle w:val="Heading2"/>
        <w:rPr>
          <w:rStyle w:val="Bold"/>
          <w:b/>
        </w:rPr>
      </w:pPr>
      <w:bookmarkStart w:id="232" w:name="_Toc297057950"/>
      <w:bookmarkStart w:id="233" w:name="_Toc322517878"/>
      <w:bookmarkStart w:id="234" w:name="_Toc366653731"/>
      <w:r w:rsidRPr="00E92793">
        <w:rPr>
          <w:rStyle w:val="Bold"/>
          <w:b/>
        </w:rPr>
        <w:t>Data Inputs to the TEA algorithm</w:t>
      </w:r>
      <w:bookmarkEnd w:id="232"/>
      <w:bookmarkEnd w:id="233"/>
      <w:bookmarkEnd w:id="234"/>
    </w:p>
    <w:p w:rsidR="00BC6E77" w:rsidRDefault="00BC6E77" w:rsidP="00BC6E77">
      <w:r>
        <w:t>One of the following:</w:t>
      </w:r>
    </w:p>
    <w:p w:rsidR="00BC6E77" w:rsidRDefault="00BC6E77" w:rsidP="00BC6E77">
      <w:pPr>
        <w:pStyle w:val="ListBullet"/>
        <w:numPr>
          <w:ilvl w:val="0"/>
          <w:numId w:val="2"/>
        </w:numPr>
      </w:pPr>
      <w:r>
        <w:t>A gene signature or gene list containing any number of genes, with a binary up- or down-regulation flag based on fold change.</w:t>
      </w:r>
    </w:p>
    <w:p w:rsidR="00BC6E77" w:rsidRDefault="00BC6E77" w:rsidP="00BC6E77">
      <w:pPr>
        <w:pStyle w:val="ListBullet"/>
        <w:numPr>
          <w:ilvl w:val="0"/>
          <w:numId w:val="2"/>
        </w:numPr>
      </w:pPr>
      <w:r>
        <w:t>A pathway containing any number of genes.</w:t>
      </w:r>
    </w:p>
    <w:p w:rsidR="00BC6E77" w:rsidRDefault="00BC6E77" w:rsidP="00BC6E77">
      <w:r>
        <w:t>And:</w:t>
      </w:r>
    </w:p>
    <w:p w:rsidR="00BC6E77" w:rsidRDefault="00BC6E77" w:rsidP="00BC6E77">
      <w:pPr>
        <w:pStyle w:val="ListBullet"/>
        <w:numPr>
          <w:ilvl w:val="0"/>
          <w:numId w:val="2"/>
        </w:numPr>
      </w:pPr>
      <w:r>
        <w:t>A gene search result list for each signature, list, or pathway gene. Result lists contain experimental comparisons.</w:t>
      </w:r>
    </w:p>
    <w:p w:rsidR="00BC6E77" w:rsidRPr="00802224" w:rsidRDefault="00BC6E77" w:rsidP="00BC6E77">
      <w:pPr>
        <w:pStyle w:val="Heading2"/>
      </w:pPr>
      <w:bookmarkStart w:id="235" w:name="_Toc297057951"/>
      <w:bookmarkStart w:id="236" w:name="_Toc322517879"/>
      <w:bookmarkStart w:id="237" w:name="_Toc366653732"/>
      <w:r w:rsidRPr="00802224">
        <w:t>Operations</w:t>
      </w:r>
      <w:bookmarkEnd w:id="235"/>
      <w:bookmarkEnd w:id="236"/>
      <w:bookmarkEnd w:id="237"/>
    </w:p>
    <w:p w:rsidR="00BC6E77" w:rsidRPr="00D22063" w:rsidRDefault="00BC6E77" w:rsidP="00BC6E77">
      <w:pPr>
        <w:pStyle w:val="ListNumStartBlank"/>
        <w:numPr>
          <w:ilvl w:val="0"/>
          <w:numId w:val="9"/>
        </w:numPr>
      </w:pPr>
    </w:p>
    <w:p w:rsidR="00BC6E77" w:rsidRDefault="00BC6E77" w:rsidP="00BC6E77">
      <w:pPr>
        <w:pStyle w:val="ListNumber"/>
        <w:numPr>
          <w:ilvl w:val="1"/>
          <w:numId w:val="9"/>
        </w:numPr>
      </w:pPr>
      <w:r>
        <w:t>Compute the average fold change and standard deviation for all genes in the comparison.</w:t>
      </w:r>
    </w:p>
    <w:p w:rsidR="00BC6E77" w:rsidRDefault="00BC6E77" w:rsidP="00BC6E77">
      <w:pPr>
        <w:pStyle w:val="ListNumber"/>
        <w:numPr>
          <w:ilvl w:val="1"/>
          <w:numId w:val="9"/>
        </w:numPr>
      </w:pPr>
      <w:r>
        <w:t>Compute</w:t>
      </w:r>
      <w:r w:rsidRPr="007C3CFB">
        <w:t xml:space="preserve"> a normalized p-value (</w:t>
      </w:r>
      <w:r w:rsidRPr="006D7360">
        <w:rPr>
          <w:rStyle w:val="CodeText"/>
        </w:rPr>
        <w:t>NPV</w:t>
      </w:r>
      <w:r w:rsidRPr="007C3CFB">
        <w:t xml:space="preserve">) for each gene in the comparison, based on its fold change </w:t>
      </w:r>
      <w:r>
        <w:t>(</w:t>
      </w:r>
      <w:r w:rsidRPr="006D7360">
        <w:rPr>
          <w:rStyle w:val="CodeText"/>
        </w:rPr>
        <w:t>fc</w:t>
      </w:r>
      <w:r>
        <w:t xml:space="preserve">) value, </w:t>
      </w:r>
      <w:r w:rsidRPr="007C3CFB">
        <w:t xml:space="preserve">and the above </w:t>
      </w:r>
      <w:r>
        <w:t>average (</w:t>
      </w:r>
      <w:proofErr w:type="spellStart"/>
      <w:r w:rsidRPr="006D7360">
        <w:rPr>
          <w:rStyle w:val="CodeText"/>
        </w:rPr>
        <w:t>ave</w:t>
      </w:r>
      <w:proofErr w:type="spellEnd"/>
      <w:r>
        <w:t>)</w:t>
      </w:r>
      <w:r w:rsidRPr="007C3CFB">
        <w:t xml:space="preserve"> and </w:t>
      </w:r>
      <w:r>
        <w:t>standard deviation (</w:t>
      </w:r>
      <w:proofErr w:type="gramStart"/>
      <w:r w:rsidRPr="007C3CFB">
        <w:rPr>
          <w:rStyle w:val="CodeText"/>
        </w:rPr>
        <w:t>std</w:t>
      </w:r>
      <w:proofErr w:type="gramEnd"/>
      <w:r>
        <w:t>) values</w:t>
      </w:r>
      <w:r w:rsidRPr="007C3CFB">
        <w:t>.  Use a normal distribution function</w:t>
      </w:r>
      <w:r>
        <w:t xml:space="preserve"> (</w:t>
      </w:r>
      <w:r w:rsidRPr="000D1C16">
        <w:rPr>
          <w:rStyle w:val="CodeText"/>
        </w:rPr>
        <w:t>CDF</w:t>
      </w:r>
      <w:r>
        <w:t>)</w:t>
      </w:r>
      <w:r w:rsidRPr="007C3CFB">
        <w:t>:</w:t>
      </w:r>
    </w:p>
    <w:p w:rsidR="00BC6E77" w:rsidRDefault="00BC6E77" w:rsidP="00BC6E77">
      <w:pPr>
        <w:pStyle w:val="CodeLine"/>
        <w:ind w:left="360"/>
      </w:pPr>
      <w:r>
        <w:t xml:space="preserve">  if (fc &gt; 0)  </w:t>
      </w:r>
    </w:p>
    <w:p w:rsidR="00BC6E77" w:rsidRDefault="00BC6E77" w:rsidP="00BC6E77">
      <w:pPr>
        <w:pStyle w:val="CodeLine"/>
        <w:ind w:left="360"/>
      </w:pPr>
      <w:r>
        <w:tab/>
      </w:r>
      <w:r>
        <w:tab/>
        <w:t>NPV = 1.0 - CDF(fc, ave, std)</w:t>
      </w:r>
    </w:p>
    <w:p w:rsidR="00BC6E77" w:rsidRDefault="00BC6E77" w:rsidP="00BC6E77">
      <w:pPr>
        <w:pStyle w:val="CodeLine"/>
        <w:ind w:left="360"/>
      </w:pPr>
      <w:r>
        <w:t xml:space="preserve">  </w:t>
      </w:r>
      <w:r>
        <w:tab/>
        <w:t>else</w:t>
      </w:r>
    </w:p>
    <w:p w:rsidR="00BC6E77" w:rsidRDefault="00BC6E77" w:rsidP="00BC6E77">
      <w:pPr>
        <w:pStyle w:val="CodeLine"/>
        <w:ind w:left="360"/>
      </w:pPr>
      <w:r>
        <w:tab/>
      </w:r>
      <w:r>
        <w:tab/>
        <w:t>NPV = 1.0 - CDF(-fc, ave, std)</w:t>
      </w:r>
    </w:p>
    <w:p w:rsidR="00BC6E77" w:rsidRDefault="00BC6E77" w:rsidP="00BC6E77">
      <w:pPr>
        <w:pStyle w:val="CodeLine"/>
        <w:ind w:left="360"/>
      </w:pPr>
      <w:r>
        <w:t xml:space="preserve">  if NPV &lt; 1.0e-15, set to 1.0e-15</w:t>
      </w:r>
    </w:p>
    <w:p w:rsidR="00BC6E77" w:rsidRDefault="00BC6E77" w:rsidP="00BC6E77">
      <w:pPr>
        <w:pStyle w:val="CodeLine"/>
        <w:ind w:left="360"/>
      </w:pPr>
    </w:p>
    <w:p w:rsidR="00BC6E77" w:rsidRDefault="00BC6E77" w:rsidP="00BC6E77">
      <w:pPr>
        <w:pStyle w:val="ListNumber"/>
        <w:numPr>
          <w:ilvl w:val="1"/>
          <w:numId w:val="9"/>
        </w:numPr>
      </w:pPr>
      <w:r>
        <w:t xml:space="preserve">For each gene in the gene signature, list, or pathway, search </w:t>
      </w:r>
      <w:r w:rsidRPr="00715F60">
        <w:t>against experimental comparisons</w:t>
      </w:r>
      <w:r>
        <w:t xml:space="preserve"> and</w:t>
      </w:r>
      <w:r w:rsidRPr="00715F60">
        <w:t xml:space="preserve"> extract </w:t>
      </w:r>
      <w:r>
        <w:t xml:space="preserve">those </w:t>
      </w:r>
      <w:r w:rsidRPr="00715F60">
        <w:t xml:space="preserve">comparisons where </w:t>
      </w:r>
      <w:r>
        <w:t xml:space="preserve">the </w:t>
      </w:r>
      <w:r w:rsidRPr="00715F60">
        <w:t>gene</w:t>
      </w:r>
      <w:r>
        <w:t>’</w:t>
      </w:r>
      <w:r w:rsidRPr="00715F60">
        <w:t xml:space="preserve">s </w:t>
      </w:r>
      <w:r>
        <w:t>normalized p-value is less than 0.05</w:t>
      </w:r>
      <w:r w:rsidRPr="00715F60">
        <w:t xml:space="preserve">. </w:t>
      </w:r>
      <w:r>
        <w:t>This r</w:t>
      </w:r>
      <w:r w:rsidRPr="00715F60">
        <w:t xml:space="preserve">eturns </w:t>
      </w:r>
      <w:r>
        <w:t>a</w:t>
      </w:r>
      <w:r w:rsidRPr="00715F60">
        <w:t xml:space="preserve"> comparison list.</w:t>
      </w:r>
    </w:p>
    <w:p w:rsidR="00BC6E77" w:rsidRDefault="00BC6E77" w:rsidP="00BC6E77">
      <w:pPr>
        <w:pStyle w:val="ListNumber"/>
        <w:keepNext/>
        <w:numPr>
          <w:ilvl w:val="1"/>
          <w:numId w:val="9"/>
        </w:numPr>
      </w:pPr>
      <w:r>
        <w:lastRenderedPageBreak/>
        <w:t>Iterate through the comparison list. For each comparison (</w:t>
      </w:r>
      <w:r w:rsidRPr="002039E5">
        <w:rPr>
          <w:rStyle w:val="CodeText"/>
        </w:rPr>
        <w:t>C</w:t>
      </w:r>
      <w:r>
        <w:t>), add the normalized p-value to one of two arrays of sums (</w:t>
      </w:r>
      <w:proofErr w:type="spellStart"/>
      <w:r w:rsidRPr="00DD778D">
        <w:rPr>
          <w:rStyle w:val="CodeText"/>
        </w:rPr>
        <w:t>pv_sum</w:t>
      </w:r>
      <w:proofErr w:type="spellEnd"/>
      <w:r>
        <w:t>), as follows:</w:t>
      </w:r>
    </w:p>
    <w:p w:rsidR="00BC6E77" w:rsidRDefault="00BC6E77" w:rsidP="00BC6E77">
      <w:pPr>
        <w:pStyle w:val="ListBullet2"/>
        <w:keepNext/>
        <w:numPr>
          <w:ilvl w:val="1"/>
          <w:numId w:val="2"/>
        </w:numPr>
      </w:pPr>
      <w:r>
        <w:t>For gene signatures and gene lists, add the gene’s normalized p-value to:</w:t>
      </w:r>
    </w:p>
    <w:p w:rsidR="00BC6E77" w:rsidRPr="007C25FC" w:rsidRDefault="00BC6E77" w:rsidP="00BC6E77">
      <w:pPr>
        <w:pStyle w:val="ListBullet3"/>
        <w:numPr>
          <w:ilvl w:val="2"/>
          <w:numId w:val="2"/>
        </w:numPr>
        <w:tabs>
          <w:tab w:val="left" w:pos="360"/>
        </w:tabs>
        <w:contextualSpacing w:val="0"/>
        <w:rPr>
          <w:rStyle w:val="CodeText"/>
        </w:rPr>
      </w:pPr>
      <w:proofErr w:type="spellStart"/>
      <w:r w:rsidRPr="007C25FC">
        <w:rPr>
          <w:rStyle w:val="CodeText"/>
        </w:rPr>
        <w:t>pv_sum</w:t>
      </w:r>
      <w:proofErr w:type="spellEnd"/>
      <w:r w:rsidRPr="007C25FC">
        <w:rPr>
          <w:rStyle w:val="CodeText"/>
        </w:rPr>
        <w:t>(C, up)</w:t>
      </w:r>
      <w:r>
        <w:t xml:space="preserve"> if the gene’s fold change in the signature (</w:t>
      </w:r>
      <w:r w:rsidRPr="00B238D0">
        <w:rPr>
          <w:rStyle w:val="CodeText"/>
        </w:rPr>
        <w:t>svc</w:t>
      </w:r>
      <w:r>
        <w:t xml:space="preserve">) </w:t>
      </w:r>
      <w:r w:rsidRPr="007C25FC">
        <w:rPr>
          <w:rStyle w:val="Italic"/>
        </w:rPr>
        <w:t>and</w:t>
      </w:r>
      <w:r>
        <w:t xml:space="preserve"> in the comparison (</w:t>
      </w:r>
      <w:proofErr w:type="gramStart"/>
      <w:r w:rsidRPr="00DF6008">
        <w:rPr>
          <w:rStyle w:val="CodeText"/>
        </w:rPr>
        <w:t>cfc</w:t>
      </w:r>
      <w:proofErr w:type="gramEnd"/>
      <w:r>
        <w:t>) are co-regulated.</w:t>
      </w:r>
    </w:p>
    <w:p w:rsidR="00BC6E77" w:rsidRDefault="00BC6E77" w:rsidP="00BC6E77">
      <w:pPr>
        <w:pStyle w:val="ListBullet3"/>
        <w:numPr>
          <w:ilvl w:val="2"/>
          <w:numId w:val="2"/>
        </w:numPr>
        <w:tabs>
          <w:tab w:val="left" w:pos="360"/>
        </w:tabs>
        <w:contextualSpacing w:val="0"/>
      </w:pPr>
      <w:proofErr w:type="spellStart"/>
      <w:r w:rsidRPr="007C25FC">
        <w:rPr>
          <w:rStyle w:val="CodeText"/>
        </w:rPr>
        <w:t>pv_sum</w:t>
      </w:r>
      <w:proofErr w:type="spellEnd"/>
      <w:r w:rsidRPr="007C25FC">
        <w:rPr>
          <w:rStyle w:val="CodeText"/>
        </w:rPr>
        <w:t>(C, down)</w:t>
      </w:r>
      <w:r>
        <w:t xml:space="preserve"> if the gene’s fold change in the signature </w:t>
      </w:r>
      <w:r w:rsidRPr="007C25FC">
        <w:rPr>
          <w:rStyle w:val="Italic"/>
        </w:rPr>
        <w:t>and</w:t>
      </w:r>
      <w:r>
        <w:t xml:space="preserve"> in the comparison are anti-regulated.</w:t>
      </w:r>
    </w:p>
    <w:p w:rsidR="00BC6E77" w:rsidRDefault="00BC6E77" w:rsidP="00BC6E77">
      <w:pPr>
        <w:pStyle w:val="ListBullet2"/>
        <w:keepNext/>
        <w:numPr>
          <w:ilvl w:val="1"/>
          <w:numId w:val="2"/>
        </w:numPr>
      </w:pPr>
      <w:r>
        <w:t>For pathways, add the gene’s normalized p-value to:</w:t>
      </w:r>
    </w:p>
    <w:p w:rsidR="00BC6E77" w:rsidRPr="00D164E6" w:rsidRDefault="00BC6E77" w:rsidP="00BC6E77">
      <w:pPr>
        <w:pStyle w:val="ListBullet3"/>
        <w:keepNext/>
        <w:numPr>
          <w:ilvl w:val="2"/>
          <w:numId w:val="2"/>
        </w:numPr>
        <w:tabs>
          <w:tab w:val="left" w:pos="360"/>
        </w:tabs>
        <w:contextualSpacing w:val="0"/>
        <w:rPr>
          <w:rStyle w:val="CodeText"/>
          <w:spacing w:val="-1"/>
        </w:rPr>
      </w:pPr>
      <w:proofErr w:type="spellStart"/>
      <w:r w:rsidRPr="00D164E6">
        <w:rPr>
          <w:rStyle w:val="CodeText"/>
          <w:spacing w:val="-1"/>
        </w:rPr>
        <w:t>pv_sum</w:t>
      </w:r>
      <w:proofErr w:type="spellEnd"/>
      <w:r w:rsidRPr="00D164E6">
        <w:rPr>
          <w:rStyle w:val="CodeText"/>
          <w:spacing w:val="-1"/>
        </w:rPr>
        <w:t>(C, up)</w:t>
      </w:r>
      <w:r w:rsidRPr="00D164E6">
        <w:rPr>
          <w:spacing w:val="-1"/>
        </w:rPr>
        <w:t xml:space="preserve"> if the gene’s comparison fold change (</w:t>
      </w:r>
      <w:proofErr w:type="gramStart"/>
      <w:r w:rsidRPr="00D164E6">
        <w:rPr>
          <w:rStyle w:val="CodeText"/>
          <w:spacing w:val="-1"/>
        </w:rPr>
        <w:t>cfc</w:t>
      </w:r>
      <w:proofErr w:type="gramEnd"/>
      <w:r w:rsidRPr="00D164E6">
        <w:rPr>
          <w:spacing w:val="-1"/>
        </w:rPr>
        <w:t>) is up-regulated.</w:t>
      </w:r>
    </w:p>
    <w:p w:rsidR="00BC6E77" w:rsidRDefault="00BC6E77" w:rsidP="00BC6E77">
      <w:pPr>
        <w:pStyle w:val="ListBullet3"/>
        <w:numPr>
          <w:ilvl w:val="2"/>
          <w:numId w:val="2"/>
        </w:numPr>
        <w:tabs>
          <w:tab w:val="left" w:pos="360"/>
        </w:tabs>
        <w:contextualSpacing w:val="0"/>
      </w:pPr>
      <w:proofErr w:type="spellStart"/>
      <w:r w:rsidRPr="007C25FC">
        <w:rPr>
          <w:rStyle w:val="CodeText"/>
        </w:rPr>
        <w:t>pv_sum</w:t>
      </w:r>
      <w:proofErr w:type="spellEnd"/>
      <w:r w:rsidRPr="007C25FC">
        <w:rPr>
          <w:rStyle w:val="CodeText"/>
        </w:rPr>
        <w:t>(C, down)</w:t>
      </w:r>
      <w:r>
        <w:t xml:space="preserve"> if the gene’s comparison fold change is down-regulated.</w:t>
      </w:r>
    </w:p>
    <w:p w:rsidR="00BC6E77" w:rsidRDefault="00BC6E77" w:rsidP="00BC6E77">
      <w:pPr>
        <w:pStyle w:val="NormalIndent"/>
      </w:pPr>
      <w:r>
        <w:t>Also, use the logarithm of the normalized p-value to make the final TEA score more human readable:</w:t>
      </w:r>
    </w:p>
    <w:p w:rsidR="00BC6E77" w:rsidRDefault="00BC6E77" w:rsidP="00BC6E77">
      <w:pPr>
        <w:pStyle w:val="CodeLine"/>
        <w:ind w:left="360"/>
      </w:pPr>
      <w:r>
        <w:t>if (gene_signature OR gene_list)</w:t>
      </w:r>
    </w:p>
    <w:p w:rsidR="00BC6E77" w:rsidRDefault="00BC6E77" w:rsidP="00BC6E77">
      <w:pPr>
        <w:pStyle w:val="CodeLine"/>
        <w:ind w:left="360"/>
      </w:pPr>
      <w:r>
        <w:tab/>
        <w:t>if ( (sfc &gt; 0 AND cfc &gt; 0) OR (sfc &lt; 0 AND cfc &lt; 0) )</w:t>
      </w:r>
    </w:p>
    <w:p w:rsidR="00BC6E77" w:rsidRDefault="00BC6E77" w:rsidP="00BC6E77">
      <w:pPr>
        <w:pStyle w:val="CodeLine"/>
        <w:ind w:left="360"/>
      </w:pPr>
      <w:r w:rsidRPr="00207486">
        <w:t xml:space="preserve">   </w:t>
      </w:r>
      <w:r>
        <w:tab/>
        <w:t xml:space="preserve"> pv_sum(C, up</w:t>
      </w:r>
      <w:r w:rsidRPr="00207486">
        <w:t>) += -Math.log(NPV)</w:t>
      </w:r>
    </w:p>
    <w:p w:rsidR="00BC6E77" w:rsidRDefault="00BC6E77" w:rsidP="00BC6E77">
      <w:pPr>
        <w:pStyle w:val="CodeLine"/>
        <w:ind w:left="360"/>
      </w:pPr>
      <w:r>
        <w:tab/>
      </w:r>
      <w:r>
        <w:tab/>
        <w:t xml:space="preserve"> </w:t>
      </w:r>
      <w:r w:rsidRPr="00207486">
        <w:t>pv_count(C, up)++</w:t>
      </w:r>
    </w:p>
    <w:p w:rsidR="00BC6E77" w:rsidRDefault="00BC6E77" w:rsidP="00BC6E77">
      <w:pPr>
        <w:pStyle w:val="CodeLine"/>
        <w:ind w:left="360"/>
      </w:pPr>
      <w:r>
        <w:t xml:space="preserve">     else</w:t>
      </w:r>
    </w:p>
    <w:p w:rsidR="00BC6E77" w:rsidRDefault="00BC6E77" w:rsidP="00BC6E77">
      <w:pPr>
        <w:pStyle w:val="CodeLine"/>
        <w:ind w:left="360"/>
      </w:pPr>
      <w:r>
        <w:tab/>
      </w:r>
      <w:r>
        <w:tab/>
        <w:t xml:space="preserve"> </w:t>
      </w:r>
      <w:r w:rsidRPr="00207486">
        <w:t>pv_sum(C, down) += -Math.log(NPV)</w:t>
      </w:r>
    </w:p>
    <w:p w:rsidR="00BC6E77" w:rsidRDefault="00BC6E77" w:rsidP="00BC6E77">
      <w:pPr>
        <w:pStyle w:val="CodeLine"/>
        <w:ind w:left="360"/>
      </w:pPr>
      <w:r>
        <w:tab/>
      </w:r>
      <w:r>
        <w:tab/>
        <w:t xml:space="preserve"> </w:t>
      </w:r>
      <w:r w:rsidRPr="00207486">
        <w:t>pv_coun</w:t>
      </w:r>
      <w:r>
        <w:t>t(C, down</w:t>
      </w:r>
      <w:r w:rsidRPr="00207486">
        <w:t>)++</w:t>
      </w:r>
    </w:p>
    <w:p w:rsidR="00BC6E77" w:rsidRDefault="00BC6E77" w:rsidP="00BC6E77">
      <w:pPr>
        <w:pStyle w:val="CodeLine"/>
        <w:ind w:left="360"/>
      </w:pPr>
    </w:p>
    <w:p w:rsidR="00BC6E77" w:rsidRDefault="00BC6E77" w:rsidP="00BC6E77">
      <w:pPr>
        <w:pStyle w:val="CodeLine"/>
        <w:ind w:left="360"/>
      </w:pPr>
      <w:r>
        <w:t>if (gene_pathway)</w:t>
      </w:r>
    </w:p>
    <w:p w:rsidR="00BC6E77" w:rsidRDefault="00BC6E77" w:rsidP="00BC6E77">
      <w:pPr>
        <w:pStyle w:val="CodeLine"/>
        <w:ind w:left="360"/>
      </w:pPr>
      <w:r>
        <w:tab/>
        <w:t>if (cfc &gt; 0)</w:t>
      </w:r>
    </w:p>
    <w:p w:rsidR="00BC6E77" w:rsidRDefault="00BC6E77" w:rsidP="00BC6E77">
      <w:pPr>
        <w:pStyle w:val="CodeLine"/>
      </w:pPr>
      <w:r>
        <w:tab/>
        <w:t xml:space="preserve">   </w:t>
      </w:r>
      <w:r>
        <w:tab/>
        <w:t xml:space="preserve"> pv_sum(C, up) += -Math.log(NPV)</w:t>
      </w:r>
    </w:p>
    <w:p w:rsidR="00BC6E77" w:rsidRDefault="00BC6E77" w:rsidP="00BC6E77">
      <w:pPr>
        <w:pStyle w:val="CodeLine"/>
      </w:pPr>
      <w:r>
        <w:tab/>
      </w:r>
      <w:r>
        <w:tab/>
      </w:r>
      <w:r>
        <w:tab/>
        <w:t xml:space="preserve"> pv_count(C, up)++</w:t>
      </w:r>
    </w:p>
    <w:p w:rsidR="00BC6E77" w:rsidRDefault="00BC6E77" w:rsidP="00BC6E77">
      <w:pPr>
        <w:pStyle w:val="CodeLine"/>
      </w:pPr>
      <w:r>
        <w:tab/>
      </w:r>
      <w:r>
        <w:tab/>
        <w:t xml:space="preserve">  else</w:t>
      </w:r>
    </w:p>
    <w:p w:rsidR="00BC6E77" w:rsidRDefault="00BC6E77" w:rsidP="00BC6E77">
      <w:pPr>
        <w:pStyle w:val="CodeLine"/>
        <w:ind w:left="360"/>
      </w:pPr>
      <w:r>
        <w:tab/>
      </w:r>
      <w:r>
        <w:tab/>
        <w:t xml:space="preserve"> </w:t>
      </w:r>
      <w:r w:rsidRPr="00207486">
        <w:t>pv_sum(C, down) += -Math.log(NPV)</w:t>
      </w:r>
    </w:p>
    <w:p w:rsidR="00BC6E77" w:rsidRDefault="00BC6E77" w:rsidP="00BC6E77">
      <w:pPr>
        <w:pStyle w:val="CodeLine"/>
        <w:ind w:left="360"/>
      </w:pPr>
      <w:r>
        <w:tab/>
      </w:r>
      <w:r>
        <w:tab/>
        <w:t xml:space="preserve"> </w:t>
      </w:r>
      <w:r w:rsidRPr="00207486">
        <w:t>pv_coun</w:t>
      </w:r>
      <w:r>
        <w:t>t(C, down</w:t>
      </w:r>
      <w:r w:rsidRPr="00207486">
        <w:t>)++</w:t>
      </w:r>
    </w:p>
    <w:p w:rsidR="00BC6E77" w:rsidRDefault="00BC6E77" w:rsidP="00BC6E77">
      <w:pPr>
        <w:pStyle w:val="CodeLine"/>
      </w:pPr>
    </w:p>
    <w:p w:rsidR="00BC6E77" w:rsidRDefault="00BC6E77" w:rsidP="00BC6E77">
      <w:pPr>
        <w:pStyle w:val="ListNumber"/>
        <w:numPr>
          <w:ilvl w:val="1"/>
          <w:numId w:val="9"/>
        </w:numPr>
      </w:pPr>
      <w:r>
        <w:t>Compute the min-</w:t>
      </w:r>
      <w:proofErr w:type="spellStart"/>
      <w:r>
        <w:t>LogP</w:t>
      </w:r>
      <w:proofErr w:type="spellEnd"/>
      <w:r>
        <w:t xml:space="preserve"> average (</w:t>
      </w:r>
      <w:proofErr w:type="spellStart"/>
      <w:r w:rsidRPr="008A42E8">
        <w:rPr>
          <w:rStyle w:val="CodeText"/>
        </w:rPr>
        <w:t>pv_ave</w:t>
      </w:r>
      <w:proofErr w:type="spellEnd"/>
      <w:r>
        <w:t>) for each sum:</w:t>
      </w:r>
    </w:p>
    <w:p w:rsidR="00BC6E77" w:rsidRDefault="00BC6E77" w:rsidP="00BC6E77">
      <w:pPr>
        <w:pStyle w:val="CodeLine"/>
        <w:ind w:left="360"/>
      </w:pPr>
      <w:r>
        <w:t>pv_ave(C, up) = Math.exp(-pv_sum(C,up) / pv_count(C,up) )</w:t>
      </w:r>
    </w:p>
    <w:p w:rsidR="00BC6E77" w:rsidRDefault="00BC6E77" w:rsidP="00BC6E77">
      <w:pPr>
        <w:pStyle w:val="CodeLine"/>
        <w:ind w:left="360"/>
      </w:pPr>
      <w:r>
        <w:t>pv_ave(C, down) = Math.exp(-pv_sum(C,down) / pv_count(C,down) )</w:t>
      </w:r>
    </w:p>
    <w:p w:rsidR="00BC6E77" w:rsidRDefault="00BC6E77" w:rsidP="00BC6E77">
      <w:pPr>
        <w:pStyle w:val="CodeLine"/>
        <w:ind w:left="360"/>
      </w:pPr>
    </w:p>
    <w:p w:rsidR="00BC6E77" w:rsidRDefault="00BC6E77" w:rsidP="00BC6E77">
      <w:pPr>
        <w:pStyle w:val="ListNumber"/>
        <w:numPr>
          <w:ilvl w:val="1"/>
          <w:numId w:val="9"/>
        </w:numPr>
      </w:pPr>
      <w:r>
        <w:t>Compute a TEA score (</w:t>
      </w:r>
      <w:proofErr w:type="spellStart"/>
      <w:r w:rsidRPr="00DD778D">
        <w:rPr>
          <w:rStyle w:val="CodeText"/>
        </w:rPr>
        <w:t>pv_tea</w:t>
      </w:r>
      <w:proofErr w:type="spellEnd"/>
      <w:r>
        <w:t>) for each min-</w:t>
      </w:r>
      <w:proofErr w:type="spellStart"/>
      <w:r>
        <w:t>LogP</w:t>
      </w:r>
      <w:proofErr w:type="spellEnd"/>
      <w:r>
        <w:t xml:space="preserve"> average through a binomial distribution function:</w:t>
      </w:r>
    </w:p>
    <w:p w:rsidR="00BC6E77" w:rsidRDefault="00BC6E77" w:rsidP="00BC6E77">
      <w:pPr>
        <w:pStyle w:val="CodeLine"/>
      </w:pPr>
      <w:r>
        <w:tab/>
        <w:t>pv_tea(C, up) = 1.0 - Binom( N, pv_count(C,up), pv_ave(C,up) )</w:t>
      </w:r>
    </w:p>
    <w:p w:rsidR="00BC6E77" w:rsidRDefault="00BC6E77" w:rsidP="00BC6E77">
      <w:pPr>
        <w:pStyle w:val="CodeLine"/>
      </w:pPr>
      <w:r>
        <w:tab/>
        <w:t>pv_tea(C, down) = 1.0 - Binom( N, pv_count(C,down), pv_ave(C,down) )</w:t>
      </w:r>
    </w:p>
    <w:p w:rsidR="00BC6E77" w:rsidRPr="00802224" w:rsidRDefault="00BC6E77" w:rsidP="00BC6E77">
      <w:pPr>
        <w:pStyle w:val="Heading2"/>
      </w:pPr>
      <w:bookmarkStart w:id="238" w:name="_Toc297057952"/>
      <w:bookmarkStart w:id="239" w:name="_Toc322517880"/>
      <w:bookmarkStart w:id="240" w:name="_Toc366653733"/>
      <w:r w:rsidRPr="00802224">
        <w:lastRenderedPageBreak/>
        <w:t>Result</w:t>
      </w:r>
      <w:bookmarkEnd w:id="238"/>
      <w:bookmarkEnd w:id="239"/>
      <w:bookmarkEnd w:id="240"/>
    </w:p>
    <w:p w:rsidR="00BC6E77" w:rsidRDefault="00BC6E77" w:rsidP="00BC6E77">
      <w:pPr>
        <w:pStyle w:val="ListBullet"/>
        <w:keepNext/>
        <w:numPr>
          <w:ilvl w:val="0"/>
          <w:numId w:val="2"/>
        </w:numPr>
      </w:pPr>
      <w:r w:rsidRPr="00CB0A46">
        <w:rPr>
          <w:rStyle w:val="Bold"/>
        </w:rPr>
        <w:t>TEA score</w:t>
      </w:r>
      <w:r>
        <w:t>: For gene signatures, lists, and pathways, the final TEA score is</w:t>
      </w:r>
      <w:r w:rsidRPr="00D52D47">
        <w:t xml:space="preserve"> the more significant </w:t>
      </w:r>
      <w:proofErr w:type="spellStart"/>
      <w:r w:rsidRPr="00D52D47">
        <w:rPr>
          <w:rStyle w:val="CodeText"/>
        </w:rPr>
        <w:t>pv_tea</w:t>
      </w:r>
      <w:proofErr w:type="spellEnd"/>
      <w:r w:rsidRPr="00D52D47">
        <w:t xml:space="preserve"> value (the lower of the two </w:t>
      </w:r>
      <w:proofErr w:type="spellStart"/>
      <w:r w:rsidRPr="00D52D47">
        <w:rPr>
          <w:rStyle w:val="CodeText"/>
        </w:rPr>
        <w:t>pv_tea</w:t>
      </w:r>
      <w:proofErr w:type="spellEnd"/>
      <w:r>
        <w:t xml:space="preserve"> </w:t>
      </w:r>
      <w:r w:rsidRPr="00D52D47">
        <w:t>values)</w:t>
      </w:r>
      <w:r>
        <w:t>.</w:t>
      </w:r>
    </w:p>
    <w:p w:rsidR="00BC6E77" w:rsidRDefault="00BC6E77" w:rsidP="00BC6E77">
      <w:pPr>
        <w:pStyle w:val="ListBullet"/>
        <w:keepNext/>
        <w:numPr>
          <w:ilvl w:val="0"/>
          <w:numId w:val="2"/>
        </w:numPr>
      </w:pPr>
      <w:r>
        <w:t>A gene signature or list is determined to be co-regulated or anti-regulated as follows:</w:t>
      </w:r>
    </w:p>
    <w:p w:rsidR="00BC6E77" w:rsidRDefault="00BC6E77" w:rsidP="00BC6E77">
      <w:pPr>
        <w:pStyle w:val="ListBullet2"/>
        <w:numPr>
          <w:ilvl w:val="1"/>
          <w:numId w:val="2"/>
        </w:numPr>
      </w:pPr>
      <w:r w:rsidRPr="00C827A3">
        <w:rPr>
          <w:rStyle w:val="Bold"/>
        </w:rPr>
        <w:t>Co-regulated</w:t>
      </w:r>
      <w:r>
        <w:t xml:space="preserve">: The more significant </w:t>
      </w:r>
      <w:proofErr w:type="spellStart"/>
      <w:r w:rsidRPr="00C827A3">
        <w:rPr>
          <w:rStyle w:val="CodeText"/>
        </w:rPr>
        <w:t>pv_tea</w:t>
      </w:r>
      <w:proofErr w:type="spellEnd"/>
      <w:r>
        <w:t xml:space="preserve"> value was derived from the sums associated with co-regulated fold change values (</w:t>
      </w:r>
      <w:proofErr w:type="spellStart"/>
      <w:r w:rsidRPr="00F74693">
        <w:rPr>
          <w:rStyle w:val="CodeText"/>
        </w:rPr>
        <w:t>pv_sum</w:t>
      </w:r>
      <w:proofErr w:type="spellEnd"/>
      <w:r w:rsidRPr="00F74693">
        <w:rPr>
          <w:rStyle w:val="CodeText"/>
        </w:rPr>
        <w:t>(C, up</w:t>
      </w:r>
      <w:r>
        <w:rPr>
          <w:rStyle w:val="CodeText"/>
        </w:rPr>
        <w:t>)</w:t>
      </w:r>
      <w:r>
        <w:t>).</w:t>
      </w:r>
    </w:p>
    <w:p w:rsidR="00BC6E77" w:rsidRDefault="00BC6E77" w:rsidP="00BC6E77">
      <w:pPr>
        <w:pStyle w:val="ListBullet2"/>
        <w:numPr>
          <w:ilvl w:val="1"/>
          <w:numId w:val="2"/>
        </w:numPr>
      </w:pPr>
      <w:r w:rsidRPr="00C827A3">
        <w:rPr>
          <w:rStyle w:val="Bold"/>
        </w:rPr>
        <w:t>Anti-regulated</w:t>
      </w:r>
      <w:r>
        <w:t xml:space="preserve">: The more significant </w:t>
      </w:r>
      <w:proofErr w:type="spellStart"/>
      <w:r w:rsidRPr="00C827A3">
        <w:rPr>
          <w:rStyle w:val="CodeText"/>
        </w:rPr>
        <w:t>pv_tea</w:t>
      </w:r>
      <w:proofErr w:type="spellEnd"/>
      <w:r>
        <w:t xml:space="preserve"> value was derived from the sums associated with anti-regulated fold change values (</w:t>
      </w:r>
      <w:proofErr w:type="spellStart"/>
      <w:r>
        <w:rPr>
          <w:rStyle w:val="CodeText"/>
        </w:rPr>
        <w:t>pv_sum</w:t>
      </w:r>
      <w:proofErr w:type="spellEnd"/>
      <w:r>
        <w:rPr>
          <w:rStyle w:val="CodeText"/>
        </w:rPr>
        <w:t>(C, down)</w:t>
      </w:r>
      <w:r>
        <w:t>).</w:t>
      </w:r>
    </w:p>
    <w:p w:rsidR="00BC6E77" w:rsidRDefault="00BC6E77" w:rsidP="00BC6E77">
      <w:pPr>
        <w:pStyle w:val="ListBullet"/>
        <w:numPr>
          <w:ilvl w:val="0"/>
          <w:numId w:val="2"/>
        </w:numPr>
      </w:pPr>
      <w:r>
        <w:t>A pathway is determined to be up-regulated or down-regulated as follows:</w:t>
      </w:r>
    </w:p>
    <w:p w:rsidR="00BC6E77" w:rsidRDefault="00BC6E77" w:rsidP="00BC6E77">
      <w:pPr>
        <w:pStyle w:val="ListBullet2"/>
        <w:numPr>
          <w:ilvl w:val="1"/>
          <w:numId w:val="2"/>
        </w:numPr>
      </w:pPr>
      <w:r>
        <w:rPr>
          <w:rStyle w:val="Bold"/>
        </w:rPr>
        <w:t>Up</w:t>
      </w:r>
      <w:r w:rsidRPr="00C827A3">
        <w:rPr>
          <w:rStyle w:val="Bold"/>
        </w:rPr>
        <w:t>-regulated</w:t>
      </w:r>
      <w:r>
        <w:t xml:space="preserve">: The more significant </w:t>
      </w:r>
      <w:proofErr w:type="spellStart"/>
      <w:r w:rsidRPr="00C827A3">
        <w:rPr>
          <w:rStyle w:val="CodeText"/>
        </w:rPr>
        <w:t>pv_tea</w:t>
      </w:r>
      <w:proofErr w:type="spellEnd"/>
      <w:r>
        <w:t xml:space="preserve"> value was derived from the sums associated with up-regulated fold change values (</w:t>
      </w:r>
      <w:proofErr w:type="spellStart"/>
      <w:r w:rsidRPr="00F74693">
        <w:rPr>
          <w:rStyle w:val="CodeText"/>
        </w:rPr>
        <w:t>pv_sum</w:t>
      </w:r>
      <w:proofErr w:type="spellEnd"/>
      <w:r w:rsidRPr="00F74693">
        <w:rPr>
          <w:rStyle w:val="CodeText"/>
        </w:rPr>
        <w:t>(C, up</w:t>
      </w:r>
      <w:r>
        <w:rPr>
          <w:rStyle w:val="CodeText"/>
        </w:rPr>
        <w:t>)</w:t>
      </w:r>
      <w:r>
        <w:t>).</w:t>
      </w:r>
    </w:p>
    <w:p w:rsidR="00BC6E77" w:rsidRDefault="00BC6E77" w:rsidP="00BC6E77">
      <w:pPr>
        <w:pStyle w:val="ListBullet2"/>
        <w:numPr>
          <w:ilvl w:val="1"/>
          <w:numId w:val="2"/>
        </w:numPr>
      </w:pPr>
      <w:r>
        <w:rPr>
          <w:rStyle w:val="Bold"/>
        </w:rPr>
        <w:t>Down</w:t>
      </w:r>
      <w:r w:rsidRPr="00C827A3">
        <w:rPr>
          <w:rStyle w:val="Bold"/>
        </w:rPr>
        <w:t>-regulated</w:t>
      </w:r>
      <w:r>
        <w:t xml:space="preserve">: The more significant </w:t>
      </w:r>
      <w:proofErr w:type="spellStart"/>
      <w:r w:rsidRPr="00C827A3">
        <w:rPr>
          <w:rStyle w:val="CodeText"/>
        </w:rPr>
        <w:t>pv_tea</w:t>
      </w:r>
      <w:proofErr w:type="spellEnd"/>
      <w:r>
        <w:t xml:space="preserve"> value was derived from the sums associated with down-regulated fold change values (</w:t>
      </w:r>
      <w:proofErr w:type="spellStart"/>
      <w:r>
        <w:rPr>
          <w:rStyle w:val="CodeText"/>
        </w:rPr>
        <w:t>pv_sum</w:t>
      </w:r>
      <w:proofErr w:type="spellEnd"/>
      <w:r>
        <w:rPr>
          <w:rStyle w:val="CodeText"/>
        </w:rPr>
        <w:t>(C, down)</w:t>
      </w:r>
      <w:r>
        <w:t>).</w:t>
      </w:r>
    </w:p>
    <w:p w:rsidR="00BC6E77" w:rsidRDefault="00BC6E77" w:rsidP="00BC6E77"/>
    <w:p w:rsidR="00BC6E77" w:rsidRDefault="00BC6E77" w:rsidP="00BC6E77">
      <w:pPr>
        <w:tabs>
          <w:tab w:val="clear" w:pos="360"/>
          <w:tab w:val="clear" w:pos="720"/>
          <w:tab w:val="clear" w:pos="1080"/>
          <w:tab w:val="clear" w:pos="1440"/>
          <w:tab w:val="clear" w:pos="1800"/>
          <w:tab w:val="clear" w:pos="2160"/>
        </w:tabs>
        <w:spacing w:after="200" w:line="276" w:lineRule="auto"/>
      </w:pPr>
      <w:r>
        <w:br w:type="page"/>
      </w:r>
    </w:p>
    <w:p w:rsidR="00BC6E77" w:rsidRDefault="00BC6E77" w:rsidP="00BC6E77"/>
    <w:p w:rsidR="00BC6E77" w:rsidRDefault="00BC6E77" w:rsidP="00BC6E77"/>
    <w:p w:rsidR="00BC6E77" w:rsidRDefault="00BC6E77" w:rsidP="00BC6E77">
      <w:pPr>
        <w:sectPr w:rsidR="00BC6E77" w:rsidSect="00BC6E77">
          <w:headerReference w:type="even" r:id="rId191"/>
          <w:headerReference w:type="default" r:id="rId192"/>
          <w:footerReference w:type="even" r:id="rId193"/>
          <w:footerReference w:type="default" r:id="rId194"/>
          <w:headerReference w:type="first" r:id="rId195"/>
          <w:footerReference w:type="first" r:id="rId196"/>
          <w:type w:val="oddPage"/>
          <w:pgSz w:w="12240" w:h="15840" w:code="1"/>
          <w:pgMar w:top="1440" w:right="1800" w:bottom="1440" w:left="1800" w:header="708" w:footer="708" w:gutter="0"/>
          <w:cols w:space="708"/>
          <w:titlePg/>
          <w:docGrid w:linePitch="360"/>
        </w:sectPr>
      </w:pPr>
    </w:p>
    <w:p w:rsidR="00BC6E77" w:rsidRPr="00391C3B" w:rsidRDefault="00BC6E77" w:rsidP="00BC6E77">
      <w:pPr>
        <w:pStyle w:val="Appendix"/>
      </w:pPr>
      <w:r w:rsidRPr="00391C3B">
        <w:lastRenderedPageBreak/>
        <w:t>Appendix </w:t>
      </w:r>
      <w:fldSimple w:instr=" SEQ  &quot;Appendix&quot; \* MERGEFORMAT \* ALPHABETIC">
        <w:r w:rsidR="004F1671">
          <w:rPr>
            <w:noProof/>
          </w:rPr>
          <w:t>B</w:t>
        </w:r>
      </w:fldSimple>
    </w:p>
    <w:p w:rsidR="00BC6E77" w:rsidRDefault="00BC6E77" w:rsidP="00BC6E77">
      <w:pPr>
        <w:pStyle w:val="Heading1"/>
      </w:pPr>
      <w:bookmarkStart w:id="241" w:name="_Toc296428488"/>
      <w:bookmarkStart w:id="242" w:name="_Toc322517881"/>
      <w:bookmarkStart w:id="243" w:name="_Toc366653734"/>
      <w:r w:rsidRPr="003262D5">
        <w:rPr>
          <w:rStyle w:val="InvisibleChap-Appx"/>
        </w:rPr>
        <w:t xml:space="preserve">Appendix </w:t>
      </w:r>
      <w:r w:rsidR="00DB5708" w:rsidRPr="003262D5">
        <w:rPr>
          <w:rStyle w:val="InvisibleChap-Appx"/>
        </w:rPr>
        <w:fldChar w:fldCharType="begin"/>
      </w:r>
      <w:r w:rsidRPr="003262D5">
        <w:rPr>
          <w:rStyle w:val="InvisibleChap-Appx"/>
        </w:rPr>
        <w:instrText xml:space="preserve"> SEQ  "Hidden Appendix" \* CHARFORMAT \* ALPHABETIC</w:instrText>
      </w:r>
      <w:r w:rsidR="00DB5708" w:rsidRPr="003262D5">
        <w:rPr>
          <w:rStyle w:val="InvisibleChap-Appx"/>
        </w:rPr>
        <w:fldChar w:fldCharType="separate"/>
      </w:r>
      <w:r w:rsidR="004F1671">
        <w:rPr>
          <w:rStyle w:val="InvisibleChap-Appx"/>
          <w:noProof/>
        </w:rPr>
        <w:t>B</w:t>
      </w:r>
      <w:r w:rsidR="00DB5708" w:rsidRPr="003262D5">
        <w:rPr>
          <w:rStyle w:val="InvisibleChap-Appx"/>
        </w:rPr>
        <w:fldChar w:fldCharType="end"/>
      </w:r>
      <w:r w:rsidRPr="003262D5">
        <w:rPr>
          <w:rStyle w:val="InvisibleChap-Appx"/>
        </w:rPr>
        <w:t xml:space="preserve">:  </w:t>
      </w:r>
      <w:bookmarkEnd w:id="241"/>
      <w:r>
        <w:t xml:space="preserve">Rules for Loading </w:t>
      </w:r>
      <w:proofErr w:type="spellStart"/>
      <w:r>
        <w:t>OmicSoft</w:t>
      </w:r>
      <w:proofErr w:type="spellEnd"/>
      <w:r>
        <w:t xml:space="preserve"> Data</w:t>
      </w:r>
      <w:bookmarkEnd w:id="242"/>
      <w:bookmarkEnd w:id="243"/>
    </w:p>
    <w:p w:rsidR="007B644C" w:rsidRDefault="007B644C" w:rsidP="007B644C">
      <w:pPr>
        <w:pStyle w:val="Heading2"/>
        <w:pBdr>
          <w:bottom w:val="none" w:sz="0" w:space="0" w:color="auto"/>
        </w:pBdr>
        <w:spacing w:before="0" w:after="0" w:line="14" w:lineRule="exact"/>
        <w:rPr>
          <w:rFonts w:cs="Arial"/>
          <w:b w:val="0"/>
          <w:color w:val="FFFFFF" w:themeColor="background1"/>
          <w:sz w:val="2"/>
        </w:rPr>
      </w:pPr>
      <w:bookmarkStart w:id="244" w:name="_Toc366653735"/>
      <w:r w:rsidRPr="007B644C">
        <w:rPr>
          <w:rFonts w:cs="Arial"/>
          <w:b w:val="0"/>
          <w:color w:val="FFFFFF" w:themeColor="background1"/>
          <w:sz w:val="2"/>
        </w:rPr>
        <w:t xml:space="preserve">Rules for Loading </w:t>
      </w:r>
      <w:proofErr w:type="spellStart"/>
      <w:r w:rsidRPr="007B644C">
        <w:rPr>
          <w:rFonts w:cs="Arial"/>
          <w:b w:val="0"/>
          <w:color w:val="FFFFFF" w:themeColor="background1"/>
          <w:sz w:val="2"/>
        </w:rPr>
        <w:t>OmicSoft</w:t>
      </w:r>
      <w:proofErr w:type="spellEnd"/>
      <w:r w:rsidRPr="007B644C">
        <w:rPr>
          <w:rFonts w:cs="Arial"/>
          <w:b w:val="0"/>
          <w:color w:val="FFFFFF" w:themeColor="background1"/>
          <w:sz w:val="2"/>
        </w:rPr>
        <w:t xml:space="preserve"> Data</w:t>
      </w:r>
      <w:bookmarkEnd w:id="244"/>
    </w:p>
    <w:p w:rsidR="00BC6E77" w:rsidRDefault="00BC6E77" w:rsidP="00BC6E77">
      <w:pPr>
        <w:ind w:right="-720"/>
      </w:pPr>
      <w:r>
        <w:t xml:space="preserve">The following rules determine whether </w:t>
      </w:r>
      <w:proofErr w:type="spellStart"/>
      <w:r>
        <w:t>OmicSoft</w:t>
      </w:r>
      <w:proofErr w:type="spellEnd"/>
      <w:r>
        <w:t xml:space="preserve"> data is loaded into tranSMART databases:</w:t>
      </w:r>
    </w:p>
    <w:p w:rsidR="00BC6E77" w:rsidRPr="002F55E2" w:rsidRDefault="00BC6E77" w:rsidP="00BC6E77">
      <w:pPr>
        <w:rPr>
          <w:rStyle w:val="Bold"/>
        </w:rPr>
      </w:pPr>
      <w:r w:rsidRPr="002F55E2">
        <w:rPr>
          <w:rStyle w:val="Bold"/>
        </w:rPr>
        <w:t>Rules for loading data into table B</w:t>
      </w:r>
      <w:r>
        <w:rPr>
          <w:rStyle w:val="Bold"/>
        </w:rPr>
        <w:t>I</w:t>
      </w:r>
      <w:r w:rsidRPr="002F55E2">
        <w:rPr>
          <w:rStyle w:val="Bold"/>
        </w:rPr>
        <w:t>O_ASSAY_ANALYSIS_DATA</w:t>
      </w:r>
    </w:p>
    <w:p w:rsidR="00BC6E77" w:rsidRDefault="00BC6E77" w:rsidP="00BC6E77">
      <w:r>
        <w:t>Load the data if one of the following two criteria is satisfied:</w:t>
      </w:r>
    </w:p>
    <w:p w:rsidR="00BC6E77" w:rsidRDefault="00BC6E77" w:rsidP="00BC6E77">
      <w:pPr>
        <w:pStyle w:val="ListBullet"/>
        <w:numPr>
          <w:ilvl w:val="0"/>
          <w:numId w:val="2"/>
        </w:numPr>
      </w:pPr>
      <w:proofErr w:type="spellStart"/>
      <w:r>
        <w:t>fold_change_ratio</w:t>
      </w:r>
      <w:proofErr w:type="spellEnd"/>
      <w:r>
        <w:t xml:space="preserve"> is &gt;= 1.0 OR &lt;=-1.0 </w:t>
      </w:r>
    </w:p>
    <w:p w:rsidR="00BC6E77" w:rsidRDefault="00BC6E77" w:rsidP="00BC6E77">
      <w:pPr>
        <w:pStyle w:val="NormalIndent"/>
      </w:pPr>
      <w:r>
        <w:t>AND</w:t>
      </w:r>
    </w:p>
    <w:p w:rsidR="00BC6E77" w:rsidRDefault="00BC6E77" w:rsidP="00BC6E77">
      <w:pPr>
        <w:pStyle w:val="NormalIndent"/>
      </w:pPr>
      <w:proofErr w:type="spellStart"/>
      <w:proofErr w:type="gramStart"/>
      <w:r>
        <w:t>preferred_pvalue</w:t>
      </w:r>
      <w:proofErr w:type="spellEnd"/>
      <w:proofErr w:type="gramEnd"/>
      <w:r>
        <w:t xml:space="preserve"> is null OR &lt;= 0.1</w:t>
      </w:r>
    </w:p>
    <w:p w:rsidR="00BC6E77" w:rsidRDefault="00BC6E77" w:rsidP="00BC6E77">
      <w:pPr>
        <w:pStyle w:val="ListBullet"/>
        <w:numPr>
          <w:ilvl w:val="0"/>
          <w:numId w:val="2"/>
        </w:numPr>
      </w:pPr>
      <w:proofErr w:type="spellStart"/>
      <w:r>
        <w:t>fold_change_ratio</w:t>
      </w:r>
      <w:proofErr w:type="spellEnd"/>
      <w:r>
        <w:t xml:space="preserve"> is null</w:t>
      </w:r>
    </w:p>
    <w:p w:rsidR="00BC6E77" w:rsidRDefault="00BC6E77" w:rsidP="00BC6E77">
      <w:pPr>
        <w:pStyle w:val="NormalIndent"/>
      </w:pPr>
      <w:r>
        <w:t>AND</w:t>
      </w:r>
    </w:p>
    <w:p w:rsidR="00BC6E77" w:rsidRDefault="00BC6E77" w:rsidP="00BC6E77">
      <w:pPr>
        <w:pStyle w:val="NormalIndent"/>
      </w:pPr>
      <w:r>
        <w:t>At least one of the following values is not null:</w:t>
      </w:r>
    </w:p>
    <w:p w:rsidR="00BC6E77" w:rsidRDefault="00BC6E77" w:rsidP="009A67BD">
      <w:pPr>
        <w:pStyle w:val="ListBullet2"/>
        <w:numPr>
          <w:ilvl w:val="1"/>
          <w:numId w:val="2"/>
        </w:numPr>
        <w:spacing w:afterLines="40"/>
      </w:pPr>
      <w:proofErr w:type="spellStart"/>
      <w:r>
        <w:t>r_value</w:t>
      </w:r>
      <w:proofErr w:type="spellEnd"/>
    </w:p>
    <w:p w:rsidR="00BC6E77" w:rsidRDefault="00BC6E77" w:rsidP="009A67BD">
      <w:pPr>
        <w:pStyle w:val="NormalIndent2"/>
        <w:spacing w:afterLines="40"/>
      </w:pPr>
      <w:proofErr w:type="gramStart"/>
      <w:r>
        <w:t>Pearson product-moment correlation coefficient.</w:t>
      </w:r>
      <w:proofErr w:type="gramEnd"/>
    </w:p>
    <w:p w:rsidR="00BC6E77" w:rsidRDefault="00BC6E77" w:rsidP="009A67BD">
      <w:pPr>
        <w:pStyle w:val="ListBullet2"/>
        <w:numPr>
          <w:ilvl w:val="1"/>
          <w:numId w:val="2"/>
        </w:numPr>
        <w:spacing w:afterLines="40"/>
      </w:pPr>
      <w:proofErr w:type="spellStart"/>
      <w:r>
        <w:t>rho_value</w:t>
      </w:r>
      <w:proofErr w:type="spellEnd"/>
    </w:p>
    <w:p w:rsidR="00BC6E77" w:rsidRDefault="00BC6E77" w:rsidP="009A67BD">
      <w:pPr>
        <w:pStyle w:val="NormalIndent2"/>
        <w:spacing w:afterLines="40"/>
      </w:pPr>
      <w:r>
        <w:t>Spearman rank correlation coefficient</w:t>
      </w:r>
    </w:p>
    <w:p w:rsidR="00BC6E77" w:rsidRDefault="00BC6E77" w:rsidP="009A67BD">
      <w:pPr>
        <w:pStyle w:val="ListBullet2"/>
        <w:numPr>
          <w:ilvl w:val="1"/>
          <w:numId w:val="2"/>
        </w:numPr>
        <w:spacing w:afterLines="40"/>
      </w:pPr>
      <w:proofErr w:type="spellStart"/>
      <w:r>
        <w:t>cut_value</w:t>
      </w:r>
      <w:proofErr w:type="spellEnd"/>
    </w:p>
    <w:p w:rsidR="00BC6E77" w:rsidRDefault="00BC6E77" w:rsidP="00BC6E77">
      <w:pPr>
        <w:pStyle w:val="ListBullet2"/>
        <w:numPr>
          <w:ilvl w:val="1"/>
          <w:numId w:val="2"/>
        </w:numPr>
      </w:pPr>
      <w:proofErr w:type="spellStart"/>
      <w:r>
        <w:t>results_value</w:t>
      </w:r>
      <w:proofErr w:type="spellEnd"/>
    </w:p>
    <w:p w:rsidR="00BC6E77" w:rsidRPr="002F55E2" w:rsidRDefault="00BC6E77" w:rsidP="00BC6E77">
      <w:pPr>
        <w:rPr>
          <w:rStyle w:val="Bold"/>
        </w:rPr>
      </w:pPr>
      <w:r w:rsidRPr="002F55E2">
        <w:rPr>
          <w:rStyle w:val="Bold"/>
        </w:rPr>
        <w:t>Rules for loading data into table B</w:t>
      </w:r>
      <w:r>
        <w:rPr>
          <w:rStyle w:val="Bold"/>
        </w:rPr>
        <w:t>I</w:t>
      </w:r>
      <w:r w:rsidRPr="002F55E2">
        <w:rPr>
          <w:rStyle w:val="Bold"/>
        </w:rPr>
        <w:t>O_ASSAY_ANALYSIS_DATA_TEA</w:t>
      </w:r>
    </w:p>
    <w:p w:rsidR="00BC6E77" w:rsidRDefault="00BC6E77" w:rsidP="00BC6E77">
      <w:r>
        <w:t>Load the data if:</w:t>
      </w:r>
    </w:p>
    <w:p w:rsidR="00BC6E77" w:rsidRDefault="00BC6E77" w:rsidP="00BC6E77">
      <w:pPr>
        <w:pStyle w:val="CodeLine"/>
      </w:pPr>
      <w:r>
        <w:t>TEA_NORMALIZED_PVALUE &lt;= 0.05</w:t>
      </w:r>
    </w:p>
    <w:p w:rsidR="00BC6E77" w:rsidRDefault="00BC6E77" w:rsidP="00BC6E77">
      <w:pPr>
        <w:spacing w:before="180"/>
      </w:pPr>
      <w:r>
        <w:t xml:space="preserve">For information about the TEA algorithm, see </w:t>
      </w:r>
      <w:r w:rsidR="00DB5708" w:rsidRPr="007C18BE">
        <w:rPr>
          <w:rStyle w:val="xRef"/>
        </w:rPr>
        <w:fldChar w:fldCharType="begin"/>
      </w:r>
      <w:r w:rsidRPr="007C18BE">
        <w:rPr>
          <w:rStyle w:val="xRef"/>
        </w:rPr>
        <w:instrText xml:space="preserve"> REF _Ref313350049 \h  \* MERGEFORMAT </w:instrText>
      </w:r>
      <w:r w:rsidR="00DB5708" w:rsidRPr="007C18BE">
        <w:rPr>
          <w:rStyle w:val="xRef"/>
        </w:rPr>
      </w:r>
      <w:r w:rsidR="00DB5708" w:rsidRPr="007C18BE">
        <w:rPr>
          <w:rStyle w:val="xRef"/>
        </w:rPr>
        <w:fldChar w:fldCharType="separate"/>
      </w:r>
      <w:proofErr w:type="gramStart"/>
      <w:r w:rsidR="004F1671" w:rsidRPr="004F1671">
        <w:rPr>
          <w:rStyle w:val="xRef"/>
        </w:rPr>
        <w:t xml:space="preserve">Appendix A: </w:t>
      </w:r>
      <w:proofErr w:type="gramEnd"/>
      <w:r w:rsidR="004F1671" w:rsidRPr="004F1671">
        <w:rPr>
          <w:rStyle w:val="xRef"/>
        </w:rPr>
        <w:t xml:space="preserve"> How TEA Scores Are Calculated</w:t>
      </w:r>
      <w:r w:rsidR="00DB5708" w:rsidRPr="007C18BE">
        <w:rPr>
          <w:rStyle w:val="xRef"/>
        </w:rPr>
        <w:fldChar w:fldCharType="end"/>
      </w:r>
      <w:r>
        <w:t>.</w:t>
      </w:r>
    </w:p>
    <w:p w:rsidR="00BC6E77" w:rsidRDefault="00BC6E77" w:rsidP="00BC6E77"/>
    <w:p w:rsidR="00BC6E77" w:rsidRDefault="00BC6E77" w:rsidP="00BC6E77">
      <w:pPr>
        <w:tabs>
          <w:tab w:val="clear" w:pos="360"/>
          <w:tab w:val="clear" w:pos="720"/>
          <w:tab w:val="clear" w:pos="1080"/>
          <w:tab w:val="clear" w:pos="1440"/>
          <w:tab w:val="clear" w:pos="1800"/>
          <w:tab w:val="clear" w:pos="2160"/>
        </w:tabs>
        <w:spacing w:after="200" w:line="276" w:lineRule="auto"/>
      </w:pPr>
      <w:r>
        <w:br w:type="page"/>
      </w:r>
    </w:p>
    <w:p w:rsidR="00BC6E77" w:rsidRDefault="00BC6E77" w:rsidP="00BC6E77"/>
    <w:p w:rsidR="00E401DB" w:rsidRDefault="00E401DB" w:rsidP="00BC6E77">
      <w:pPr>
        <w:sectPr w:rsidR="00E401DB" w:rsidSect="00D13D29">
          <w:headerReference w:type="even" r:id="rId197"/>
          <w:headerReference w:type="default" r:id="rId198"/>
          <w:footerReference w:type="even" r:id="rId199"/>
          <w:footerReference w:type="default" r:id="rId200"/>
          <w:headerReference w:type="first" r:id="rId201"/>
          <w:footerReference w:type="first" r:id="rId202"/>
          <w:type w:val="oddPage"/>
          <w:pgSz w:w="12240" w:h="15840" w:code="1"/>
          <w:pgMar w:top="1440" w:right="1800" w:bottom="1440" w:left="1800" w:header="708" w:footer="708" w:gutter="0"/>
          <w:cols w:space="708"/>
          <w:titlePg/>
          <w:docGrid w:linePitch="360"/>
        </w:sectPr>
      </w:pPr>
    </w:p>
    <w:p w:rsidR="00474AC4" w:rsidRPr="00391C3B" w:rsidRDefault="00474AC4" w:rsidP="00474AC4">
      <w:pPr>
        <w:pStyle w:val="Appendix"/>
      </w:pPr>
      <w:r w:rsidRPr="00391C3B">
        <w:lastRenderedPageBreak/>
        <w:t>Appendix </w:t>
      </w:r>
      <w:fldSimple w:instr=" SEQ  &quot;Appendix&quot; \* MERGEFORMAT \* ALPHABETIC">
        <w:r w:rsidR="004F1671">
          <w:rPr>
            <w:noProof/>
          </w:rPr>
          <w:t>C</w:t>
        </w:r>
      </w:fldSimple>
    </w:p>
    <w:p w:rsidR="00474AC4" w:rsidRDefault="00474AC4" w:rsidP="00474AC4">
      <w:pPr>
        <w:pStyle w:val="Heading1"/>
      </w:pPr>
      <w:bookmarkStart w:id="245" w:name="_Toc366653736"/>
      <w:r w:rsidRPr="003262D5">
        <w:rPr>
          <w:rStyle w:val="InvisibleChap-Appx"/>
        </w:rPr>
        <w:t xml:space="preserve">Appendix </w:t>
      </w:r>
      <w:r w:rsidR="00DB5708" w:rsidRPr="003262D5">
        <w:rPr>
          <w:rStyle w:val="InvisibleChap-Appx"/>
        </w:rPr>
        <w:fldChar w:fldCharType="begin"/>
      </w:r>
      <w:r w:rsidRPr="003262D5">
        <w:rPr>
          <w:rStyle w:val="InvisibleChap-Appx"/>
        </w:rPr>
        <w:instrText xml:space="preserve"> SEQ  "Hidden Appendix" \* CHARFORMAT \* ALPHABETIC</w:instrText>
      </w:r>
      <w:r w:rsidR="00DB5708" w:rsidRPr="003262D5">
        <w:rPr>
          <w:rStyle w:val="InvisibleChap-Appx"/>
        </w:rPr>
        <w:fldChar w:fldCharType="separate"/>
      </w:r>
      <w:r w:rsidR="004F1671">
        <w:rPr>
          <w:rStyle w:val="InvisibleChap-Appx"/>
          <w:noProof/>
        </w:rPr>
        <w:t>C</w:t>
      </w:r>
      <w:r w:rsidR="00DB5708" w:rsidRPr="003262D5">
        <w:rPr>
          <w:rStyle w:val="InvisibleChap-Appx"/>
        </w:rPr>
        <w:fldChar w:fldCharType="end"/>
      </w:r>
      <w:r w:rsidRPr="003262D5">
        <w:rPr>
          <w:rStyle w:val="InvisibleChap-Appx"/>
        </w:rPr>
        <w:t xml:space="preserve">:  </w:t>
      </w:r>
      <w:r>
        <w:t>Glossary of Terms</w:t>
      </w:r>
      <w:bookmarkEnd w:id="245"/>
    </w:p>
    <w:p w:rsidR="00474AC4" w:rsidRDefault="00474AC4" w:rsidP="00474AC4">
      <w:pPr>
        <w:pStyle w:val="Heading2"/>
        <w:pBdr>
          <w:bottom w:val="none" w:sz="0" w:space="0" w:color="auto"/>
        </w:pBdr>
        <w:spacing w:before="0" w:after="0" w:line="14" w:lineRule="exact"/>
        <w:rPr>
          <w:rFonts w:cs="Arial"/>
          <w:b w:val="0"/>
          <w:color w:val="FFFFFF" w:themeColor="background1"/>
          <w:sz w:val="2"/>
        </w:rPr>
      </w:pPr>
      <w:bookmarkStart w:id="246" w:name="_Toc366653737"/>
      <w:r w:rsidRPr="00474AC4">
        <w:rPr>
          <w:rFonts w:cs="Arial"/>
          <w:b w:val="0"/>
          <w:color w:val="FFFFFF" w:themeColor="background1"/>
          <w:sz w:val="2"/>
        </w:rPr>
        <w:t>Glossary of Terms</w:t>
      </w:r>
      <w:bookmarkEnd w:id="246"/>
    </w:p>
    <w:p w:rsidR="00474AC4" w:rsidRDefault="00474AC4" w:rsidP="00474AC4">
      <w:pPr>
        <w:pStyle w:val="GlossaryDefinitionHeading"/>
      </w:pPr>
      <w:r>
        <w:t>aggregate probes</w:t>
      </w:r>
    </w:p>
    <w:p w:rsidR="00474AC4" w:rsidRPr="009F453F" w:rsidRDefault="00474AC4" w:rsidP="00474AC4">
      <w:pPr>
        <w:pStyle w:val="GlossaryDefinitionText"/>
      </w:pPr>
      <w:r w:rsidRPr="009F453F">
        <w:t>Used in Dataset Explorer, the Aggregate Probes checkbox allows you to group probes used in high-dimensional data samples to form a total quantity that analyses will be performed on.</w:t>
      </w:r>
    </w:p>
    <w:p w:rsidR="00474AC4" w:rsidRDefault="00474AC4" w:rsidP="00474AC4">
      <w:pPr>
        <w:pStyle w:val="GlossaryDefinitionHeading"/>
      </w:pPr>
      <w:r>
        <w:t>analysis of variance (</w:t>
      </w:r>
      <w:proofErr w:type="spellStart"/>
      <w:r>
        <w:t>anova</w:t>
      </w:r>
      <w:proofErr w:type="spellEnd"/>
      <w:r>
        <w:t>)</w:t>
      </w:r>
    </w:p>
    <w:p w:rsidR="00474AC4" w:rsidRPr="009F453F" w:rsidRDefault="00474AC4" w:rsidP="00474AC4">
      <w:pPr>
        <w:pStyle w:val="GlossaryDefinitionText"/>
      </w:pPr>
      <w:r>
        <w:t>Analysis of Variance (ANOVA) is a statistical method used in Dataset Explorer to make concurrent comparisons between two or more means in a box plot.</w:t>
      </w:r>
    </w:p>
    <w:p w:rsidR="00474AC4" w:rsidRDefault="00474AC4" w:rsidP="00474AC4">
      <w:pPr>
        <w:pStyle w:val="GlossaryDefinitionHeading"/>
      </w:pPr>
      <w:r>
        <w:t>analysis view</w:t>
      </w:r>
    </w:p>
    <w:p w:rsidR="00474AC4" w:rsidRPr="009F453F" w:rsidRDefault="00474AC4" w:rsidP="00474AC4">
      <w:pPr>
        <w:pStyle w:val="GlossaryDefinitionText"/>
      </w:pPr>
      <w:r>
        <w:t xml:space="preserve">Used in the Search tool, the Analysis View option displays the statistically significant analyses from your search filter(s). </w:t>
      </w:r>
    </w:p>
    <w:p w:rsidR="00474AC4" w:rsidRDefault="00474AC4" w:rsidP="00474AC4">
      <w:pPr>
        <w:pStyle w:val="GlossaryDefinitionHeading"/>
      </w:pPr>
      <w:r>
        <w:t>anti-regulation</w:t>
      </w:r>
    </w:p>
    <w:p w:rsidR="00474AC4" w:rsidRDefault="00474AC4" w:rsidP="00474AC4">
      <w:pPr>
        <w:pStyle w:val="GlossaryDefinitionText"/>
      </w:pPr>
      <w:r>
        <w:t xml:space="preserve">An analysis of a statistically significant experiment returned from a search against a gene signature or list is designated as </w:t>
      </w:r>
      <w:r w:rsidRPr="00F01323">
        <w:rPr>
          <w:rStyle w:val="Italic"/>
        </w:rPr>
        <w:t>co-regulated</w:t>
      </w:r>
      <w:r>
        <w:t xml:space="preserve"> or </w:t>
      </w:r>
      <w:r w:rsidRPr="00F01323">
        <w:rPr>
          <w:rStyle w:val="Italic"/>
        </w:rPr>
        <w:t>anti-regulated</w:t>
      </w:r>
      <w:r>
        <w:t>.</w:t>
      </w:r>
    </w:p>
    <w:p w:rsidR="00474AC4" w:rsidRDefault="00474AC4" w:rsidP="00474AC4">
      <w:pPr>
        <w:pStyle w:val="GlossaryDefinitionHeading"/>
      </w:pPr>
      <w:r>
        <w:t>array data</w:t>
      </w:r>
    </w:p>
    <w:p w:rsidR="00474AC4" w:rsidRPr="00DB1DA3" w:rsidRDefault="00474AC4" w:rsidP="00474AC4">
      <w:pPr>
        <w:pStyle w:val="GlossaryDefinitionText"/>
      </w:pPr>
      <w:r>
        <w:t xml:space="preserve">See: </w:t>
      </w:r>
      <w:hyperlink w:anchor="Microarray" w:history="1">
        <w:r w:rsidRPr="00474AC4">
          <w:rPr>
            <w:rStyle w:val="Hyperlink"/>
          </w:rPr>
          <w:t>Microarray</w:t>
        </w:r>
      </w:hyperlink>
    </w:p>
    <w:p w:rsidR="00474AC4" w:rsidRDefault="00474AC4" w:rsidP="00474AC4">
      <w:pPr>
        <w:pStyle w:val="GlossaryDefinitionHeading"/>
      </w:pPr>
      <w:proofErr w:type="spellStart"/>
      <w:r>
        <w:t>arrayexpress</w:t>
      </w:r>
      <w:proofErr w:type="spellEnd"/>
    </w:p>
    <w:p w:rsidR="00474AC4" w:rsidRDefault="00474AC4" w:rsidP="00474AC4">
      <w:pPr>
        <w:pStyle w:val="GlossaryDefinitionText"/>
      </w:pPr>
      <w:proofErr w:type="gramStart"/>
      <w:r>
        <w:t>Database of gene expression and other microarray data at the European Bioinformatics Institute (EBI).</w:t>
      </w:r>
      <w:proofErr w:type="gramEnd"/>
      <w:r>
        <w:t xml:space="preserve"> </w:t>
      </w:r>
    </w:p>
    <w:p w:rsidR="00474AC4" w:rsidRDefault="00474AC4" w:rsidP="00474AC4">
      <w:pPr>
        <w:pStyle w:val="GlossaryDefinitionText"/>
      </w:pPr>
      <w:r>
        <w:t xml:space="preserve">See </w:t>
      </w:r>
      <w:hyperlink r:id="rId203" w:history="1">
        <w:r w:rsidRPr="00DE5CE3">
          <w:rPr>
            <w:rStyle w:val="Hyperlink"/>
          </w:rPr>
          <w:t>http://www.ebi.ac.uk/arrayexpress</w:t>
        </w:r>
      </w:hyperlink>
      <w:r>
        <w:t xml:space="preserve"> for details.</w:t>
      </w:r>
    </w:p>
    <w:p w:rsidR="00474AC4" w:rsidRDefault="00474AC4" w:rsidP="00474AC4">
      <w:pPr>
        <w:pStyle w:val="GlossaryDefinitionHeading"/>
      </w:pPr>
      <w:r>
        <w:t>binomial distribution</w:t>
      </w:r>
    </w:p>
    <w:p w:rsidR="00474AC4" w:rsidRDefault="00474AC4" w:rsidP="00474AC4">
      <w:pPr>
        <w:pStyle w:val="GlossaryDefinitionText"/>
      </w:pPr>
      <w:proofErr w:type="gramStart"/>
      <w:r>
        <w:t xml:space="preserve">Graph that displays the discrete probability distribution of obtaining </w:t>
      </w:r>
      <w:r w:rsidRPr="007412C9">
        <w:rPr>
          <w:i/>
        </w:rPr>
        <w:t>n</w:t>
      </w:r>
      <w:r>
        <w:t xml:space="preserve"> successes out of N Bernoulli trials.</w:t>
      </w:r>
      <w:proofErr w:type="gramEnd"/>
      <w:r>
        <w:t xml:space="preserve"> </w:t>
      </w:r>
    </w:p>
    <w:p w:rsidR="00474AC4" w:rsidRDefault="00474AC4" w:rsidP="00474AC4">
      <w:pPr>
        <w:pStyle w:val="GlossaryDefinitionText"/>
      </w:pPr>
      <w:r>
        <w:t xml:space="preserve">See </w:t>
      </w:r>
      <w:hyperlink r:id="rId204" w:history="1">
        <w:r w:rsidRPr="00DE5CE3">
          <w:rPr>
            <w:rStyle w:val="Hyperlink"/>
          </w:rPr>
          <w:t>http://mathworld.wolfram.com/BinomialDistribution.html</w:t>
        </w:r>
      </w:hyperlink>
      <w:r>
        <w:t xml:space="preserve"> for details.</w:t>
      </w:r>
    </w:p>
    <w:p w:rsidR="00474AC4" w:rsidRPr="00041CF5" w:rsidRDefault="00474AC4" w:rsidP="00474AC4">
      <w:pPr>
        <w:pStyle w:val="GlossaryDefinitionText"/>
      </w:pPr>
    </w:p>
    <w:p w:rsidR="00474AC4" w:rsidRDefault="00474AC4" w:rsidP="00474AC4">
      <w:pPr>
        <w:pStyle w:val="GlossaryDefinitionHeading"/>
      </w:pPr>
      <w:r>
        <w:lastRenderedPageBreak/>
        <w:t>biomarker</w:t>
      </w:r>
    </w:p>
    <w:p w:rsidR="00474AC4" w:rsidRPr="00041CF5" w:rsidRDefault="00474AC4" w:rsidP="00474AC4">
      <w:pPr>
        <w:pStyle w:val="GlossaryDefinitionText"/>
      </w:pPr>
      <w:r>
        <w:t xml:space="preserve">Short for Biological Marker, a biomarker is a key molecular or cellular event that links a specific environmental exposure to a health outcome. </w:t>
      </w:r>
    </w:p>
    <w:p w:rsidR="00474AC4" w:rsidRDefault="00474AC4" w:rsidP="00474AC4">
      <w:pPr>
        <w:pStyle w:val="GlossaryDefinitionHeading"/>
      </w:pPr>
      <w:r>
        <w:t>box plot</w:t>
      </w:r>
    </w:p>
    <w:p w:rsidR="00474AC4" w:rsidRPr="007412C9" w:rsidRDefault="00474AC4" w:rsidP="00474AC4">
      <w:pPr>
        <w:pStyle w:val="GlossaryDefinitionText"/>
      </w:pPr>
      <w:r>
        <w:t xml:space="preserve">Also known as a Box and Whisker Plot, a box plot is a histogram-like method of displaying data. Box plots are useful when conveying location and variation information in datasets. </w:t>
      </w:r>
    </w:p>
    <w:p w:rsidR="00474AC4" w:rsidRDefault="00474AC4" w:rsidP="00474AC4">
      <w:pPr>
        <w:pStyle w:val="GlossaryDefinitionHeading"/>
      </w:pPr>
      <w:bookmarkStart w:id="247" w:name="CategoricaVariable"/>
      <w:bookmarkEnd w:id="247"/>
      <w:r>
        <w:t>categorical variable</w:t>
      </w:r>
    </w:p>
    <w:p w:rsidR="00474AC4" w:rsidRPr="007412C9" w:rsidRDefault="00474AC4" w:rsidP="00474AC4">
      <w:pPr>
        <w:pStyle w:val="GlossaryDefinitionText"/>
      </w:pPr>
      <w:r>
        <w:t xml:space="preserve">Also known as a nominal value, a categorical variable is one that has two or more categories, but with no intrinsic ordering to the categories. An example of a categorical value is hair color – there is no way to order these variables from highest to lowest. </w:t>
      </w:r>
    </w:p>
    <w:p w:rsidR="00474AC4" w:rsidRDefault="00474AC4" w:rsidP="00474AC4">
      <w:pPr>
        <w:pStyle w:val="GlossaryDefinitionHeading"/>
      </w:pPr>
      <w:r>
        <w:t>censoring value</w:t>
      </w:r>
    </w:p>
    <w:p w:rsidR="00474AC4" w:rsidRPr="002B245B" w:rsidRDefault="00474AC4" w:rsidP="00474AC4">
      <w:pPr>
        <w:pStyle w:val="GlossaryDefinitionText"/>
      </w:pPr>
      <w:r>
        <w:t xml:space="preserve">Used in Survival Analyses. The Censoring Value specifies which patients had the </w:t>
      </w:r>
      <w:r w:rsidRPr="002B245B">
        <w:t>event whose time is being measured. For example, if the Time variable selected is Overall Survival Time (Years), an appropriate censoring variable is Patient Death.</w:t>
      </w:r>
    </w:p>
    <w:p w:rsidR="00474AC4" w:rsidRDefault="00474AC4" w:rsidP="00474AC4">
      <w:pPr>
        <w:pStyle w:val="GlossaryDefinitionHeading"/>
      </w:pPr>
      <w:r>
        <w:t>chi squared</w:t>
      </w:r>
    </w:p>
    <w:p w:rsidR="00474AC4" w:rsidRDefault="00474AC4" w:rsidP="00474AC4">
      <w:pPr>
        <w:pStyle w:val="GlossaryDefinitionText"/>
      </w:pPr>
      <w:r>
        <w:t xml:space="preserve">Let the probabilities of various classes in a distribution </w:t>
      </w:r>
      <w:proofErr w:type="gramStart"/>
      <w:r>
        <w:t xml:space="preserve">be </w:t>
      </w:r>
      <w:proofErr w:type="gramEnd"/>
      <w:r>
        <w:rPr>
          <w:noProof/>
        </w:rPr>
        <w:drawing>
          <wp:inline distT="0" distB="0" distL="0" distR="0">
            <wp:extent cx="132080" cy="132080"/>
            <wp:effectExtent l="0" t="0" r="1270" b="1270"/>
            <wp:docPr id="111" name="Picture 111" descr="p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_1"/>
                    <pic:cNvPicPr>
                      <a:picLocks noChangeAspect="1" noChangeArrowheads="1"/>
                    </pic:cNvPicPr>
                  </pic:nvPicPr>
                  <pic:blipFill>
                    <a:blip r:embed="rId20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2080" cy="132080"/>
                    </a:xfrm>
                    <a:prstGeom prst="rect">
                      <a:avLst/>
                    </a:prstGeom>
                    <a:noFill/>
                    <a:ln>
                      <a:noFill/>
                    </a:ln>
                  </pic:spPr>
                </pic:pic>
              </a:graphicData>
            </a:graphic>
          </wp:inline>
        </w:drawing>
      </w:r>
      <w:r>
        <w:t xml:space="preserve">, </w:t>
      </w:r>
      <w:r>
        <w:rPr>
          <w:noProof/>
        </w:rPr>
        <w:drawing>
          <wp:inline distT="0" distB="0" distL="0" distR="0">
            <wp:extent cx="132080" cy="132080"/>
            <wp:effectExtent l="0" t="0" r="1270" b="1270"/>
            <wp:docPr id="110" name="Picture 110" descr="p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_2"/>
                    <pic:cNvPicPr>
                      <a:picLocks noChangeAspect="1" noChangeArrowheads="1"/>
                    </pic:cNvPicPr>
                  </pic:nvPicPr>
                  <pic:blipFill>
                    <a:blip r:embed="rId20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2080" cy="132080"/>
                    </a:xfrm>
                    <a:prstGeom prst="rect">
                      <a:avLst/>
                    </a:prstGeom>
                    <a:noFill/>
                    <a:ln>
                      <a:noFill/>
                    </a:ln>
                  </pic:spPr>
                </pic:pic>
              </a:graphicData>
            </a:graphic>
          </wp:inline>
        </w:drawing>
      </w:r>
      <w:r>
        <w:t xml:space="preserve">, ..., </w:t>
      </w:r>
      <w:r>
        <w:rPr>
          <w:noProof/>
        </w:rPr>
        <w:drawing>
          <wp:inline distT="0" distB="0" distL="0" distR="0">
            <wp:extent cx="132080" cy="132080"/>
            <wp:effectExtent l="0" t="0" r="1270" b="1270"/>
            <wp:docPr id="109" name="Picture 109" descr="p_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_k"/>
                    <pic:cNvPicPr>
                      <a:picLocks noChangeAspect="1" noChangeArrowheads="1"/>
                    </pic:cNvPicPr>
                  </pic:nvPicPr>
                  <pic:blipFill>
                    <a:blip r:embed="rId20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2080" cy="132080"/>
                    </a:xfrm>
                    <a:prstGeom prst="rect">
                      <a:avLst/>
                    </a:prstGeom>
                    <a:noFill/>
                    <a:ln>
                      <a:noFill/>
                    </a:ln>
                  </pic:spPr>
                </pic:pic>
              </a:graphicData>
            </a:graphic>
          </wp:inline>
        </w:drawing>
      </w:r>
      <w:r>
        <w:t xml:space="preserve">, with observed frequencies </w:t>
      </w:r>
      <w:r>
        <w:rPr>
          <w:noProof/>
        </w:rPr>
        <w:drawing>
          <wp:inline distT="0" distB="0" distL="0" distR="0">
            <wp:extent cx="156210" cy="132080"/>
            <wp:effectExtent l="0" t="0" r="0" b="1270"/>
            <wp:docPr id="103" name="Picture 103" descr="m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_1"/>
                    <pic:cNvPicPr>
                      <a:picLocks noChangeAspect="1" noChangeArrowheads="1"/>
                    </pic:cNvPicPr>
                  </pic:nvPicPr>
                  <pic:blipFill>
                    <a:blip r:embed="rId20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56210" cy="132080"/>
                    </a:xfrm>
                    <a:prstGeom prst="rect">
                      <a:avLst/>
                    </a:prstGeom>
                    <a:noFill/>
                    <a:ln>
                      <a:noFill/>
                    </a:ln>
                  </pic:spPr>
                </pic:pic>
              </a:graphicData>
            </a:graphic>
          </wp:inline>
        </w:drawing>
      </w:r>
      <w:r>
        <w:t xml:space="preserve">, </w:t>
      </w:r>
      <w:r>
        <w:rPr>
          <w:noProof/>
        </w:rPr>
        <w:drawing>
          <wp:inline distT="0" distB="0" distL="0" distR="0">
            <wp:extent cx="156210" cy="132080"/>
            <wp:effectExtent l="0" t="0" r="0" b="1270"/>
            <wp:docPr id="96" name="Picture 96" descr="m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_2"/>
                    <pic:cNvPicPr>
                      <a:picLocks noChangeAspect="1" noChangeArrowheads="1"/>
                    </pic:cNvPicPr>
                  </pic:nvPicPr>
                  <pic:blipFill>
                    <a:blip r:embed="rId20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56210" cy="132080"/>
                    </a:xfrm>
                    <a:prstGeom prst="rect">
                      <a:avLst/>
                    </a:prstGeom>
                    <a:noFill/>
                    <a:ln>
                      <a:noFill/>
                    </a:ln>
                  </pic:spPr>
                </pic:pic>
              </a:graphicData>
            </a:graphic>
          </wp:inline>
        </w:drawing>
      </w:r>
      <w:r>
        <w:t xml:space="preserve">, ..., </w:t>
      </w:r>
      <w:r>
        <w:rPr>
          <w:noProof/>
        </w:rPr>
        <w:drawing>
          <wp:inline distT="0" distB="0" distL="0" distR="0">
            <wp:extent cx="156210" cy="132080"/>
            <wp:effectExtent l="0" t="0" r="0" b="1270"/>
            <wp:docPr id="95" name="Picture 95" descr="m_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_k"/>
                    <pic:cNvPicPr>
                      <a:picLocks noChangeAspect="1" noChangeArrowheads="1"/>
                    </pic:cNvPicPr>
                  </pic:nvPicPr>
                  <pic:blipFill>
                    <a:blip r:embed="rId21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56210" cy="132080"/>
                    </a:xfrm>
                    <a:prstGeom prst="rect">
                      <a:avLst/>
                    </a:prstGeom>
                    <a:noFill/>
                    <a:ln>
                      <a:noFill/>
                    </a:ln>
                  </pic:spPr>
                </pic:pic>
              </a:graphicData>
            </a:graphic>
          </wp:inline>
        </w:drawing>
      </w:r>
      <w:r>
        <w:t xml:space="preserve">. The quantity </w:t>
      </w:r>
    </w:p>
    <w:tbl>
      <w:tblPr>
        <w:tblW w:w="5000" w:type="pct"/>
        <w:jc w:val="center"/>
        <w:tblCellSpacing w:w="0" w:type="dxa"/>
        <w:tblCellMar>
          <w:left w:w="750" w:type="dxa"/>
          <w:right w:w="0" w:type="dxa"/>
        </w:tblCellMar>
        <w:tblLook w:val="04A0"/>
      </w:tblPr>
      <w:tblGrid>
        <w:gridCol w:w="8280"/>
        <w:gridCol w:w="1110"/>
      </w:tblGrid>
      <w:tr w:rsidR="00474AC4" w:rsidTr="009D2A52">
        <w:trPr>
          <w:tblCellSpacing w:w="0" w:type="dxa"/>
          <w:jc w:val="center"/>
        </w:trPr>
        <w:tc>
          <w:tcPr>
            <w:tcW w:w="0" w:type="auto"/>
            <w:vAlign w:val="center"/>
            <w:hideMark/>
          </w:tcPr>
          <w:p w:rsidR="00474AC4" w:rsidRDefault="00474AC4" w:rsidP="009D2A52">
            <w:pPr>
              <w:pStyle w:val="GlossaryDefinitionText"/>
              <w:rPr>
                <w:sz w:val="24"/>
              </w:rPr>
            </w:pPr>
            <w:r>
              <w:rPr>
                <w:noProof/>
              </w:rPr>
              <w:drawing>
                <wp:inline distT="0" distB="0" distL="0" distR="0">
                  <wp:extent cx="1179195" cy="445135"/>
                  <wp:effectExtent l="0" t="0" r="1905" b="0"/>
                  <wp:docPr id="94" name="Picture 94" descr=" chi_s^2=sum_(i=1)^k((m_i-Np_i)^2)/(Np_i)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 chi_s^2=sum_(i=1)^k((m_i-Np_i)^2)/(Np_i) "/>
                          <pic:cNvPicPr>
                            <a:picLocks noChangeAspect="1" noChangeArrowheads="1"/>
                          </pic:cNvPicPr>
                        </pic:nvPicPr>
                        <pic:blipFill>
                          <a:blip r:embed="rId21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179195" cy="445135"/>
                          </a:xfrm>
                          <a:prstGeom prst="rect">
                            <a:avLst/>
                          </a:prstGeom>
                          <a:noFill/>
                          <a:ln>
                            <a:noFill/>
                          </a:ln>
                        </pic:spPr>
                      </pic:pic>
                    </a:graphicData>
                  </a:graphic>
                </wp:inline>
              </w:drawing>
            </w:r>
          </w:p>
        </w:tc>
        <w:tc>
          <w:tcPr>
            <w:tcW w:w="45" w:type="dxa"/>
            <w:vAlign w:val="center"/>
            <w:hideMark/>
          </w:tcPr>
          <w:p w:rsidR="00474AC4" w:rsidRDefault="00474AC4" w:rsidP="009D2A52">
            <w:pPr>
              <w:pStyle w:val="GlossaryDefinitionText"/>
              <w:rPr>
                <w:sz w:val="24"/>
              </w:rPr>
            </w:pPr>
            <w:r>
              <w:t xml:space="preserve"> </w:t>
            </w:r>
          </w:p>
        </w:tc>
      </w:tr>
    </w:tbl>
    <w:p w:rsidR="00474AC4" w:rsidRDefault="00474AC4" w:rsidP="00474AC4">
      <w:pPr>
        <w:pStyle w:val="GlossaryDefinitionText"/>
      </w:pPr>
      <w:proofErr w:type="gramStart"/>
      <w:r>
        <w:t>is</w:t>
      </w:r>
      <w:proofErr w:type="gramEnd"/>
      <w:r>
        <w:t xml:space="preserve"> therefore a measure of the deviation of a sample from expectation, where </w:t>
      </w:r>
      <w:r>
        <w:rPr>
          <w:noProof/>
        </w:rPr>
        <w:drawing>
          <wp:inline distT="0" distB="0" distL="0" distR="0">
            <wp:extent cx="96520" cy="132080"/>
            <wp:effectExtent l="0" t="0" r="0" b="1270"/>
            <wp:docPr id="90" name="Picture 90" desc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N"/>
                    <pic:cNvPicPr>
                      <a:picLocks noChangeAspect="1" noChangeArrowheads="1"/>
                    </pic:cNvPicPr>
                  </pic:nvPicPr>
                  <pic:blipFill>
                    <a:blip r:embed="rId21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96520" cy="132080"/>
                    </a:xfrm>
                    <a:prstGeom prst="rect">
                      <a:avLst/>
                    </a:prstGeom>
                    <a:noFill/>
                    <a:ln>
                      <a:noFill/>
                    </a:ln>
                  </pic:spPr>
                </pic:pic>
              </a:graphicData>
            </a:graphic>
          </wp:inline>
        </w:drawing>
      </w:r>
      <w:r>
        <w:t>is the sample size.</w:t>
      </w:r>
    </w:p>
    <w:p w:rsidR="00474AC4" w:rsidRDefault="00474AC4" w:rsidP="00474AC4">
      <w:pPr>
        <w:pStyle w:val="GlossaryDefinitionHeading"/>
      </w:pPr>
      <w:bookmarkStart w:id="248" w:name="cohort"/>
      <w:bookmarkEnd w:id="248"/>
      <w:r>
        <w:t>cohort</w:t>
      </w:r>
    </w:p>
    <w:p w:rsidR="00474AC4" w:rsidRPr="002731DD" w:rsidRDefault="00474AC4" w:rsidP="00474AC4">
      <w:pPr>
        <w:pStyle w:val="GlossaryDefinitionText"/>
      </w:pPr>
      <w:proofErr w:type="gramStart"/>
      <w:r>
        <w:t>A group of subjects who have shared a specific event or characteristic.</w:t>
      </w:r>
      <w:proofErr w:type="gramEnd"/>
    </w:p>
    <w:p w:rsidR="00474AC4" w:rsidRDefault="00474AC4" w:rsidP="00474AC4">
      <w:pPr>
        <w:pStyle w:val="GlossaryDefinitionHeading"/>
      </w:pPr>
      <w:bookmarkStart w:id="249" w:name="ContinuousVariable"/>
      <w:bookmarkEnd w:id="249"/>
      <w:r>
        <w:t>continuous variable</w:t>
      </w:r>
    </w:p>
    <w:p w:rsidR="00474AC4" w:rsidRPr="002731DD" w:rsidRDefault="00474AC4" w:rsidP="00474AC4">
      <w:pPr>
        <w:pStyle w:val="GlossaryDefinitionText"/>
      </w:pPr>
      <w:r>
        <w:t xml:space="preserve">Continuous variables have an infinite number of values between two points. </w:t>
      </w:r>
      <w:proofErr w:type="gramStart"/>
      <w:r>
        <w:t>For example, age or temperature.</w:t>
      </w:r>
      <w:proofErr w:type="gramEnd"/>
      <w:r>
        <w:t xml:space="preserve"> </w:t>
      </w:r>
    </w:p>
    <w:p w:rsidR="00474AC4" w:rsidRDefault="00474AC4" w:rsidP="00474AC4">
      <w:pPr>
        <w:pStyle w:val="GlossaryDefinitionHeading"/>
      </w:pPr>
      <w:r>
        <w:lastRenderedPageBreak/>
        <w:t>co-regulation</w:t>
      </w:r>
    </w:p>
    <w:p w:rsidR="00474AC4" w:rsidRPr="00EB052F" w:rsidRDefault="00474AC4" w:rsidP="00474AC4">
      <w:pPr>
        <w:pStyle w:val="GlossaryDefinitionText"/>
      </w:pPr>
      <w:r>
        <w:t xml:space="preserve">An analysis of a statistically significant experiment returned from a search against a gene signature or list is designated as </w:t>
      </w:r>
      <w:r w:rsidRPr="00F01323">
        <w:rPr>
          <w:rStyle w:val="Italic"/>
        </w:rPr>
        <w:t>co-regulated</w:t>
      </w:r>
      <w:r>
        <w:t xml:space="preserve"> or </w:t>
      </w:r>
      <w:r w:rsidRPr="00F01323">
        <w:rPr>
          <w:rStyle w:val="Italic"/>
        </w:rPr>
        <w:t>anti-regulated</w:t>
      </w:r>
      <w:r>
        <w:t>.</w:t>
      </w:r>
    </w:p>
    <w:p w:rsidR="00474AC4" w:rsidRDefault="00474AC4" w:rsidP="00474AC4">
      <w:pPr>
        <w:pStyle w:val="GlossaryDefinitionHeading"/>
      </w:pPr>
      <w:r>
        <w:t>correlation analysis</w:t>
      </w:r>
    </w:p>
    <w:p w:rsidR="00474AC4" w:rsidRPr="002731DD" w:rsidRDefault="00474AC4" w:rsidP="00474AC4">
      <w:pPr>
        <w:pStyle w:val="GlossaryDefinitionText"/>
      </w:pPr>
      <w:r>
        <w:t xml:space="preserve">A type of Regression Analysis, correlation analysis measures the correlation coefficient – the linear association between two variables. Values of the correlation coefficient are always between -1 and +1. A correlation coefficient of +1 indicates that two variables are perfectly related in a positive linear sense, while a correlation coefficient of -1 indicates that two variables are perfectly related in a negative linear sense.  </w:t>
      </w:r>
    </w:p>
    <w:p w:rsidR="00474AC4" w:rsidRDefault="00474AC4" w:rsidP="00474AC4">
      <w:pPr>
        <w:pStyle w:val="GlossaryDefinitionHeading"/>
      </w:pPr>
      <w:r>
        <w:t>cox coefficient</w:t>
      </w:r>
    </w:p>
    <w:p w:rsidR="00474AC4" w:rsidRPr="0029182C" w:rsidRDefault="00474AC4" w:rsidP="00474AC4">
      <w:pPr>
        <w:pStyle w:val="GlossaryDefinitionText"/>
      </w:pPr>
      <w:r>
        <w:t xml:space="preserve">The Cox coefficient refers to the coefficients in a Cox regression model (also known as the proportional hazards model for survival-time). The analysis investigates the effects of one or more variables upon the time a specified event takes to happen. The cox coefficient relates to a hazard; a positive coefficient indicates a worse prognosis, while a negative coefficient indicates a protective effect of the variable. </w:t>
      </w:r>
    </w:p>
    <w:p w:rsidR="00474AC4" w:rsidRDefault="00474AC4" w:rsidP="00474AC4">
      <w:pPr>
        <w:pStyle w:val="GlossaryDefinitionHeading"/>
      </w:pPr>
      <w:r>
        <w:t>data binning</w:t>
      </w:r>
    </w:p>
    <w:p w:rsidR="00474AC4" w:rsidRPr="00287C45" w:rsidRDefault="00474AC4" w:rsidP="00474AC4">
      <w:pPr>
        <w:pStyle w:val="GlossaryDefinitionText"/>
      </w:pPr>
      <w:proofErr w:type="gramStart"/>
      <w:r>
        <w:t>Defers to a data pre-processing technique used to reduce observation errors and to allow continuous variables to become categorical.</w:t>
      </w:r>
      <w:proofErr w:type="gramEnd"/>
      <w:r>
        <w:t xml:space="preserve"> </w:t>
      </w:r>
      <w:r w:rsidRPr="002B245B">
        <w:t>Clusters of data are replaced by a value representative of that cluster (often but not necessarily, the central</w:t>
      </w:r>
      <w:r>
        <w:t xml:space="preserve"> value).</w:t>
      </w:r>
    </w:p>
    <w:p w:rsidR="00474AC4" w:rsidRDefault="00474AC4" w:rsidP="00474AC4">
      <w:pPr>
        <w:pStyle w:val="GlossaryDefinitionHeading"/>
      </w:pPr>
      <w:r>
        <w:t>data warehouse</w:t>
      </w:r>
    </w:p>
    <w:p w:rsidR="00474AC4" w:rsidRPr="00287C45" w:rsidRDefault="00474AC4" w:rsidP="00474AC4">
      <w:pPr>
        <w:pStyle w:val="GlossaryDefinitionText"/>
      </w:pPr>
      <w:r>
        <w:t xml:space="preserve">A database used for reporting and analysis. </w:t>
      </w:r>
    </w:p>
    <w:p w:rsidR="00474AC4" w:rsidRDefault="00474AC4" w:rsidP="00474AC4">
      <w:pPr>
        <w:pStyle w:val="GlossaryDefinitionHeading"/>
      </w:pPr>
      <w:r>
        <w:t>dataset</w:t>
      </w:r>
    </w:p>
    <w:p w:rsidR="00474AC4" w:rsidRPr="00287C45" w:rsidRDefault="00474AC4" w:rsidP="00474AC4">
      <w:pPr>
        <w:pStyle w:val="GlossaryDefinitionText"/>
      </w:pPr>
      <w:r>
        <w:t xml:space="preserve">Collection of data, most commonly presented in a tabular form where each column represents a specific variable, and each row represents a value for that variable. </w:t>
      </w:r>
    </w:p>
    <w:p w:rsidR="00474AC4" w:rsidRDefault="00474AC4" w:rsidP="00474AC4">
      <w:pPr>
        <w:pStyle w:val="GlossaryDefinitionHeading"/>
      </w:pPr>
      <w:r>
        <w:t>dataset explorer</w:t>
      </w:r>
    </w:p>
    <w:p w:rsidR="00474AC4" w:rsidRPr="00287C45" w:rsidRDefault="00474AC4" w:rsidP="00474AC4">
      <w:pPr>
        <w:pStyle w:val="GlossaryDefinitionText"/>
      </w:pPr>
      <w:r>
        <w:t>Dataset Explorer lets you compare data generated for test subjects in two different study groups, based on criteria and points of comparison that you specify. Dataset Explorer is useful to help you test a hypothesis that involves the criteria and points of comparison that you select.</w:t>
      </w:r>
    </w:p>
    <w:p w:rsidR="00474AC4" w:rsidRDefault="00474AC4" w:rsidP="00474AC4">
      <w:pPr>
        <w:pStyle w:val="GlossaryDefinitionHeading"/>
      </w:pPr>
      <w:r>
        <w:lastRenderedPageBreak/>
        <w:t>dependent variable</w:t>
      </w:r>
    </w:p>
    <w:p w:rsidR="00474AC4" w:rsidRPr="00601813" w:rsidRDefault="00474AC4" w:rsidP="00474AC4">
      <w:pPr>
        <w:pStyle w:val="GlossaryDefinitionText"/>
      </w:pPr>
      <w:r>
        <w:t>In an experiment, the dependent variable is the response that is measured.</w:t>
      </w:r>
    </w:p>
    <w:p w:rsidR="00474AC4" w:rsidRDefault="00474AC4" w:rsidP="00474AC4">
      <w:pPr>
        <w:pStyle w:val="GlossaryDefinitionHeading"/>
      </w:pPr>
      <w:r>
        <w:t>differential modulation</w:t>
      </w:r>
    </w:p>
    <w:p w:rsidR="00474AC4" w:rsidRDefault="00474AC4" w:rsidP="00474AC4">
      <w:pPr>
        <w:pStyle w:val="GlossaryDefinitionHeading"/>
      </w:pPr>
      <w:r>
        <w:t>down-regulation</w:t>
      </w:r>
    </w:p>
    <w:p w:rsidR="00474AC4" w:rsidRDefault="00474AC4" w:rsidP="00474AC4">
      <w:pPr>
        <w:pStyle w:val="GlossaryDefinitionText"/>
      </w:pPr>
      <w:r>
        <w:t xml:space="preserve">An analysis of a statistically significant experiment returned from a search against a pathway is designated as </w:t>
      </w:r>
      <w:r>
        <w:rPr>
          <w:rStyle w:val="Italic"/>
        </w:rPr>
        <w:t>up</w:t>
      </w:r>
      <w:r w:rsidRPr="00F01323">
        <w:rPr>
          <w:rStyle w:val="Italic"/>
        </w:rPr>
        <w:t>-regulated</w:t>
      </w:r>
      <w:r>
        <w:t xml:space="preserve"> or </w:t>
      </w:r>
      <w:r>
        <w:rPr>
          <w:rStyle w:val="Italic"/>
        </w:rPr>
        <w:t>dow</w:t>
      </w:r>
      <w:r w:rsidRPr="00F01323">
        <w:rPr>
          <w:rStyle w:val="Italic"/>
        </w:rPr>
        <w:t>n-regulated</w:t>
      </w:r>
      <w:r>
        <w:t xml:space="preserve">. </w:t>
      </w:r>
    </w:p>
    <w:p w:rsidR="00474AC4" w:rsidRDefault="00474AC4" w:rsidP="00474AC4">
      <w:pPr>
        <w:pStyle w:val="GlossaryDefinitionHeading"/>
      </w:pPr>
      <w:proofErr w:type="spellStart"/>
      <w:r>
        <w:t>entrez</w:t>
      </w:r>
      <w:proofErr w:type="spellEnd"/>
      <w:r>
        <w:t xml:space="preserve"> gene</w:t>
      </w:r>
    </w:p>
    <w:p w:rsidR="00474AC4" w:rsidRPr="00601813" w:rsidRDefault="00474AC4" w:rsidP="00474AC4">
      <w:pPr>
        <w:pStyle w:val="GlossaryDefinitionText"/>
      </w:pPr>
      <w:r>
        <w:t xml:space="preserve">Reference sequences for a wide range of species. For details, see </w:t>
      </w:r>
      <w:hyperlink r:id="rId213" w:history="1">
        <w:r w:rsidR="007F0492" w:rsidRPr="00987A6C">
          <w:rPr>
            <w:rStyle w:val="Hyperlink"/>
          </w:rPr>
          <w:t>http://www.ncbi.nlm.nih.gov/gene/</w:t>
        </w:r>
      </w:hyperlink>
      <w:r>
        <w:t>.</w:t>
      </w:r>
    </w:p>
    <w:p w:rsidR="00474AC4" w:rsidRDefault="00474AC4" w:rsidP="00474AC4">
      <w:pPr>
        <w:pStyle w:val="GlossaryDefinitionHeading"/>
      </w:pPr>
      <w:proofErr w:type="spellStart"/>
      <w:r>
        <w:t>entrez</w:t>
      </w:r>
      <w:proofErr w:type="spellEnd"/>
      <w:r>
        <w:t xml:space="preserve"> global</w:t>
      </w:r>
    </w:p>
    <w:p w:rsidR="00474AC4" w:rsidRDefault="00474AC4" w:rsidP="00474AC4">
      <w:pPr>
        <w:pStyle w:val="GlossaryDefinitionText"/>
      </w:pPr>
      <w:r>
        <w:t xml:space="preserve">Federated search engine that allows users to search various health sciences databases at the National Center for Biotechnology Information (NCBI) website. </w:t>
      </w:r>
    </w:p>
    <w:p w:rsidR="00474AC4" w:rsidRPr="00601813" w:rsidRDefault="00474AC4" w:rsidP="00474AC4">
      <w:pPr>
        <w:pStyle w:val="GlossaryDefinitionText"/>
      </w:pPr>
      <w:r>
        <w:t xml:space="preserve">See </w:t>
      </w:r>
      <w:r w:rsidR="00555575" w:rsidRPr="00555575">
        <w:t>http://www.ncbi.nlm.nih.gov/gquery</w:t>
      </w:r>
      <w:r>
        <w:t>for details.</w:t>
      </w:r>
    </w:p>
    <w:p w:rsidR="00474AC4" w:rsidRDefault="00474AC4" w:rsidP="00474AC4">
      <w:pPr>
        <w:pStyle w:val="GlossaryDefinitionHeading"/>
      </w:pPr>
      <w:r>
        <w:t>fold change ratio</w:t>
      </w:r>
    </w:p>
    <w:p w:rsidR="00474AC4" w:rsidRPr="00601813" w:rsidRDefault="00474AC4" w:rsidP="00474AC4">
      <w:pPr>
        <w:pStyle w:val="GlossaryDefinitionText"/>
      </w:pPr>
      <w:r>
        <w:t xml:space="preserve">A number describing how much a quantity changes going from an initial to a final value. An initial value of 50 and a final value of 100 </w:t>
      </w:r>
      <w:proofErr w:type="gramStart"/>
      <w:r>
        <w:t>corresponds</w:t>
      </w:r>
      <w:proofErr w:type="gramEnd"/>
      <w:r>
        <w:t xml:space="preserve"> to a fold change of 2 (a two-fold increase). </w:t>
      </w:r>
    </w:p>
    <w:p w:rsidR="00474AC4" w:rsidRDefault="00474AC4" w:rsidP="00474AC4">
      <w:pPr>
        <w:pStyle w:val="GlossaryDefinitionHeading"/>
      </w:pPr>
      <w:r>
        <w:t>gene</w:t>
      </w:r>
    </w:p>
    <w:p w:rsidR="00474AC4" w:rsidRPr="00601813" w:rsidRDefault="00474AC4" w:rsidP="00474AC4">
      <w:pPr>
        <w:pStyle w:val="GlossaryDefinitionText"/>
      </w:pPr>
      <w:r>
        <w:t>Stretches of DNA and RNA that code for a polypeptide or for an RNA chain – contains hereditary molecular information.</w:t>
      </w:r>
    </w:p>
    <w:p w:rsidR="00474AC4" w:rsidRDefault="00474AC4" w:rsidP="00474AC4">
      <w:pPr>
        <w:pStyle w:val="GlossaryDefinitionHeading"/>
      </w:pPr>
      <w:r>
        <w:t>gene chip</w:t>
      </w:r>
    </w:p>
    <w:p w:rsidR="00474AC4" w:rsidRPr="00601813" w:rsidRDefault="00474AC4" w:rsidP="00474AC4">
      <w:pPr>
        <w:pStyle w:val="GlossaryDefinitionText"/>
      </w:pPr>
      <w:r>
        <w:t xml:space="preserve">See: </w:t>
      </w:r>
      <w:hyperlink w:anchor="Microarray" w:history="1">
        <w:r w:rsidRPr="00474AC4">
          <w:rPr>
            <w:rStyle w:val="Hyperlink"/>
          </w:rPr>
          <w:t>Microarray</w:t>
        </w:r>
      </w:hyperlink>
    </w:p>
    <w:p w:rsidR="00474AC4" w:rsidRDefault="00474AC4" w:rsidP="00474AC4">
      <w:pPr>
        <w:pStyle w:val="GlossaryDefinitionHeading"/>
      </w:pPr>
      <w:r>
        <w:t xml:space="preserve">gene expression </w:t>
      </w:r>
    </w:p>
    <w:p w:rsidR="00474AC4" w:rsidRPr="00601813" w:rsidRDefault="00474AC4" w:rsidP="00474AC4">
      <w:pPr>
        <w:pStyle w:val="GlossaryDefinitionText"/>
      </w:pPr>
      <w:proofErr w:type="gramStart"/>
      <w:r>
        <w:t>T</w:t>
      </w:r>
      <w:r w:rsidRPr="00601813">
        <w:t>he flow of genetic information from gene to protein; the process, or the regulation of the process, by which the effects of a gene are manifested; the manifestation of a heritable trait in an individual carrying the gene or genes that determine it.</w:t>
      </w:r>
      <w:proofErr w:type="gramEnd"/>
    </w:p>
    <w:p w:rsidR="00474AC4" w:rsidRDefault="00474AC4" w:rsidP="00474AC4">
      <w:pPr>
        <w:pStyle w:val="GlossaryDefinitionHeading"/>
      </w:pPr>
      <w:r>
        <w:lastRenderedPageBreak/>
        <w:t>gene expression omnibus</w:t>
      </w:r>
    </w:p>
    <w:p w:rsidR="00474AC4" w:rsidRDefault="00474AC4" w:rsidP="00474AC4">
      <w:pPr>
        <w:pStyle w:val="GlossaryDefinitionText"/>
      </w:pPr>
      <w:r w:rsidRPr="00601813">
        <w:t>GEO is an international public repository that archives and freely distributes microarray, next-generation sequencing, and other forms of high-throughput functional genomics data submitted by the research community.</w:t>
      </w:r>
      <w:r>
        <w:t xml:space="preserve"> For more information, see </w:t>
      </w:r>
      <w:hyperlink r:id="rId214" w:history="1">
        <w:r w:rsidR="007F0492" w:rsidRPr="00987A6C">
          <w:rPr>
            <w:rStyle w:val="Hyperlink"/>
          </w:rPr>
          <w:t>http://www.ncbi.nlm.nih.gov/geo</w:t>
        </w:r>
      </w:hyperlink>
      <w:r>
        <w:t>.</w:t>
      </w:r>
    </w:p>
    <w:p w:rsidR="00474AC4" w:rsidRDefault="00474AC4" w:rsidP="00474AC4">
      <w:pPr>
        <w:pStyle w:val="GlossaryDefinitionHeading"/>
      </w:pPr>
      <w:r>
        <w:t>gene set enrichment analysis (</w:t>
      </w:r>
      <w:proofErr w:type="spellStart"/>
      <w:r>
        <w:t>gsea</w:t>
      </w:r>
      <w:proofErr w:type="spellEnd"/>
      <w:r>
        <w:t>)</w:t>
      </w:r>
    </w:p>
    <w:p w:rsidR="00474AC4" w:rsidRDefault="00474AC4" w:rsidP="00474AC4">
      <w:pPr>
        <w:pStyle w:val="GlossaryDefinitionText"/>
      </w:pPr>
      <w:r>
        <w:t>Computational method that determines whether an a priori defined set of genes shows statistically significant, concordant differences between two biological states (for example, phenotypes).</w:t>
      </w:r>
    </w:p>
    <w:p w:rsidR="00474AC4" w:rsidRPr="009852A7" w:rsidRDefault="00474AC4" w:rsidP="00474AC4">
      <w:pPr>
        <w:pStyle w:val="GlossaryDefinitionText"/>
      </w:pPr>
      <w:r>
        <w:t xml:space="preserve">See </w:t>
      </w:r>
      <w:hyperlink r:id="rId215" w:history="1">
        <w:r w:rsidRPr="00DE5CE3">
          <w:rPr>
            <w:rStyle w:val="Hyperlink"/>
          </w:rPr>
          <w:t>http://www.broadinstitute.org/gsea/index.jsp</w:t>
        </w:r>
      </w:hyperlink>
      <w:r>
        <w:t xml:space="preserve"> for details.</w:t>
      </w:r>
    </w:p>
    <w:p w:rsidR="00474AC4" w:rsidRDefault="00474AC4" w:rsidP="00474AC4">
      <w:pPr>
        <w:pStyle w:val="GlossaryDefinitionHeading"/>
      </w:pPr>
      <w:r>
        <w:t xml:space="preserve">gene signature </w:t>
      </w:r>
    </w:p>
    <w:p w:rsidR="00474AC4" w:rsidRPr="001779FC" w:rsidRDefault="00474AC4" w:rsidP="00474AC4">
      <w:pPr>
        <w:pStyle w:val="GlossaryDefinitionText"/>
      </w:pPr>
      <w:proofErr w:type="gramStart"/>
      <w:r>
        <w:t>A group of genes whose combined expression pattern is uniquely characteristic of a medical condition or other clinical outcome of interest.</w:t>
      </w:r>
      <w:proofErr w:type="gramEnd"/>
    </w:p>
    <w:p w:rsidR="00474AC4" w:rsidRDefault="00474AC4" w:rsidP="00474AC4">
      <w:pPr>
        <w:pStyle w:val="GlossaryDefinitionHeading"/>
      </w:pPr>
      <w:r>
        <w:t>gene symbol</w:t>
      </w:r>
    </w:p>
    <w:p w:rsidR="00474AC4" w:rsidRDefault="00474AC4" w:rsidP="00474AC4">
      <w:pPr>
        <w:pStyle w:val="GlossaryDefinitionText"/>
      </w:pPr>
      <w:r>
        <w:t xml:space="preserve">A unique abbreviation of a gene name consisting of italicized uppercase Latin letters and Arabic numbers. </w:t>
      </w:r>
      <w:r w:rsidR="004A51CF">
        <w:t>W</w:t>
      </w:r>
      <w:r>
        <w:t xml:space="preserve">e use </w:t>
      </w:r>
      <w:proofErr w:type="spellStart"/>
      <w:r>
        <w:t>Entrez</w:t>
      </w:r>
      <w:proofErr w:type="spellEnd"/>
      <w:r>
        <w:t xml:space="preserve"> as the full list of genes (related to but not identical to HUGO)</w:t>
      </w:r>
    </w:p>
    <w:p w:rsidR="00474AC4" w:rsidRPr="001779FC" w:rsidRDefault="00474AC4" w:rsidP="00474AC4">
      <w:pPr>
        <w:pStyle w:val="GlossaryDefinitionText"/>
      </w:pPr>
      <w:r>
        <w:t xml:space="preserve">See </w:t>
      </w:r>
      <w:hyperlink r:id="rId216" w:history="1">
        <w:r w:rsidRPr="00DE5CE3">
          <w:rPr>
            <w:rStyle w:val="Hyperlink"/>
          </w:rPr>
          <w:t>http://www.genenames.org/</w:t>
        </w:r>
      </w:hyperlink>
      <w:r>
        <w:t xml:space="preserve"> for details.</w:t>
      </w:r>
    </w:p>
    <w:p w:rsidR="00474AC4" w:rsidRDefault="00474AC4" w:rsidP="00474AC4">
      <w:pPr>
        <w:pStyle w:val="GlossaryDefinitionHeading"/>
      </w:pPr>
      <w:proofErr w:type="spellStart"/>
      <w:r>
        <w:t>genecards</w:t>
      </w:r>
      <w:proofErr w:type="spellEnd"/>
    </w:p>
    <w:p w:rsidR="00474AC4" w:rsidRDefault="00474AC4" w:rsidP="00474AC4">
      <w:pPr>
        <w:pStyle w:val="GlossaryDefinitionText"/>
      </w:pPr>
      <w:proofErr w:type="gramStart"/>
      <w:r>
        <w:t>Database that offers information about human genes (and mouse homologues).</w:t>
      </w:r>
      <w:proofErr w:type="gramEnd"/>
      <w:r>
        <w:t xml:space="preserve"> </w:t>
      </w:r>
    </w:p>
    <w:p w:rsidR="00474AC4" w:rsidRPr="001779FC" w:rsidRDefault="00474AC4" w:rsidP="00474AC4">
      <w:pPr>
        <w:pStyle w:val="GlossaryDefinitionText"/>
      </w:pPr>
      <w:r>
        <w:t xml:space="preserve">See </w:t>
      </w:r>
      <w:hyperlink r:id="rId217" w:history="1">
        <w:r w:rsidRPr="00DE5CE3">
          <w:rPr>
            <w:rStyle w:val="Hyperlink"/>
          </w:rPr>
          <w:t>http://www.genecards.org</w:t>
        </w:r>
      </w:hyperlink>
      <w:r>
        <w:t xml:space="preserve"> for details.</w:t>
      </w:r>
    </w:p>
    <w:p w:rsidR="00474AC4" w:rsidRDefault="00474AC4" w:rsidP="00474AC4">
      <w:pPr>
        <w:pStyle w:val="GlossaryDefinitionHeading"/>
      </w:pPr>
      <w:proofErr w:type="spellStart"/>
      <w:r>
        <w:t>google</w:t>
      </w:r>
      <w:proofErr w:type="spellEnd"/>
      <w:r>
        <w:t xml:space="preserve"> scholar</w:t>
      </w:r>
    </w:p>
    <w:p w:rsidR="00474AC4" w:rsidRDefault="00474AC4" w:rsidP="00474AC4">
      <w:pPr>
        <w:pStyle w:val="GlossaryDefinitionText"/>
      </w:pPr>
      <w:proofErr w:type="gramStart"/>
      <w:r>
        <w:t>Google application that provides a search of scholarly literature across multiple disciplines and sources.</w:t>
      </w:r>
      <w:proofErr w:type="gramEnd"/>
      <w:r>
        <w:t xml:space="preserve"> </w:t>
      </w:r>
    </w:p>
    <w:p w:rsidR="00474AC4" w:rsidRPr="001779FC" w:rsidRDefault="00474AC4" w:rsidP="00474AC4">
      <w:pPr>
        <w:pStyle w:val="GlossaryDefinitionText"/>
      </w:pPr>
      <w:r>
        <w:t xml:space="preserve">See </w:t>
      </w:r>
      <w:hyperlink r:id="rId218" w:history="1">
        <w:r w:rsidRPr="00DE5CE3">
          <w:rPr>
            <w:rStyle w:val="Hyperlink"/>
          </w:rPr>
          <w:t>http://scholar.google.com</w:t>
        </w:r>
      </w:hyperlink>
      <w:r>
        <w:t xml:space="preserve"> for details.</w:t>
      </w:r>
    </w:p>
    <w:p w:rsidR="00474AC4" w:rsidRDefault="00474AC4" w:rsidP="00474AC4">
      <w:pPr>
        <w:pStyle w:val="GlossaryDefinitionHeading"/>
      </w:pPr>
      <w:proofErr w:type="spellStart"/>
      <w:r>
        <w:t>gpl</w:t>
      </w:r>
      <w:proofErr w:type="spellEnd"/>
      <w:r>
        <w:t xml:space="preserve"> platform</w:t>
      </w:r>
    </w:p>
    <w:p w:rsidR="00474AC4" w:rsidRPr="001779FC" w:rsidRDefault="00474AC4" w:rsidP="00474AC4">
      <w:pPr>
        <w:pStyle w:val="GlossaryDefinitionText"/>
      </w:pPr>
      <w:r w:rsidRPr="001779FC">
        <w:t>A Platform record is composed of a summary description of the array or sequencer and, for array-based Platforms, a data table defining the array template.</w:t>
      </w:r>
      <w:r>
        <w:t xml:space="preserve"> </w:t>
      </w:r>
      <w:r w:rsidRPr="001779FC">
        <w:t xml:space="preserve">Each Platform record is assigned a unique and stable GEO accession </w:t>
      </w:r>
      <w:r w:rsidRPr="001779FC">
        <w:lastRenderedPageBreak/>
        <w:t>number (</w:t>
      </w:r>
      <w:proofErr w:type="spellStart"/>
      <w:r w:rsidRPr="001779FC">
        <w:t>GPLxxx</w:t>
      </w:r>
      <w:proofErr w:type="spellEnd"/>
      <w:r w:rsidRPr="001779FC">
        <w:t>). A Platform may reference many Samples that have been submitted by multiple submitters.</w:t>
      </w:r>
    </w:p>
    <w:p w:rsidR="00474AC4" w:rsidRDefault="00474AC4" w:rsidP="00474AC4">
      <w:pPr>
        <w:pStyle w:val="GlossaryDefinitionHeading"/>
      </w:pPr>
      <w:proofErr w:type="spellStart"/>
      <w:r>
        <w:t>heatmap</w:t>
      </w:r>
      <w:proofErr w:type="spellEnd"/>
    </w:p>
    <w:p w:rsidR="00474AC4" w:rsidRDefault="00474AC4" w:rsidP="00474AC4">
      <w:pPr>
        <w:pStyle w:val="GlossaryDefinitionText"/>
        <w:rPr>
          <w:b/>
          <w:smallCaps/>
        </w:rPr>
      </w:pPr>
      <w:proofErr w:type="gramStart"/>
      <w:r>
        <w:t>D</w:t>
      </w:r>
      <w:r w:rsidRPr="001779FC">
        <w:t>ispla</w:t>
      </w:r>
      <w:r>
        <w:t>y of differential expression.</w:t>
      </w:r>
      <w:proofErr w:type="gramEnd"/>
      <w:r>
        <w:t xml:space="preserve"> In</w:t>
      </w:r>
      <w:r w:rsidRPr="001779FC">
        <w:t xml:space="preserve">dividual </w:t>
      </w:r>
      <w:r>
        <w:t>values</w:t>
      </w:r>
      <w:r w:rsidRPr="001779FC">
        <w:t xml:space="preserve"> contained in the matrix are represented by colors.</w:t>
      </w:r>
    </w:p>
    <w:p w:rsidR="00474AC4" w:rsidRDefault="00474AC4" w:rsidP="00474AC4">
      <w:pPr>
        <w:pStyle w:val="GlossaryDefinitionHeading"/>
      </w:pPr>
      <w:r>
        <w:t>hierarchical clustering</w:t>
      </w:r>
    </w:p>
    <w:p w:rsidR="00474AC4" w:rsidRPr="0096106A" w:rsidRDefault="00474AC4" w:rsidP="00474AC4">
      <w:pPr>
        <w:pStyle w:val="GlossaryDefinitionText"/>
      </w:pPr>
      <w:r>
        <w:t>H</w:t>
      </w:r>
      <w:r w:rsidRPr="0096106A">
        <w:t>ierarchical clustering is a type of clustering analysis whose goal is to organize data so that the objects in the same cluster are more similar to each other than to those in other clusters.</w:t>
      </w:r>
    </w:p>
    <w:p w:rsidR="00474AC4" w:rsidRDefault="00474AC4" w:rsidP="00474AC4">
      <w:pPr>
        <w:pStyle w:val="GlossaryDefinitionHeading"/>
      </w:pPr>
      <w:r>
        <w:t>high dimensional data</w:t>
      </w:r>
    </w:p>
    <w:p w:rsidR="00474AC4" w:rsidRPr="0096106A" w:rsidRDefault="00474AC4" w:rsidP="00474AC4">
      <w:pPr>
        <w:pStyle w:val="GlossaryDefinitionText"/>
      </w:pPr>
      <w:proofErr w:type="gramStart"/>
      <w:r>
        <w:t>Datasets where the intersection of a subject and measurement is comprised of hundreds or thousands of points.</w:t>
      </w:r>
      <w:proofErr w:type="gramEnd"/>
      <w:r>
        <w:t xml:space="preserve"> For example, in a low dimensional data measurement such as height the intersection of subject and measurement is one number (ex. 180 cm) whereas in a high dimensional data measurement such as gene expression in a lymph node the measurement is 50,000 individual probe expression values.</w:t>
      </w:r>
    </w:p>
    <w:p w:rsidR="00474AC4" w:rsidRDefault="00474AC4" w:rsidP="00474AC4">
      <w:pPr>
        <w:pStyle w:val="GlossaryDefinitionHeading"/>
      </w:pPr>
      <w:r>
        <w:t>histogram</w:t>
      </w:r>
    </w:p>
    <w:p w:rsidR="00474AC4" w:rsidRPr="0096106A" w:rsidRDefault="00474AC4" w:rsidP="00474AC4">
      <w:pPr>
        <w:pStyle w:val="GlossaryDefinitionText"/>
      </w:pPr>
      <w:r>
        <w:t>A visual representation of the distribution of data values within a dataset.</w:t>
      </w:r>
    </w:p>
    <w:p w:rsidR="00474AC4" w:rsidRDefault="00474AC4" w:rsidP="00474AC4">
      <w:pPr>
        <w:pStyle w:val="GlossaryDefinitionHeading"/>
      </w:pPr>
      <w:r>
        <w:t>homology</w:t>
      </w:r>
    </w:p>
    <w:p w:rsidR="00474AC4" w:rsidRPr="0096106A" w:rsidRDefault="00474AC4" w:rsidP="00474AC4">
      <w:pPr>
        <w:pStyle w:val="GlossaryDefinitionText"/>
      </w:pPr>
      <w:proofErr w:type="gramStart"/>
      <w:r>
        <w:t>The basis for comparative biology – where organs/structures from one organism are compared to a similar organ/structure in a different organism.</w:t>
      </w:r>
      <w:proofErr w:type="gramEnd"/>
      <w:r>
        <w:t xml:space="preserve"> </w:t>
      </w:r>
    </w:p>
    <w:p w:rsidR="00474AC4" w:rsidRDefault="00474AC4" w:rsidP="00474AC4">
      <w:pPr>
        <w:pStyle w:val="GlossaryDefinitionHeading"/>
        <w:tabs>
          <w:tab w:val="clear" w:pos="2160"/>
          <w:tab w:val="left" w:pos="5184"/>
        </w:tabs>
      </w:pPr>
      <w:r>
        <w:t>in vitro study</w:t>
      </w:r>
      <w:r>
        <w:tab/>
      </w:r>
    </w:p>
    <w:p w:rsidR="00474AC4" w:rsidRPr="0096106A" w:rsidRDefault="00474AC4" w:rsidP="00474AC4">
      <w:pPr>
        <w:pStyle w:val="GlossaryDefinitionText"/>
      </w:pPr>
      <w:proofErr w:type="gramStart"/>
      <w:r>
        <w:t>T</w:t>
      </w:r>
      <w:r w:rsidRPr="0096106A">
        <w:t>hose that are conducted using components of an organism that have been isolated from their usual biological surroundings</w:t>
      </w:r>
      <w:r>
        <w:t>.</w:t>
      </w:r>
      <w:proofErr w:type="gramEnd"/>
    </w:p>
    <w:p w:rsidR="00474AC4" w:rsidRDefault="00474AC4" w:rsidP="00474AC4">
      <w:pPr>
        <w:pStyle w:val="GlossaryDefinitionHeading"/>
      </w:pPr>
      <w:r>
        <w:t>in vivo studies</w:t>
      </w:r>
    </w:p>
    <w:p w:rsidR="00474AC4" w:rsidRPr="00224963" w:rsidRDefault="00474AC4" w:rsidP="00474AC4">
      <w:pPr>
        <w:pStyle w:val="GlossaryDefinitionText"/>
      </w:pPr>
      <w:proofErr w:type="gramStart"/>
      <w:r>
        <w:t>E</w:t>
      </w:r>
      <w:r w:rsidRPr="00224963">
        <w:t>xperimentation using a whole, living organism</w:t>
      </w:r>
      <w:r>
        <w:t>.</w:t>
      </w:r>
      <w:proofErr w:type="gramEnd"/>
    </w:p>
    <w:p w:rsidR="00474AC4" w:rsidRDefault="00474AC4" w:rsidP="00474AC4">
      <w:pPr>
        <w:pStyle w:val="GlossaryDefinitionHeading"/>
      </w:pPr>
      <w:r>
        <w:t>independent variable</w:t>
      </w:r>
    </w:p>
    <w:p w:rsidR="00474AC4" w:rsidRPr="00601813" w:rsidRDefault="00474AC4" w:rsidP="00474AC4">
      <w:pPr>
        <w:pStyle w:val="GlossaryDefinitionText"/>
      </w:pPr>
      <w:r>
        <w:t>In an experiment, the independent variable is the variable that is manipulated.</w:t>
      </w:r>
    </w:p>
    <w:p w:rsidR="00474AC4" w:rsidRDefault="00474AC4" w:rsidP="00474AC4">
      <w:pPr>
        <w:pStyle w:val="GlossaryDefinitionHeading"/>
      </w:pPr>
      <w:r>
        <w:lastRenderedPageBreak/>
        <w:t>job</w:t>
      </w:r>
    </w:p>
    <w:p w:rsidR="00474AC4" w:rsidRPr="00DB1DA3" w:rsidRDefault="00474AC4" w:rsidP="00474AC4">
      <w:pPr>
        <w:pStyle w:val="GlossaryDefinitionText"/>
      </w:pPr>
      <w:r>
        <w:t xml:space="preserve">In tranSMART, a job refers to a command you have given Dataset Explorer to process or export data. Jobs and job-related events can be found within the </w:t>
      </w:r>
      <w:r>
        <w:rPr>
          <w:b/>
        </w:rPr>
        <w:t xml:space="preserve">Jobs </w:t>
      </w:r>
      <w:r>
        <w:t>tab in Dataset Explorer.</w:t>
      </w:r>
    </w:p>
    <w:p w:rsidR="00474AC4" w:rsidRDefault="00474AC4" w:rsidP="00474AC4">
      <w:pPr>
        <w:pStyle w:val="GlossaryDefinitionHeading"/>
      </w:pPr>
      <w:proofErr w:type="spellStart"/>
      <w:r>
        <w:t>kendall</w:t>
      </w:r>
      <w:proofErr w:type="spellEnd"/>
      <w:r>
        <w:t xml:space="preserve"> correlation</w:t>
      </w:r>
    </w:p>
    <w:p w:rsidR="00474AC4" w:rsidRPr="00224963" w:rsidRDefault="00474AC4" w:rsidP="00474AC4">
      <w:pPr>
        <w:pStyle w:val="GlossaryDefinitionText"/>
      </w:pPr>
      <w:r w:rsidRPr="00224963">
        <w:t>Kendall's rank corr</w:t>
      </w:r>
      <w:r>
        <w:t>elation provides a distribution-</w:t>
      </w:r>
      <w:r w:rsidRPr="00224963">
        <w:t>free test of independence and a measure of the strength of dependence between two variables.</w:t>
      </w:r>
    </w:p>
    <w:p w:rsidR="00474AC4" w:rsidRDefault="00474AC4" w:rsidP="00474AC4">
      <w:pPr>
        <w:pStyle w:val="GlossaryDefinitionHeading"/>
      </w:pPr>
      <w:r>
        <w:t>k-means clustering</w:t>
      </w:r>
    </w:p>
    <w:p w:rsidR="00474AC4" w:rsidRDefault="00474AC4" w:rsidP="00474AC4">
      <w:pPr>
        <w:pStyle w:val="GlossaryDefinitionText"/>
      </w:pPr>
      <w:r w:rsidRPr="00C0417E">
        <w:t xml:space="preserve">The K-Means clustering </w:t>
      </w:r>
      <w:proofErr w:type="spellStart"/>
      <w:r w:rsidRPr="00C0417E">
        <w:t>heatmap</w:t>
      </w:r>
      <w:proofErr w:type="spellEnd"/>
      <w:r w:rsidRPr="00C0417E">
        <w:t xml:space="preserve"> clusters genes and/or samples into a specified num</w:t>
      </w:r>
      <w:r>
        <w:t xml:space="preserve">ber of clusters. The result is </w:t>
      </w:r>
      <w:r w:rsidRPr="00C0417E">
        <w:rPr>
          <w:i/>
        </w:rPr>
        <w:t>k</w:t>
      </w:r>
      <w:r w:rsidRPr="00C0417E">
        <w:t xml:space="preserve"> clusters, each centered </w:t>
      </w:r>
      <w:proofErr w:type="gramStart"/>
      <w:r w:rsidRPr="00C0417E">
        <w:t>around</w:t>
      </w:r>
      <w:proofErr w:type="gramEnd"/>
      <w:r w:rsidRPr="00C0417E">
        <w:t xml:space="preserve"> a randomly-selected data point.</w:t>
      </w:r>
    </w:p>
    <w:p w:rsidR="00474AC4" w:rsidRDefault="00474AC4" w:rsidP="00474AC4">
      <w:pPr>
        <w:pStyle w:val="GlossaryDefinitionHeading"/>
      </w:pPr>
      <w:r>
        <w:t xml:space="preserve">line graph </w:t>
      </w:r>
    </w:p>
    <w:p w:rsidR="00474AC4" w:rsidRPr="00C0417E" w:rsidRDefault="00474AC4" w:rsidP="00474AC4">
      <w:pPr>
        <w:pStyle w:val="GlossaryDefinitionText"/>
      </w:pPr>
      <w:r w:rsidRPr="00C0417E">
        <w:t xml:space="preserve">Line graphs illustrate the </w:t>
      </w:r>
      <w:r>
        <w:t xml:space="preserve">temporal </w:t>
      </w:r>
      <w:r w:rsidRPr="00C0417E">
        <w:t>relationship between two major variables.</w:t>
      </w:r>
      <w:r>
        <w:t xml:space="preserve"> </w:t>
      </w:r>
    </w:p>
    <w:p w:rsidR="00474AC4" w:rsidRDefault="00474AC4" w:rsidP="00474AC4">
      <w:pPr>
        <w:pStyle w:val="GlossaryDefinitionHeading"/>
      </w:pPr>
      <w:r>
        <w:t>marker selection</w:t>
      </w:r>
    </w:p>
    <w:p w:rsidR="00474AC4" w:rsidRPr="00324419" w:rsidRDefault="00474AC4" w:rsidP="00474AC4">
      <w:pPr>
        <w:pStyle w:val="GlossaryDefinitionText"/>
      </w:pPr>
      <w:r w:rsidRPr="00324419">
        <w:t xml:space="preserve">Marker Selection is a display of </w:t>
      </w:r>
      <w:r>
        <w:t xml:space="preserve">the top </w:t>
      </w:r>
      <w:r w:rsidRPr="00324419">
        <w:t>differential</w:t>
      </w:r>
      <w:r>
        <w:t>ly</w:t>
      </w:r>
      <w:r w:rsidRPr="00324419">
        <w:t xml:space="preserve"> express</w:t>
      </w:r>
      <w:r>
        <w:t>ed genes between two specified cohorts.</w:t>
      </w:r>
    </w:p>
    <w:p w:rsidR="00474AC4" w:rsidRDefault="00474AC4" w:rsidP="00474AC4">
      <w:pPr>
        <w:pStyle w:val="GlossaryDefinitionHeading"/>
      </w:pPr>
      <w:r>
        <w:t>mesh ontology</w:t>
      </w:r>
    </w:p>
    <w:p w:rsidR="00474AC4" w:rsidRDefault="00474AC4" w:rsidP="00474AC4">
      <w:pPr>
        <w:pStyle w:val="GlossaryDefinitionText"/>
      </w:pPr>
      <w:proofErr w:type="spellStart"/>
      <w:r w:rsidRPr="00324419">
        <w:t>MeSH</w:t>
      </w:r>
      <w:proofErr w:type="spellEnd"/>
      <w:r w:rsidRPr="00324419">
        <w:t xml:space="preserve"> is the National Library of Medicine's controlled vocabulary thesaurus. It consists of sets of terms naming descriptors in a hierarchical structure that permits searching at various levels of specificity.</w:t>
      </w:r>
    </w:p>
    <w:p w:rsidR="00474AC4" w:rsidRDefault="00474AC4" w:rsidP="00474AC4">
      <w:pPr>
        <w:pStyle w:val="GlossaryDefinitionHeading"/>
      </w:pPr>
      <w:bookmarkStart w:id="250" w:name="Microarray"/>
      <w:r>
        <w:t>microarray</w:t>
      </w:r>
    </w:p>
    <w:bookmarkEnd w:id="250"/>
    <w:p w:rsidR="00474AC4" w:rsidRPr="00041CF5" w:rsidRDefault="00474AC4" w:rsidP="00474AC4">
      <w:pPr>
        <w:pStyle w:val="GlossaryDefinitionText"/>
      </w:pPr>
      <w:proofErr w:type="gramStart"/>
      <w:r>
        <w:t>A two-dimensional array on a chip or solid surface that assays large amounts of DNA material.</w:t>
      </w:r>
      <w:proofErr w:type="gramEnd"/>
      <w:r>
        <w:t xml:space="preserve"> </w:t>
      </w:r>
    </w:p>
    <w:p w:rsidR="00474AC4" w:rsidRDefault="00474AC4" w:rsidP="00474AC4">
      <w:pPr>
        <w:pStyle w:val="GlossaryDefinitionHeading"/>
      </w:pPr>
      <w:proofErr w:type="spellStart"/>
      <w:r>
        <w:t>mrna</w:t>
      </w:r>
      <w:proofErr w:type="spellEnd"/>
      <w:r>
        <w:t xml:space="preserve"> analysis</w:t>
      </w:r>
    </w:p>
    <w:p w:rsidR="00474AC4" w:rsidRPr="00324419" w:rsidRDefault="00474AC4" w:rsidP="00474AC4">
      <w:pPr>
        <w:pStyle w:val="GlossaryDefinitionText"/>
      </w:pPr>
      <w:proofErr w:type="gramStart"/>
      <w:r>
        <w:t>A</w:t>
      </w:r>
      <w:r w:rsidRPr="00324419">
        <w:t>ssay</w:t>
      </w:r>
      <w:r>
        <w:t>s that quantify</w:t>
      </w:r>
      <w:r w:rsidRPr="00324419">
        <w:t xml:space="preserve"> the expressi</w:t>
      </w:r>
      <w:r>
        <w:t>on levels of all mRNA molecules in an experiment.</w:t>
      </w:r>
      <w:proofErr w:type="gramEnd"/>
    </w:p>
    <w:p w:rsidR="00474AC4" w:rsidRDefault="00474AC4" w:rsidP="00474AC4">
      <w:pPr>
        <w:pStyle w:val="GlossaryDefinitionHeading"/>
      </w:pPr>
      <w:r>
        <w:t>navigation tree</w:t>
      </w:r>
    </w:p>
    <w:p w:rsidR="00474AC4" w:rsidRPr="00324419" w:rsidRDefault="00474AC4" w:rsidP="00474AC4">
      <w:pPr>
        <w:pStyle w:val="GlossaryDefinitionText"/>
      </w:pPr>
      <w:proofErr w:type="gramStart"/>
      <w:r>
        <w:t>The Window’s Explorer-like, hierarchical representation of study data that has been loaded into Dataset Explorer.</w:t>
      </w:r>
      <w:proofErr w:type="gramEnd"/>
    </w:p>
    <w:p w:rsidR="00474AC4" w:rsidRDefault="00474AC4" w:rsidP="00474AC4">
      <w:pPr>
        <w:pStyle w:val="GlossaryDefinitionHeading"/>
      </w:pPr>
      <w:proofErr w:type="spellStart"/>
      <w:r>
        <w:lastRenderedPageBreak/>
        <w:t>ncbi</w:t>
      </w:r>
      <w:proofErr w:type="spellEnd"/>
    </w:p>
    <w:p w:rsidR="00474AC4" w:rsidRDefault="00474AC4" w:rsidP="00474AC4">
      <w:pPr>
        <w:pStyle w:val="GlossaryDefinitionText"/>
      </w:pPr>
      <w:proofErr w:type="gramStart"/>
      <w:r>
        <w:t>The National Center for Biotechnology Information.</w:t>
      </w:r>
      <w:proofErr w:type="gramEnd"/>
    </w:p>
    <w:p w:rsidR="00474AC4" w:rsidRDefault="00474AC4" w:rsidP="00474AC4">
      <w:pPr>
        <w:pStyle w:val="GlossaryDefinitionText"/>
      </w:pPr>
      <w:r>
        <w:t>See http://</w:t>
      </w:r>
      <w:hyperlink r:id="rId219" w:history="1">
        <w:r w:rsidRPr="00DE5CE3">
          <w:rPr>
            <w:rStyle w:val="Hyperlink"/>
          </w:rPr>
          <w:t>www.ncbi.nlm.nih.gov/</w:t>
        </w:r>
      </w:hyperlink>
      <w:r>
        <w:t xml:space="preserve"> for details.</w:t>
      </w:r>
    </w:p>
    <w:p w:rsidR="00474AC4" w:rsidRDefault="00474AC4" w:rsidP="00474AC4">
      <w:pPr>
        <w:pStyle w:val="GlossaryDefinitionHeading"/>
      </w:pPr>
      <w:r>
        <w:t xml:space="preserve">numeric-node </w:t>
      </w:r>
    </w:p>
    <w:p w:rsidR="00474AC4" w:rsidRPr="00324419" w:rsidRDefault="00474AC4" w:rsidP="00474AC4">
      <w:pPr>
        <w:pStyle w:val="GlossaryDefinitionText"/>
      </w:pPr>
      <w:r>
        <w:t>Used in Dataset Explorer, numeric-nodes are indicated by the (</w:t>
      </w:r>
      <w:r w:rsidRPr="004B5DDB">
        <w:rPr>
          <w:b/>
          <w:color w:val="548DD4" w:themeColor="text2" w:themeTint="99"/>
        </w:rPr>
        <w:t>123</w:t>
      </w:r>
      <w:r>
        <w:t xml:space="preserve">) symbol, numeric nodes indicate that the data values associated with the concept are only numeric (for example, age values, date values, etc.). For more information, see </w:t>
      </w:r>
      <w:hyperlink w:anchor="ContinuousVariable" w:history="1">
        <w:r w:rsidRPr="007F0492">
          <w:rPr>
            <w:rStyle w:val="Hyperlink"/>
          </w:rPr>
          <w:t>Continuous Variable</w:t>
        </w:r>
      </w:hyperlink>
      <w:r>
        <w:t xml:space="preserve">. </w:t>
      </w:r>
    </w:p>
    <w:p w:rsidR="00474AC4" w:rsidRDefault="00474AC4" w:rsidP="00474AC4">
      <w:pPr>
        <w:pStyle w:val="GlossaryDefinitionHeading"/>
      </w:pPr>
      <w:r>
        <w:t>ontology</w:t>
      </w:r>
    </w:p>
    <w:p w:rsidR="00474AC4" w:rsidRPr="00324419" w:rsidRDefault="00474AC4" w:rsidP="00474AC4">
      <w:pPr>
        <w:pStyle w:val="GlossaryDefinitionText"/>
      </w:pPr>
      <w:proofErr w:type="gramStart"/>
      <w:r>
        <w:t>A hierarchical description</w:t>
      </w:r>
      <w:r w:rsidRPr="00324419">
        <w:t xml:space="preserve"> of the concepts and relationships that can exist for an agent or a community of agents.</w:t>
      </w:r>
      <w:proofErr w:type="gramEnd"/>
    </w:p>
    <w:p w:rsidR="00474AC4" w:rsidRDefault="00474AC4" w:rsidP="00474AC4">
      <w:pPr>
        <w:pStyle w:val="GlossaryDefinitionHeading"/>
      </w:pPr>
      <w:r>
        <w:t>orthogonal component</w:t>
      </w:r>
    </w:p>
    <w:p w:rsidR="00474AC4" w:rsidRPr="00B00F00" w:rsidRDefault="00474AC4" w:rsidP="00474AC4">
      <w:pPr>
        <w:pStyle w:val="GlossaryDefinitionText"/>
      </w:pPr>
      <w:r w:rsidRPr="00B00F00">
        <w:t>When performing statistical analysis, independent variables that affect a particular dependent variable are said to be orthog</w:t>
      </w:r>
      <w:r>
        <w:t>onal if they are uncorrelated</w:t>
      </w:r>
      <w:r w:rsidRPr="00B00F00">
        <w:t>, since the covariance forms an inner product.</w:t>
      </w:r>
    </w:p>
    <w:p w:rsidR="00474AC4" w:rsidRDefault="00474AC4" w:rsidP="00474AC4">
      <w:pPr>
        <w:pStyle w:val="GlossaryDefinitionHeading"/>
      </w:pPr>
      <w:r>
        <w:t>pathology</w:t>
      </w:r>
    </w:p>
    <w:p w:rsidR="00474AC4" w:rsidRPr="00B00F00" w:rsidRDefault="00474AC4" w:rsidP="00474AC4">
      <w:pPr>
        <w:pStyle w:val="GlossaryDefinitionText"/>
      </w:pPr>
      <w:proofErr w:type="gramStart"/>
      <w:r>
        <w:t>The study of diagnosis and disease.</w:t>
      </w:r>
      <w:proofErr w:type="gramEnd"/>
    </w:p>
    <w:p w:rsidR="00474AC4" w:rsidRDefault="00474AC4" w:rsidP="00474AC4">
      <w:pPr>
        <w:pStyle w:val="GlossaryDefinitionHeading"/>
      </w:pPr>
      <w:r>
        <w:t>pathway</w:t>
      </w:r>
    </w:p>
    <w:p w:rsidR="00474AC4" w:rsidRPr="00B00F00" w:rsidRDefault="00474AC4" w:rsidP="00474AC4">
      <w:pPr>
        <w:pStyle w:val="GlossaryDefinitionText"/>
      </w:pPr>
      <w:proofErr w:type="gramStart"/>
      <w:r>
        <w:t>A</w:t>
      </w:r>
      <w:r w:rsidRPr="00B00F00">
        <w:t xml:space="preserve"> group of genes interacting to form an aggregate biological function</w:t>
      </w:r>
      <w:r>
        <w:t>.</w:t>
      </w:r>
      <w:proofErr w:type="gramEnd"/>
    </w:p>
    <w:p w:rsidR="00474AC4" w:rsidRDefault="00474AC4" w:rsidP="00474AC4">
      <w:pPr>
        <w:pStyle w:val="GlossaryDefinitionHeading"/>
      </w:pPr>
      <w:proofErr w:type="spellStart"/>
      <w:r>
        <w:t>pearson</w:t>
      </w:r>
      <w:proofErr w:type="spellEnd"/>
      <w:r>
        <w:t xml:space="preserve"> correlation</w:t>
      </w:r>
    </w:p>
    <w:p w:rsidR="00474AC4" w:rsidRPr="00B00F00" w:rsidRDefault="00474AC4" w:rsidP="00474AC4">
      <w:pPr>
        <w:pStyle w:val="GlossaryDefinitionText"/>
      </w:pPr>
      <w:proofErr w:type="gramStart"/>
      <w:r>
        <w:t>O</w:t>
      </w:r>
      <w:r w:rsidRPr="00B00F00">
        <w:t>btained by dividing the covariance of the two variables by the product of their standard deviations</w:t>
      </w:r>
      <w:r w:rsidR="00626089">
        <w:t>.</w:t>
      </w:r>
      <w:proofErr w:type="gramEnd"/>
    </w:p>
    <w:p w:rsidR="00474AC4" w:rsidRDefault="00474AC4" w:rsidP="00474AC4">
      <w:pPr>
        <w:pStyle w:val="GlossaryDefinitionHeading"/>
      </w:pPr>
      <w:r>
        <w:t>principal component analysis</w:t>
      </w:r>
    </w:p>
    <w:p w:rsidR="00474AC4" w:rsidRPr="00B00F00" w:rsidRDefault="00474AC4" w:rsidP="00474AC4">
      <w:pPr>
        <w:pStyle w:val="GlossaryDefinitionText"/>
      </w:pPr>
      <w:r w:rsidRPr="00B00F00">
        <w:t>A Principal Component Analysis (PCA) is commonly used as a tool in exploratory data analysis. Data is split into orthogonal components, and the genes/probes that contribute the most</w:t>
      </w:r>
      <w:r>
        <w:t xml:space="preserve"> variance</w:t>
      </w:r>
      <w:r w:rsidRPr="00B00F00">
        <w:t xml:space="preserve"> to the components are displayed.</w:t>
      </w:r>
    </w:p>
    <w:p w:rsidR="00474AC4" w:rsidRDefault="00474AC4" w:rsidP="00474AC4">
      <w:pPr>
        <w:pStyle w:val="GlossaryDefinitionHeading"/>
      </w:pPr>
      <w:r>
        <w:t>probe set</w:t>
      </w:r>
    </w:p>
    <w:p w:rsidR="00474AC4" w:rsidRPr="00B00F00" w:rsidRDefault="00474AC4" w:rsidP="00474AC4">
      <w:pPr>
        <w:pStyle w:val="GlossaryDefinitionText"/>
      </w:pPr>
      <w:r w:rsidRPr="00B00F00">
        <w:t>A probe set is a collection of probes designed to interrogate a given sequence.</w:t>
      </w:r>
    </w:p>
    <w:p w:rsidR="00474AC4" w:rsidRDefault="00474AC4" w:rsidP="00474AC4">
      <w:pPr>
        <w:pStyle w:val="GlossaryDefinitionHeading"/>
      </w:pPr>
      <w:r>
        <w:lastRenderedPageBreak/>
        <w:t>probe set id</w:t>
      </w:r>
    </w:p>
    <w:p w:rsidR="00474AC4" w:rsidRDefault="00474AC4" w:rsidP="00474AC4">
      <w:pPr>
        <w:pStyle w:val="GlossaryDefinitionText"/>
      </w:pPr>
      <w:r>
        <w:t>A probe set ID is used to refer to a probe set, which looks like the following:</w:t>
      </w:r>
    </w:p>
    <w:p w:rsidR="00474AC4" w:rsidRPr="0044383E" w:rsidRDefault="00474AC4" w:rsidP="00474AC4">
      <w:pPr>
        <w:pStyle w:val="GlossaryDefinitionText"/>
        <w:rPr>
          <w:rStyle w:val="CodeText"/>
        </w:rPr>
      </w:pPr>
      <w:r w:rsidRPr="0044383E">
        <w:rPr>
          <w:rStyle w:val="CodeText"/>
        </w:rPr>
        <w:t>12345_at or 12345_a_at or 12345_s_at or 12345_x_at</w:t>
      </w:r>
    </w:p>
    <w:p w:rsidR="00474AC4" w:rsidRPr="00B00F00" w:rsidRDefault="00474AC4" w:rsidP="00474AC4">
      <w:pPr>
        <w:pStyle w:val="GlossaryDefinitionText"/>
      </w:pPr>
      <w:r>
        <w:t>The last three characters (</w:t>
      </w:r>
      <w:r w:rsidRPr="0044383E">
        <w:rPr>
          <w:rStyle w:val="CodeText"/>
        </w:rPr>
        <w:t>_at</w:t>
      </w:r>
      <w:r>
        <w:t xml:space="preserve">) identify the probe set strand. </w:t>
      </w:r>
    </w:p>
    <w:p w:rsidR="00474AC4" w:rsidRDefault="00474AC4" w:rsidP="00474AC4">
      <w:pPr>
        <w:pStyle w:val="GlossaryDefinitionHeading"/>
      </w:pPr>
      <w:r>
        <w:t>p-value</w:t>
      </w:r>
    </w:p>
    <w:p w:rsidR="00474AC4" w:rsidRDefault="00474AC4" w:rsidP="00474AC4">
      <w:pPr>
        <w:pStyle w:val="GlossaryDefinitionText"/>
      </w:pPr>
      <w:proofErr w:type="gramStart"/>
      <w:r>
        <w:t>T</w:t>
      </w:r>
      <w:r w:rsidRPr="00B00F00">
        <w:t xml:space="preserve">he </w:t>
      </w:r>
      <w:r>
        <w:t xml:space="preserve">number corresponding </w:t>
      </w:r>
      <w:r w:rsidRPr="00B00F00">
        <w:t>probability</w:t>
      </w:r>
      <w:r>
        <w:t xml:space="preserve"> that the occurrences of your experiment and analysis did not happen by chance.</w:t>
      </w:r>
      <w:proofErr w:type="gramEnd"/>
      <w:r>
        <w:t xml:space="preserve"> P-value cutoffs are often 0.05 or 0.01 – when the value is under the threshold, the result is said to be statistically significant.</w:t>
      </w:r>
    </w:p>
    <w:p w:rsidR="00474AC4" w:rsidRDefault="00474AC4" w:rsidP="00474AC4">
      <w:pPr>
        <w:pStyle w:val="GlossaryDefinitionHeading"/>
      </w:pPr>
      <w:r>
        <w:t>r</w:t>
      </w:r>
    </w:p>
    <w:p w:rsidR="00474AC4" w:rsidRDefault="00474AC4" w:rsidP="00474AC4">
      <w:pPr>
        <w:pStyle w:val="GlossaryDefinitionText"/>
        <w:keepNext/>
      </w:pPr>
      <w:r w:rsidRPr="004B5DDB">
        <w:t>R is a language and environment for statistical computing and graphics.</w:t>
      </w:r>
    </w:p>
    <w:p w:rsidR="00474AC4" w:rsidRPr="004B5DDB" w:rsidRDefault="00474AC4" w:rsidP="00474AC4">
      <w:pPr>
        <w:pStyle w:val="GlossaryDefinitionText"/>
      </w:pPr>
      <w:r>
        <w:t xml:space="preserve">See </w:t>
      </w:r>
      <w:hyperlink r:id="rId220" w:history="1">
        <w:r w:rsidRPr="00DE5CE3">
          <w:rPr>
            <w:rStyle w:val="Hyperlink"/>
          </w:rPr>
          <w:t>http://www.r-project.org</w:t>
        </w:r>
      </w:hyperlink>
      <w:r>
        <w:t xml:space="preserve"> for details.</w:t>
      </w:r>
    </w:p>
    <w:p w:rsidR="00474AC4" w:rsidRDefault="00474AC4" w:rsidP="00474AC4">
      <w:pPr>
        <w:pStyle w:val="GlossaryDefinitionHeading"/>
      </w:pPr>
      <w:proofErr w:type="spellStart"/>
      <w:r>
        <w:t>rbm</w:t>
      </w:r>
      <w:proofErr w:type="spellEnd"/>
      <w:r>
        <w:t xml:space="preserve"> data</w:t>
      </w:r>
    </w:p>
    <w:p w:rsidR="00474AC4" w:rsidRPr="004B5DDB" w:rsidRDefault="00474AC4" w:rsidP="00474AC4">
      <w:pPr>
        <w:pStyle w:val="GlossaryDefinitionText"/>
      </w:pPr>
      <w:r>
        <w:t>Rules Based Medicine.  They provide an array measurement of metabolites</w:t>
      </w:r>
      <w:r w:rsidR="00626089">
        <w:t>.</w:t>
      </w:r>
      <w:r>
        <w:t xml:space="preserve"> </w:t>
      </w:r>
    </w:p>
    <w:p w:rsidR="00474AC4" w:rsidRDefault="00474AC4" w:rsidP="00474AC4">
      <w:pPr>
        <w:pStyle w:val="GlossaryDefinitionHeading"/>
      </w:pPr>
      <w:r>
        <w:t>regression algorithms</w:t>
      </w:r>
    </w:p>
    <w:p w:rsidR="00474AC4" w:rsidRPr="004B5DDB" w:rsidRDefault="00474AC4" w:rsidP="00474AC4">
      <w:pPr>
        <w:pStyle w:val="GlossaryDefinitionText"/>
      </w:pPr>
      <w:proofErr w:type="gramStart"/>
      <w:r>
        <w:t>A</w:t>
      </w:r>
      <w:r w:rsidRPr="004B5DDB">
        <w:t xml:space="preserve">lgorithms </w:t>
      </w:r>
      <w:r>
        <w:t xml:space="preserve">that </w:t>
      </w:r>
      <w:r w:rsidRPr="004B5DDB">
        <w:t>are particularly suited for</w:t>
      </w:r>
      <w:r>
        <w:t xml:space="preserve"> mining data sets that have</w:t>
      </w:r>
      <w:r w:rsidRPr="004B5DDB">
        <w:t xml:space="preserve"> high dimensionality (many attributes), including transactional and unstructured data.</w:t>
      </w:r>
      <w:proofErr w:type="gramEnd"/>
    </w:p>
    <w:p w:rsidR="00474AC4" w:rsidRDefault="00474AC4" w:rsidP="00474AC4">
      <w:pPr>
        <w:pStyle w:val="GlossaryDefinitionHeading"/>
      </w:pPr>
      <w:r>
        <w:t>rho-value</w:t>
      </w:r>
    </w:p>
    <w:p w:rsidR="00474AC4" w:rsidRPr="004B5DDB" w:rsidRDefault="00474AC4" w:rsidP="00474AC4">
      <w:pPr>
        <w:pStyle w:val="GlossaryDefinitionText"/>
      </w:pPr>
      <w:r>
        <w:t>Also known as Spearman’s rho, the rho-value</w:t>
      </w:r>
      <w:r w:rsidRPr="004B5DDB">
        <w:t xml:space="preserve"> is a non-parametric measure of statistical dependence between two variables.</w:t>
      </w:r>
      <w:r>
        <w:t xml:space="preserve"> See: </w:t>
      </w:r>
      <w:hyperlink w:anchor="SpearmanCorrelation" w:history="1">
        <w:r w:rsidRPr="007F0492">
          <w:rPr>
            <w:rStyle w:val="Hyperlink"/>
          </w:rPr>
          <w:t>Spearman Correlation</w:t>
        </w:r>
      </w:hyperlink>
      <w:r>
        <w:t xml:space="preserve">. </w:t>
      </w:r>
    </w:p>
    <w:p w:rsidR="00474AC4" w:rsidRDefault="00474AC4" w:rsidP="00474AC4">
      <w:pPr>
        <w:pStyle w:val="GlossaryDefinitionHeading"/>
      </w:pPr>
      <w:r>
        <w:t>r-value</w:t>
      </w:r>
    </w:p>
    <w:p w:rsidR="00474AC4" w:rsidRPr="004B5DDB" w:rsidRDefault="00474AC4" w:rsidP="00474AC4">
      <w:pPr>
        <w:pStyle w:val="GlossaryDefinitionText"/>
      </w:pPr>
      <w:r>
        <w:t>The value assigned to a correlation coefficient.</w:t>
      </w:r>
    </w:p>
    <w:p w:rsidR="00474AC4" w:rsidRDefault="00474AC4" w:rsidP="00474AC4">
      <w:pPr>
        <w:pStyle w:val="GlossaryDefinitionHeading"/>
      </w:pPr>
      <w:r>
        <w:t>sample explorer</w:t>
      </w:r>
    </w:p>
    <w:p w:rsidR="00474AC4" w:rsidRDefault="00474AC4" w:rsidP="00474AC4">
      <w:pPr>
        <w:pStyle w:val="GlossaryDefinitionText"/>
      </w:pPr>
      <w:r w:rsidRPr="004B5DDB">
        <w:t>Sample Explorer lets you search for tissue and blood samples of interest so that you can learn more about the samples; for example, you can look up sample IDs and locate the study that produced the samples in the Dataset Explorer.</w:t>
      </w:r>
    </w:p>
    <w:p w:rsidR="00474AC4" w:rsidRDefault="00474AC4" w:rsidP="00474AC4">
      <w:pPr>
        <w:pStyle w:val="GlossaryDefinitionHeading"/>
      </w:pPr>
      <w:r>
        <w:lastRenderedPageBreak/>
        <w:t>scatter plot</w:t>
      </w:r>
    </w:p>
    <w:p w:rsidR="00474AC4" w:rsidRPr="004B5DDB" w:rsidRDefault="00474AC4" w:rsidP="00474AC4">
      <w:pPr>
        <w:pStyle w:val="GlossaryDefinitionText"/>
      </w:pPr>
      <w:r>
        <w:t>Ty</w:t>
      </w:r>
      <w:r w:rsidRPr="004B5DDB">
        <w:t xml:space="preserve">pe of </w:t>
      </w:r>
      <w:r>
        <w:t>graph that uses</w:t>
      </w:r>
      <w:r w:rsidRPr="004B5DDB">
        <w:t xml:space="preserve"> Cartesian coordinates to display values for two variables for a set of data.</w:t>
      </w:r>
    </w:p>
    <w:p w:rsidR="00474AC4" w:rsidRDefault="00474AC4" w:rsidP="00474AC4">
      <w:pPr>
        <w:pStyle w:val="GlossaryDefinitionHeading"/>
      </w:pPr>
      <w:r>
        <w:t>search filter</w:t>
      </w:r>
    </w:p>
    <w:p w:rsidR="00474AC4" w:rsidRPr="004B5DDB" w:rsidRDefault="00474AC4" w:rsidP="00474AC4">
      <w:pPr>
        <w:pStyle w:val="GlossaryDefinitionText"/>
      </w:pPr>
      <w:r>
        <w:t>A biomedical concept used to define search criteria in the Search tool.</w:t>
      </w:r>
    </w:p>
    <w:p w:rsidR="00474AC4" w:rsidRDefault="00474AC4" w:rsidP="00474AC4">
      <w:pPr>
        <w:pStyle w:val="GlossaryDefinitionHeading"/>
      </w:pPr>
      <w:r>
        <w:t>search string</w:t>
      </w:r>
    </w:p>
    <w:p w:rsidR="00474AC4" w:rsidRPr="004B5DDB" w:rsidRDefault="00474AC4" w:rsidP="00474AC4">
      <w:pPr>
        <w:pStyle w:val="GlossaryDefinitionText"/>
      </w:pPr>
      <w:r>
        <w:t>A sequence of biomedical concepts used to define search criteria in the Search tool.</w:t>
      </w:r>
    </w:p>
    <w:p w:rsidR="00474AC4" w:rsidRDefault="00474AC4" w:rsidP="00474AC4">
      <w:pPr>
        <w:pStyle w:val="GlossaryDefinitionHeading"/>
      </w:pPr>
      <w:r>
        <w:t>slope</w:t>
      </w:r>
    </w:p>
    <w:p w:rsidR="00474AC4" w:rsidRPr="004B5DDB" w:rsidRDefault="00474AC4" w:rsidP="00474AC4">
      <w:pPr>
        <w:pStyle w:val="GlossaryDefinitionText"/>
      </w:pPr>
      <w:r>
        <w:t xml:space="preserve">The steepness of the line of best fit in a graph (∆y/∆x). </w:t>
      </w:r>
    </w:p>
    <w:p w:rsidR="00474AC4" w:rsidRDefault="00474AC4" w:rsidP="00474AC4">
      <w:pPr>
        <w:pStyle w:val="GlossaryDefinitionHeading"/>
      </w:pPr>
      <w:proofErr w:type="spellStart"/>
      <w:r>
        <w:t>snp</w:t>
      </w:r>
      <w:proofErr w:type="spellEnd"/>
      <w:r>
        <w:t xml:space="preserve"> data</w:t>
      </w:r>
    </w:p>
    <w:p w:rsidR="00474AC4" w:rsidRPr="004B5DDB" w:rsidRDefault="00474AC4" w:rsidP="00474AC4">
      <w:pPr>
        <w:pStyle w:val="GlossaryDefinitionText"/>
      </w:pPr>
      <w:proofErr w:type="gramStart"/>
      <w:r>
        <w:t>Single Nucleotide Polymorphism.</w:t>
      </w:r>
      <w:proofErr w:type="gramEnd"/>
      <w:r>
        <w:t xml:space="preserve">  </w:t>
      </w:r>
      <w:r w:rsidRPr="004B5DDB">
        <w:t xml:space="preserve">DNA sequence </w:t>
      </w:r>
      <w:r>
        <w:t xml:space="preserve">data marking </w:t>
      </w:r>
      <w:r w:rsidRPr="004B5DDB">
        <w:t>variation occurring when a single nucleotide</w:t>
      </w:r>
      <w:r>
        <w:t xml:space="preserve"> — A, T, C or G — in the genome</w:t>
      </w:r>
      <w:r w:rsidR="00701D81">
        <w:t xml:space="preserve"> differs</w:t>
      </w:r>
      <w:r>
        <w:t>.</w:t>
      </w:r>
    </w:p>
    <w:p w:rsidR="00474AC4" w:rsidRDefault="00474AC4" w:rsidP="00474AC4">
      <w:pPr>
        <w:pStyle w:val="GlossaryDefinitionHeading"/>
      </w:pPr>
      <w:bookmarkStart w:id="251" w:name="SpearmanCorrelation"/>
      <w:bookmarkEnd w:id="251"/>
      <w:r>
        <w:t>spearman correlation</w:t>
      </w:r>
    </w:p>
    <w:p w:rsidR="00474AC4" w:rsidRPr="004B5DDB" w:rsidRDefault="00474AC4" w:rsidP="00474AC4">
      <w:pPr>
        <w:pStyle w:val="GlossaryDefinitionText"/>
      </w:pPr>
      <w:r w:rsidRPr="004B5DDB">
        <w:t>The Spearman's rank-order correlation is the nonparametric version of the Pearson product-moment correlation. Spearman's correlation coe</w:t>
      </w:r>
      <w:r>
        <w:t>fficient, (, also signified by rho-value</w:t>
      </w:r>
      <w:r w:rsidRPr="004B5DDB">
        <w:t>) measures the strength of association between two ranked variables.</w:t>
      </w:r>
    </w:p>
    <w:p w:rsidR="00474AC4" w:rsidRDefault="00474AC4" w:rsidP="00474AC4">
      <w:pPr>
        <w:pStyle w:val="GlossaryDefinitionHeading"/>
      </w:pPr>
      <w:r>
        <w:t xml:space="preserve">statistical significance </w:t>
      </w:r>
    </w:p>
    <w:p w:rsidR="00474AC4" w:rsidRPr="004B5DDB" w:rsidRDefault="00474AC4" w:rsidP="00F93FE4">
      <w:pPr>
        <w:pStyle w:val="GlossaryDefinitionText"/>
      </w:pPr>
      <w:r w:rsidRPr="00F93FE4">
        <w:t>Results</w:t>
      </w:r>
      <w:r>
        <w:t xml:space="preserve"> of analyses on data that are statistically significant indicate a confidence level that the results did not happen by chance. </w:t>
      </w:r>
    </w:p>
    <w:p w:rsidR="00474AC4" w:rsidRDefault="00474AC4" w:rsidP="00474AC4">
      <w:pPr>
        <w:pStyle w:val="GlossaryDefinitionHeading"/>
      </w:pPr>
      <w:r>
        <w:t>study group</w:t>
      </w:r>
    </w:p>
    <w:p w:rsidR="00F93FE4" w:rsidRPr="00F93FE4" w:rsidRDefault="00474AC4" w:rsidP="00F93FE4">
      <w:pPr>
        <w:pStyle w:val="GlossaryDefinitionText"/>
      </w:pPr>
      <w:r w:rsidRPr="00F93FE4">
        <w:t xml:space="preserve">The subjects in a study grouped together due to some </w:t>
      </w:r>
      <w:r w:rsidR="00F93FE4">
        <w:t>common attribute of interest (for example,</w:t>
      </w:r>
      <w:r w:rsidRPr="00F93FE4">
        <w:t xml:space="preserve"> a study can have two study groups: normal and control).</w:t>
      </w:r>
    </w:p>
    <w:p w:rsidR="00474AC4" w:rsidRDefault="00474AC4" w:rsidP="00474AC4">
      <w:pPr>
        <w:pStyle w:val="GlossaryDefinitionHeading"/>
      </w:pPr>
      <w:r>
        <w:t>subset</w:t>
      </w:r>
    </w:p>
    <w:p w:rsidR="00474AC4" w:rsidRDefault="00474AC4" w:rsidP="00474AC4">
      <w:pPr>
        <w:pStyle w:val="GlossaryDefinitionText"/>
      </w:pPr>
      <w:proofErr w:type="gramStart"/>
      <w:r>
        <w:t>A smaller grouping of participants in a study.</w:t>
      </w:r>
      <w:proofErr w:type="gramEnd"/>
      <w:r>
        <w:t xml:space="preserve"> See </w:t>
      </w:r>
      <w:hyperlink w:anchor="cohort" w:history="1">
        <w:r w:rsidRPr="007F0492">
          <w:rPr>
            <w:rStyle w:val="Hyperlink"/>
          </w:rPr>
          <w:t>cohort</w:t>
        </w:r>
      </w:hyperlink>
      <w:r>
        <w:t>.</w:t>
      </w:r>
    </w:p>
    <w:p w:rsidR="00474AC4" w:rsidRDefault="00474AC4" w:rsidP="00474AC4">
      <w:pPr>
        <w:pStyle w:val="GlossaryDefinitionHeading"/>
      </w:pPr>
      <w:r>
        <w:t>survival analysis</w:t>
      </w:r>
    </w:p>
    <w:p w:rsidR="00474AC4" w:rsidRPr="004B5DDB" w:rsidRDefault="00474AC4" w:rsidP="00474AC4">
      <w:pPr>
        <w:pStyle w:val="GlossaryDefinitionText"/>
      </w:pPr>
      <w:proofErr w:type="gramStart"/>
      <w:r w:rsidRPr="004B5DDB">
        <w:t>Assessment of the amount of time that a person or population lives after a particular intervention or condition</w:t>
      </w:r>
      <w:r>
        <w:t>.</w:t>
      </w:r>
      <w:proofErr w:type="gramEnd"/>
    </w:p>
    <w:p w:rsidR="00474AC4" w:rsidRDefault="00474AC4" w:rsidP="00474AC4">
      <w:pPr>
        <w:pStyle w:val="GlossaryDefinitionHeading"/>
      </w:pPr>
      <w:r>
        <w:lastRenderedPageBreak/>
        <w:t>t statistic</w:t>
      </w:r>
    </w:p>
    <w:p w:rsidR="00474AC4" w:rsidRPr="004B5DDB" w:rsidRDefault="00474AC4" w:rsidP="00474AC4">
      <w:pPr>
        <w:pStyle w:val="GlossaryDefinitionText"/>
      </w:pPr>
      <w:proofErr w:type="gramStart"/>
      <w:r>
        <w:t>R</w:t>
      </w:r>
      <w:r w:rsidRPr="004B5DDB">
        <w:t>atio of the departure of an estimated parameter from its notional value and its standard error.</w:t>
      </w:r>
      <w:proofErr w:type="gramEnd"/>
    </w:p>
    <w:p w:rsidR="00474AC4" w:rsidRDefault="00474AC4" w:rsidP="00474AC4">
      <w:pPr>
        <w:pStyle w:val="GlossaryDefinitionHeading"/>
      </w:pPr>
      <w:r>
        <w:t>table with fisher test</w:t>
      </w:r>
    </w:p>
    <w:p w:rsidR="00474AC4" w:rsidRPr="004B5DDB" w:rsidRDefault="00474AC4" w:rsidP="00474AC4">
      <w:pPr>
        <w:pStyle w:val="GlossaryDefinitionText"/>
      </w:pPr>
      <w:proofErr w:type="gramStart"/>
      <w:r>
        <w:t>E</w:t>
      </w:r>
      <w:r w:rsidRPr="004B5DDB">
        <w:t>xamines the significance</w:t>
      </w:r>
      <w:r>
        <w:t xml:space="preserve"> of associated categorical variables.</w:t>
      </w:r>
      <w:proofErr w:type="gramEnd"/>
      <w:r>
        <w:t xml:space="preserve"> </w:t>
      </w:r>
    </w:p>
    <w:p w:rsidR="00474AC4" w:rsidRDefault="00474AC4" w:rsidP="00474AC4">
      <w:pPr>
        <w:pStyle w:val="GlossaryDefinitionHeading"/>
      </w:pPr>
      <w:r>
        <w:t>tea analyses</w:t>
      </w:r>
    </w:p>
    <w:p w:rsidR="00474AC4" w:rsidRPr="00EB052F" w:rsidRDefault="00474AC4" w:rsidP="00474AC4">
      <w:pPr>
        <w:pStyle w:val="GlossaryDefinitionText"/>
      </w:pPr>
      <w:r w:rsidRPr="00EB052F">
        <w:t>Target Enrichment Analysis (TEA) measures the enrichment of a gene signature, gene list, or pathway in a microarray expression experiment.</w:t>
      </w:r>
    </w:p>
    <w:p w:rsidR="00474AC4" w:rsidRDefault="00474AC4" w:rsidP="00474AC4">
      <w:pPr>
        <w:pStyle w:val="GlossaryDefinitionHeading"/>
      </w:pPr>
      <w:r>
        <w:t>tea p-value</w:t>
      </w:r>
    </w:p>
    <w:p w:rsidR="00474AC4" w:rsidRDefault="00474AC4" w:rsidP="00474AC4">
      <w:pPr>
        <w:pStyle w:val="GlossaryDefinitionText"/>
      </w:pPr>
      <w:r>
        <w:t>These normalized p</w:t>
      </w:r>
      <w:r>
        <w:noBreakHyphen/>
        <w:t xml:space="preserve">values are intermediate values in the TEA calculation. To be considered a statistically significant analysis, an analysis must have at least one matching biomarker with a TEA p-Value of less than 0.05. </w:t>
      </w:r>
    </w:p>
    <w:p w:rsidR="00474AC4" w:rsidRDefault="00474AC4" w:rsidP="00474AC4">
      <w:pPr>
        <w:pStyle w:val="GlossaryDefinitionHeading"/>
      </w:pPr>
      <w:r>
        <w:t>tea score</w:t>
      </w:r>
    </w:p>
    <w:p w:rsidR="00474AC4" w:rsidRDefault="00474AC4" w:rsidP="00474AC4">
      <w:pPr>
        <w:pStyle w:val="GlossaryDefinitionHeading"/>
      </w:pPr>
      <w:r>
        <w:t xml:space="preserve">text-node </w:t>
      </w:r>
    </w:p>
    <w:p w:rsidR="00474AC4" w:rsidRPr="00324419" w:rsidRDefault="00474AC4" w:rsidP="00474AC4">
      <w:pPr>
        <w:pStyle w:val="GlossaryDefinitionText"/>
      </w:pPr>
      <w:r>
        <w:t>Indicated by the (</w:t>
      </w:r>
      <w:proofErr w:type="spellStart"/>
      <w:proofErr w:type="gramStart"/>
      <w:r w:rsidRPr="004B5DDB">
        <w:rPr>
          <w:b/>
          <w:color w:val="00B050"/>
        </w:rPr>
        <w:t>abc</w:t>
      </w:r>
      <w:proofErr w:type="spellEnd"/>
      <w:proofErr w:type="gramEnd"/>
      <w:r>
        <w:t xml:space="preserve">) symbol, text </w:t>
      </w:r>
      <w:r w:rsidRPr="004B5DDB">
        <w:t>nodes indicate that the data values associated with the concept are only</w:t>
      </w:r>
      <w:r>
        <w:t xml:space="preserve"> textual</w:t>
      </w:r>
      <w:r w:rsidRPr="004B5DDB">
        <w:t xml:space="preserve"> (for e</w:t>
      </w:r>
      <w:r>
        <w:t>xample, race or gender</w:t>
      </w:r>
      <w:r w:rsidRPr="004B5DDB">
        <w:t>). For more information, see</w:t>
      </w:r>
      <w:r>
        <w:t xml:space="preserve"> </w:t>
      </w:r>
      <w:hyperlink w:anchor="CategoricaVariable" w:history="1">
        <w:r w:rsidRPr="007F0492">
          <w:rPr>
            <w:rStyle w:val="Hyperlink"/>
          </w:rPr>
          <w:t>Categorical Variable</w:t>
        </w:r>
      </w:hyperlink>
      <w:r w:rsidRPr="004B5DDB">
        <w:t>.</w:t>
      </w:r>
    </w:p>
    <w:p w:rsidR="00474AC4" w:rsidRDefault="00474AC4" w:rsidP="00474AC4">
      <w:pPr>
        <w:pStyle w:val="GlossaryDefinitionHeading"/>
      </w:pPr>
      <w:r>
        <w:t>tissue type</w:t>
      </w:r>
    </w:p>
    <w:p w:rsidR="00474AC4" w:rsidRPr="00324419" w:rsidRDefault="00474AC4" w:rsidP="00474AC4">
      <w:pPr>
        <w:pStyle w:val="GlossaryDefinitionText"/>
      </w:pPr>
      <w:proofErr w:type="gramStart"/>
      <w:r>
        <w:t>The specific type of tissue that has been used in the experiment (for example, breast tissue, lung tissue, etc.)</w:t>
      </w:r>
      <w:proofErr w:type="gramEnd"/>
    </w:p>
    <w:p w:rsidR="00474AC4" w:rsidRDefault="00474AC4" w:rsidP="00474AC4">
      <w:pPr>
        <w:pStyle w:val="GlossaryDefinitionHeading"/>
      </w:pPr>
      <w:r>
        <w:t>up-regulation</w:t>
      </w:r>
    </w:p>
    <w:p w:rsidR="00474AC4" w:rsidRDefault="00474AC4" w:rsidP="00474AC4">
      <w:pPr>
        <w:pStyle w:val="GlossaryDefinitionText"/>
      </w:pPr>
      <w:r>
        <w:t xml:space="preserve">An analysis of a statistically significant experiment returned from a search against a pathway is designated as </w:t>
      </w:r>
      <w:r>
        <w:rPr>
          <w:rStyle w:val="Italic"/>
        </w:rPr>
        <w:t>up</w:t>
      </w:r>
      <w:r w:rsidRPr="00F01323">
        <w:rPr>
          <w:rStyle w:val="Italic"/>
        </w:rPr>
        <w:t>-regulated</w:t>
      </w:r>
      <w:r>
        <w:t xml:space="preserve"> or </w:t>
      </w:r>
      <w:r>
        <w:rPr>
          <w:rStyle w:val="Italic"/>
        </w:rPr>
        <w:t>dow</w:t>
      </w:r>
      <w:r w:rsidRPr="00F01323">
        <w:rPr>
          <w:rStyle w:val="Italic"/>
        </w:rPr>
        <w:t>n-regulated</w:t>
      </w:r>
      <w:r>
        <w:t xml:space="preserve">. </w:t>
      </w:r>
    </w:p>
    <w:p w:rsidR="00474AC4" w:rsidRDefault="00474AC4" w:rsidP="00474AC4">
      <w:pPr>
        <w:pStyle w:val="GlossaryDefinitionHeading"/>
      </w:pPr>
      <w:r>
        <w:t>x-axis</w:t>
      </w:r>
    </w:p>
    <w:p w:rsidR="00474AC4" w:rsidRDefault="00474AC4" w:rsidP="00474AC4">
      <w:pPr>
        <w:pStyle w:val="GlossaryDefinitionText"/>
      </w:pPr>
      <w:proofErr w:type="gramStart"/>
      <w:r>
        <w:t>The horizontal axis of a two-dimensional Cartesian coordinate system.</w:t>
      </w:r>
      <w:proofErr w:type="gramEnd"/>
    </w:p>
    <w:p w:rsidR="00474AC4" w:rsidRDefault="00474AC4" w:rsidP="00474AC4">
      <w:pPr>
        <w:pStyle w:val="GlossaryDefinitionHeading"/>
      </w:pPr>
      <w:r>
        <w:t>y-axis</w:t>
      </w:r>
    </w:p>
    <w:p w:rsidR="00474AC4" w:rsidRDefault="00474AC4" w:rsidP="00474AC4">
      <w:pPr>
        <w:pStyle w:val="GlossaryDefinitionText"/>
      </w:pPr>
      <w:proofErr w:type="gramStart"/>
      <w:r>
        <w:t>The vertical axis of a two-dimensional Cartesian coordinate system.</w:t>
      </w:r>
      <w:proofErr w:type="gramEnd"/>
      <w:r>
        <w:t xml:space="preserve"> </w:t>
      </w:r>
    </w:p>
    <w:p w:rsidR="00E401DB" w:rsidRPr="00BC6E77" w:rsidRDefault="00E401DB" w:rsidP="004D10BC"/>
    <w:sectPr w:rsidR="00E401DB" w:rsidRPr="00BC6E77" w:rsidSect="00D13D29">
      <w:type w:val="oddPage"/>
      <w:pgSz w:w="12240" w:h="15840" w:code="1"/>
      <w:pgMar w:top="1440" w:right="1800" w:bottom="1440" w:left="1800" w:header="708" w:footer="708"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0E0CC6" w:rsidRDefault="000E0CC6">
      <w:pPr>
        <w:spacing w:after="0"/>
      </w:pPr>
      <w:r>
        <w:separator/>
      </w:r>
    </w:p>
  </w:endnote>
  <w:endnote w:type="continuationSeparator" w:id="0">
    <w:p w:rsidR="000E0CC6" w:rsidRDefault="000E0CC6">
      <w:pPr>
        <w:spacing w:after="0"/>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Century Gothic">
    <w:panose1 w:val="020B0502020202020204"/>
    <w:charset w:val="00"/>
    <w:family w:val="swiss"/>
    <w:pitch w:val="variable"/>
    <w:sig w:usb0="00000287" w:usb1="00000000" w:usb2="00000000" w:usb3="00000000" w:csb0="0000009F" w:csb1="00000000"/>
  </w:font>
  <w:font w:name="HelveticaNeueLT Std">
    <w:panose1 w:val="00000000000000000000"/>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538192821"/>
      <w:docPartObj>
        <w:docPartGallery w:val="Page Numbers (Bottom of Page)"/>
        <w:docPartUnique/>
      </w:docPartObj>
    </w:sdtPr>
    <w:sdtEndPr>
      <w:rPr>
        <w:rStyle w:val="CompanyConfidential"/>
        <w:vanish/>
      </w:rPr>
    </w:sdtEndPr>
    <w:sdtContent>
      <w:p w:rsidR="009A67BD" w:rsidRPr="00E34F02" w:rsidRDefault="009A67BD" w:rsidP="008141E5">
        <w:pPr>
          <w:pStyle w:val="Footer"/>
          <w:pBdr>
            <w:top w:val="single" w:sz="4" w:space="9" w:color="auto"/>
          </w:pBdr>
        </w:pPr>
        <w:fldSimple w:instr=" PAGE   \* MERGEFORMAT ">
          <w:r>
            <w:rPr>
              <w:noProof/>
            </w:rPr>
            <w:t>iv</w:t>
          </w:r>
        </w:fldSimple>
        <w:r>
          <w:rPr>
            <w:noProof/>
          </w:rPr>
          <w:tab/>
        </w:r>
      </w:p>
    </w:sdtContent>
  </w:sdt>
</w:ftr>
</file>

<file path=word/footer1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A67BD" w:rsidRPr="00662D85" w:rsidRDefault="009A67BD" w:rsidP="00BC6E77">
    <w:pPr>
      <w:pStyle w:val="Footer"/>
      <w:tabs>
        <w:tab w:val="center" w:pos="4680"/>
        <w:tab w:val="left" w:pos="9090"/>
      </w:tabs>
    </w:pPr>
    <w:fldSimple w:instr=" PAGE   \* MERGEFORMAT ">
      <w:r w:rsidR="008B5697">
        <w:rPr>
          <w:noProof/>
        </w:rPr>
        <w:t>66</w:t>
      </w:r>
    </w:fldSimple>
    <w:r>
      <w:t xml:space="preserve"> </w:t>
    </w:r>
    <w:r>
      <w:ptab w:relativeTo="margin" w:alignment="center" w:leader="none"/>
    </w:r>
    <w:r>
      <w:ptab w:relativeTo="margin" w:alignment="right" w:leader="none"/>
    </w:r>
    <w:fldSimple w:instr=" STYLEREF  &quot;Heading 1&quot;  \* MERGEFORMAT ">
      <w:r w:rsidR="008B5697">
        <w:rPr>
          <w:noProof/>
        </w:rPr>
        <w:t>Chapter 3:  Dataset Explorer</w:t>
      </w:r>
    </w:fldSimple>
  </w:p>
</w:ftr>
</file>

<file path=word/footer1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A67BD" w:rsidRPr="00662D85" w:rsidRDefault="009A67BD" w:rsidP="00BC6E77">
    <w:pPr>
      <w:pStyle w:val="Footer"/>
    </w:pPr>
    <w:fldSimple w:instr=" STYLEREF  &quot;Heading 1&quot;  \* MERGEFORMAT ">
      <w:r w:rsidR="00B0231B">
        <w:rPr>
          <w:noProof/>
        </w:rPr>
        <w:t>Chapter 3:  Dataset Explorer</w:t>
      </w:r>
    </w:fldSimple>
    <w:r w:rsidRPr="00662D85">
      <w:ptab w:relativeTo="margin" w:alignment="center" w:leader="none"/>
    </w:r>
    <w:r w:rsidRPr="00662D85">
      <w:ptab w:relativeTo="margin" w:alignment="right" w:leader="none"/>
    </w:r>
    <w:fldSimple w:instr=" PAGE   \* MERGEFORMAT ">
      <w:r w:rsidR="00B0231B">
        <w:rPr>
          <w:noProof/>
        </w:rPr>
        <w:t>65</w:t>
      </w:r>
    </w:fldSimple>
  </w:p>
</w:ftr>
</file>

<file path=word/footer1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A67BD" w:rsidRDefault="009A67BD" w:rsidP="00BC6E77">
    <w:pPr>
      <w:pStyle w:val="Footer"/>
    </w:pPr>
    <w:r>
      <w:tab/>
    </w:r>
    <w:fldSimple w:instr=" PAGE   \* MERGEFORMAT ">
      <w:r>
        <w:rPr>
          <w:noProof/>
        </w:rPr>
        <w:t>29</w:t>
      </w:r>
    </w:fldSimple>
  </w:p>
</w:ftr>
</file>

<file path=word/footer1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A67BD" w:rsidRPr="00662D85" w:rsidRDefault="009A67BD" w:rsidP="00BC6E77">
    <w:pPr>
      <w:pStyle w:val="Footer"/>
      <w:tabs>
        <w:tab w:val="center" w:pos="4680"/>
        <w:tab w:val="left" w:pos="9090"/>
      </w:tabs>
    </w:pPr>
    <w:fldSimple w:instr=" PAGE   \* MERGEFORMAT ">
      <w:r w:rsidR="000C74E1">
        <w:rPr>
          <w:noProof/>
        </w:rPr>
        <w:t>90</w:t>
      </w:r>
    </w:fldSimple>
    <w:r>
      <w:t xml:space="preserve"> </w:t>
    </w:r>
    <w:r>
      <w:ptab w:relativeTo="margin" w:alignment="center" w:leader="none"/>
    </w:r>
    <w:r>
      <w:ptab w:relativeTo="margin" w:alignment="right" w:leader="none"/>
    </w:r>
    <w:fldSimple w:instr=" STYLEREF  &quot;Heading 1&quot;  \* MERGEFORMAT ">
      <w:r w:rsidR="000C74E1">
        <w:rPr>
          <w:noProof/>
        </w:rPr>
        <w:t>Chapter 4:  Gene Signatures and Gene Lists</w:t>
      </w:r>
    </w:fldSimple>
  </w:p>
</w:ftr>
</file>

<file path=word/footer1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A67BD" w:rsidRPr="00662D85" w:rsidRDefault="009A67BD" w:rsidP="00BC6E77">
    <w:pPr>
      <w:pStyle w:val="Footer"/>
    </w:pPr>
    <w:fldSimple w:instr=" STYLEREF  &quot;Heading 1&quot;  \* MERGEFORMAT ">
      <w:r w:rsidR="000C74E1">
        <w:rPr>
          <w:noProof/>
        </w:rPr>
        <w:t>Chapter 4:  Gene Signatures and Gene Lists</w:t>
      </w:r>
    </w:fldSimple>
    <w:r w:rsidRPr="00662D85">
      <w:ptab w:relativeTo="margin" w:alignment="center" w:leader="none"/>
    </w:r>
    <w:r w:rsidRPr="00662D85">
      <w:ptab w:relativeTo="margin" w:alignment="right" w:leader="none"/>
    </w:r>
    <w:fldSimple w:instr=" PAGE   \* MERGEFORMAT ">
      <w:r w:rsidR="000C74E1">
        <w:rPr>
          <w:noProof/>
        </w:rPr>
        <w:t>91</w:t>
      </w:r>
    </w:fldSimple>
  </w:p>
</w:ftr>
</file>

<file path=word/footer1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A67BD" w:rsidRDefault="009A67BD" w:rsidP="00BC6E77">
    <w:pPr>
      <w:pStyle w:val="Footer"/>
    </w:pPr>
    <w:r>
      <w:tab/>
    </w:r>
    <w:fldSimple w:instr=" PAGE   \* MERGEFORMAT ">
      <w:r w:rsidR="000C74E1">
        <w:rPr>
          <w:noProof/>
        </w:rPr>
        <w:t>81</w:t>
      </w:r>
    </w:fldSimple>
  </w:p>
</w:ftr>
</file>

<file path=word/footer1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A67BD" w:rsidRPr="00662D85" w:rsidRDefault="009A67BD" w:rsidP="00BC6E77">
    <w:pPr>
      <w:pStyle w:val="Footer"/>
      <w:tabs>
        <w:tab w:val="center" w:pos="4680"/>
        <w:tab w:val="left" w:pos="9090"/>
      </w:tabs>
    </w:pPr>
    <w:fldSimple w:instr=" PAGE   \* MERGEFORMAT ">
      <w:r>
        <w:rPr>
          <w:noProof/>
        </w:rPr>
        <w:t>108</w:t>
      </w:r>
    </w:fldSimple>
    <w:r>
      <w:ptab w:relativeTo="margin" w:alignment="center" w:leader="none"/>
    </w:r>
    <w:r>
      <w:ptab w:relativeTo="margin" w:alignment="right" w:leader="none"/>
    </w:r>
    <w:fldSimple w:instr=" STYLEREF  &quot;Heading 1&quot;  \* MERGEFORMAT ">
      <w:r>
        <w:rPr>
          <w:noProof/>
        </w:rPr>
        <w:t>Chapter 4:  Gene Signatures and Gene Lists</w:t>
      </w:r>
    </w:fldSimple>
  </w:p>
</w:ftr>
</file>

<file path=word/footer1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A67BD" w:rsidRPr="00662D85" w:rsidRDefault="009A67BD" w:rsidP="00BC6E77">
    <w:pPr>
      <w:pStyle w:val="Footer"/>
    </w:pPr>
    <w:fldSimple w:instr=" STYLEREF  &quot;Heading 1&quot;  \* MERGEFORMAT ">
      <w:r>
        <w:rPr>
          <w:noProof/>
        </w:rPr>
        <w:t>Chapter 4:  Gene Signatures and Gene Lists</w:t>
      </w:r>
    </w:fldSimple>
    <w:r w:rsidRPr="00662D85">
      <w:ptab w:relativeTo="margin" w:alignment="center" w:leader="none"/>
    </w:r>
    <w:r w:rsidRPr="00662D85">
      <w:ptab w:relativeTo="margin" w:alignment="right" w:leader="none"/>
    </w:r>
    <w:r w:rsidRPr="00CA3000">
      <w:rPr>
        <w:rStyle w:val="CompanyConfidential"/>
      </w:rPr>
      <w:t>Company Confidential</w:t>
    </w:r>
    <w:r>
      <w:t xml:space="preserve"> </w:t>
    </w:r>
    <w:fldSimple w:instr=" PAGE   \* MERGEFORMAT ">
      <w:r>
        <w:rPr>
          <w:noProof/>
        </w:rPr>
        <w:t>3</w:t>
      </w:r>
    </w:fldSimple>
  </w:p>
</w:ftr>
</file>

<file path=word/footer1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A67BD" w:rsidRDefault="009A67BD" w:rsidP="00BC6E77">
    <w:pPr>
      <w:pStyle w:val="Footer"/>
    </w:pPr>
    <w:r>
      <w:tab/>
    </w:r>
    <w:fldSimple w:instr=" PAGE   \* MERGEFORMAT ">
      <w:r w:rsidR="000C74E1">
        <w:rPr>
          <w:noProof/>
        </w:rPr>
        <w:t>93</w:t>
      </w:r>
    </w:fldSimple>
  </w:p>
</w:ftr>
</file>

<file path=word/footer1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A67BD" w:rsidRPr="00662D85" w:rsidRDefault="009A67BD" w:rsidP="00BC6E77">
    <w:pPr>
      <w:pStyle w:val="Footer"/>
      <w:tabs>
        <w:tab w:val="center" w:pos="4680"/>
        <w:tab w:val="left" w:pos="9090"/>
      </w:tabs>
    </w:pPr>
    <w:fldSimple w:instr=" PAGE   \* MERGEFORMAT ">
      <w:r w:rsidR="000C74E1">
        <w:rPr>
          <w:noProof/>
        </w:rPr>
        <w:t>98</w:t>
      </w:r>
    </w:fldSimple>
    <w:r>
      <w:t xml:space="preserve"> </w:t>
    </w:r>
    <w:r>
      <w:ptab w:relativeTo="margin" w:alignment="center" w:leader="none"/>
    </w:r>
    <w:r>
      <w:ptab w:relativeTo="margin" w:alignment="right" w:leader="none"/>
    </w:r>
    <w:fldSimple w:instr=" STYLEREF  &quot;Heading 1&quot;  \* MERGEFORMAT ">
      <w:r w:rsidR="000C74E1">
        <w:rPr>
          <w:noProof/>
        </w:rPr>
        <w:t>Appendix A:  How TEA Scores Are Calculated</w:t>
      </w:r>
    </w:fldSimple>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990443192"/>
      <w:docPartObj>
        <w:docPartGallery w:val="Page Numbers (Bottom of Page)"/>
        <w:docPartUnique/>
      </w:docPartObj>
    </w:sdtPr>
    <w:sdtEndPr>
      <w:rPr>
        <w:noProof/>
      </w:rPr>
    </w:sdtEndPr>
    <w:sdtContent>
      <w:p w:rsidR="009A67BD" w:rsidRPr="00E34F02" w:rsidRDefault="009A67BD" w:rsidP="008141E5">
        <w:pPr>
          <w:pStyle w:val="Footer"/>
        </w:pPr>
        <w:r>
          <w:tab/>
        </w:r>
        <w:fldSimple w:instr=" PAGE   \* MERGEFORMAT ">
          <w:r>
            <w:rPr>
              <w:noProof/>
            </w:rPr>
            <w:t>iii</w:t>
          </w:r>
        </w:fldSimple>
      </w:p>
    </w:sdtContent>
  </w:sdt>
</w:ftr>
</file>

<file path=word/footer2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A67BD" w:rsidRPr="00662D85" w:rsidRDefault="009A67BD" w:rsidP="00BC6E77">
    <w:pPr>
      <w:pStyle w:val="Footer"/>
    </w:pPr>
    <w:fldSimple w:instr=" STYLEREF  &quot;Heading 1&quot;  \* MERGEFORMAT ">
      <w:r w:rsidR="000C74E1">
        <w:rPr>
          <w:noProof/>
        </w:rPr>
        <w:t>Appendix A:  How TEA Scores Are Calculated</w:t>
      </w:r>
    </w:fldSimple>
    <w:r w:rsidRPr="00662D85">
      <w:ptab w:relativeTo="margin" w:alignment="center" w:leader="none"/>
    </w:r>
    <w:r w:rsidRPr="00662D85">
      <w:ptab w:relativeTo="margin" w:alignment="right" w:leader="none"/>
    </w:r>
    <w:r>
      <w:t xml:space="preserve"> </w:t>
    </w:r>
    <w:fldSimple w:instr=" PAGE   \* MERGEFORMAT ">
      <w:r w:rsidR="000C74E1">
        <w:rPr>
          <w:noProof/>
        </w:rPr>
        <w:t>97</w:t>
      </w:r>
    </w:fldSimple>
  </w:p>
</w:ftr>
</file>

<file path=word/footer2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A67BD" w:rsidRDefault="009A67BD" w:rsidP="00BC6E77">
    <w:pPr>
      <w:pStyle w:val="Footer"/>
    </w:pPr>
    <w:r>
      <w:tab/>
    </w:r>
    <w:fldSimple w:instr=" PAGE   \* MERGEFORMAT ">
      <w:r w:rsidR="000C74E1">
        <w:rPr>
          <w:noProof/>
        </w:rPr>
        <w:t>95</w:t>
      </w:r>
    </w:fldSimple>
  </w:p>
</w:ftr>
</file>

<file path=word/footer2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A67BD" w:rsidRPr="00FC7C3C" w:rsidRDefault="009A67BD" w:rsidP="00560D1E">
    <w:pPr>
      <w:pStyle w:val="Footer"/>
      <w:tabs>
        <w:tab w:val="center" w:pos="4680"/>
        <w:tab w:val="left" w:pos="9090"/>
      </w:tabs>
    </w:pPr>
    <w:fldSimple w:instr=" PAGE   \* MERGEFORMAT ">
      <w:r w:rsidR="000C74E1">
        <w:rPr>
          <w:noProof/>
        </w:rPr>
        <w:t>110</w:t>
      </w:r>
    </w:fldSimple>
    <w:r>
      <w:t xml:space="preserve"> </w:t>
    </w:r>
    <w:r>
      <w:ptab w:relativeTo="margin" w:alignment="center" w:leader="none"/>
    </w:r>
    <w:r>
      <w:ptab w:relativeTo="margin" w:alignment="right" w:leader="none"/>
    </w:r>
    <w:fldSimple w:instr=" STYLEREF  &quot;Heading 1&quot;  \* MERGEFORMAT ">
      <w:r w:rsidR="000C74E1">
        <w:rPr>
          <w:noProof/>
        </w:rPr>
        <w:t>Appendix C:  Glossary of Terms</w:t>
      </w:r>
    </w:fldSimple>
  </w:p>
</w:ftr>
</file>

<file path=word/footer2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A67BD" w:rsidRPr="00662D85" w:rsidRDefault="009A67BD" w:rsidP="00560D1E">
    <w:pPr>
      <w:pStyle w:val="Footer"/>
    </w:pPr>
    <w:fldSimple w:instr=" STYLEREF  &quot;Heading 1&quot;  \* MERGEFORMAT ">
      <w:r w:rsidR="000C74E1">
        <w:rPr>
          <w:noProof/>
        </w:rPr>
        <w:t>Appendix C:  Glossary of Terms</w:t>
      </w:r>
    </w:fldSimple>
    <w:r w:rsidRPr="00662D85">
      <w:ptab w:relativeTo="margin" w:alignment="center" w:leader="none"/>
    </w:r>
    <w:r w:rsidRPr="00662D85">
      <w:ptab w:relativeTo="margin" w:alignment="right" w:leader="none"/>
    </w:r>
    <w:r w:rsidRPr="00CA3000">
      <w:rPr>
        <w:rStyle w:val="CompanyConfidential"/>
      </w:rPr>
      <w:t>Company Confidential</w:t>
    </w:r>
    <w:r>
      <w:t xml:space="preserve"> </w:t>
    </w:r>
    <w:fldSimple w:instr=" PAGE   \* MERGEFORMAT ">
      <w:r w:rsidR="000C74E1">
        <w:rPr>
          <w:noProof/>
        </w:rPr>
        <w:t>111</w:t>
      </w:r>
    </w:fldSimple>
  </w:p>
</w:ftr>
</file>

<file path=word/footer2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A67BD" w:rsidRDefault="009A67BD" w:rsidP="000161D4">
    <w:pPr>
      <w:pStyle w:val="Footer"/>
    </w:pPr>
    <w:r>
      <w:tab/>
    </w:r>
    <w:fldSimple w:instr=" PAGE   \* MERGEFORMAT ">
      <w:r w:rsidR="000C74E1">
        <w:rPr>
          <w:noProof/>
        </w:rPr>
        <w:t>101</w:t>
      </w:r>
    </w:fldSimple>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A67BD" w:rsidRPr="00362A2A" w:rsidRDefault="009A67BD" w:rsidP="00560D1E">
    <w:pPr>
      <w:pStyle w:val="Footer"/>
      <w:pBdr>
        <w:top w:val="none" w:sz="0" w:space="0" w:color="auto"/>
      </w:pBdr>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A67BD" w:rsidRPr="00662D85" w:rsidRDefault="009A67BD" w:rsidP="00560D1E">
    <w:pPr>
      <w:pStyle w:val="Footer"/>
      <w:tabs>
        <w:tab w:val="center" w:pos="4680"/>
        <w:tab w:val="left" w:pos="9090"/>
      </w:tabs>
    </w:pPr>
    <w:fldSimple w:instr=" PAGE   \* MERGEFORMAT ">
      <w:r>
        <w:rPr>
          <w:noProof/>
        </w:rPr>
        <w:t>4</w:t>
      </w:r>
    </w:fldSimple>
    <w:r>
      <w:t xml:space="preserve"> </w:t>
    </w:r>
    <w:r>
      <w:ptab w:relativeTo="margin" w:alignment="center" w:leader="none"/>
    </w:r>
    <w:r>
      <w:ptab w:relativeTo="margin" w:alignment="right" w:leader="none"/>
    </w:r>
    <w:fldSimple w:instr=" STYLEREF  &quot;Heading 1&quot;  \* MERGEFORMAT ">
      <w:r>
        <w:rPr>
          <w:noProof/>
        </w:rPr>
        <w:t>Chapter 1:  Getting Started with tranSMART</w:t>
      </w:r>
    </w:fldSimple>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A67BD" w:rsidRPr="00662D85" w:rsidRDefault="009A67BD" w:rsidP="00560D1E">
    <w:pPr>
      <w:pStyle w:val="Footer"/>
    </w:pPr>
    <w:fldSimple w:instr=" STYLEREF  &quot;Heading 1&quot;  \* MERGEFORMAT ">
      <w:r>
        <w:rPr>
          <w:noProof/>
        </w:rPr>
        <w:t>Chapter 1:  Getting Started with tranSMART</w:t>
      </w:r>
    </w:fldSimple>
    <w:r w:rsidRPr="00662D85">
      <w:ptab w:relativeTo="margin" w:alignment="center" w:leader="none"/>
    </w:r>
    <w:r w:rsidRPr="00662D85">
      <w:ptab w:relativeTo="margin" w:alignment="right" w:leader="none"/>
    </w:r>
    <w:r>
      <w:t xml:space="preserve"> </w:t>
    </w:r>
    <w:fldSimple w:instr=" PAGE   \* MERGEFORMAT ">
      <w:r>
        <w:rPr>
          <w:noProof/>
        </w:rPr>
        <w:t>5</w:t>
      </w:r>
    </w:fldSimple>
  </w:p>
</w:ftr>
</file>

<file path=word/footer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A67BD" w:rsidRDefault="009A67BD" w:rsidP="000161D4">
    <w:pPr>
      <w:pStyle w:val="Footer"/>
    </w:pPr>
    <w:r>
      <w:tab/>
    </w:r>
    <w:fldSimple w:instr=" PAGE   \* MERGEFORMAT ">
      <w:r>
        <w:rPr>
          <w:noProof/>
        </w:rPr>
        <w:t>1</w:t>
      </w:r>
    </w:fldSimple>
  </w:p>
</w:ftr>
</file>

<file path=word/footer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A67BD" w:rsidRPr="00662D85" w:rsidRDefault="009A67BD" w:rsidP="00952BE5">
    <w:pPr>
      <w:pStyle w:val="Footer"/>
      <w:tabs>
        <w:tab w:val="center" w:pos="4680"/>
        <w:tab w:val="left" w:pos="9090"/>
      </w:tabs>
    </w:pPr>
    <w:fldSimple w:instr=" PAGE   \* MERGEFORMAT ">
      <w:r>
        <w:rPr>
          <w:noProof/>
        </w:rPr>
        <w:t>26</w:t>
      </w:r>
    </w:fldSimple>
    <w:r>
      <w:t xml:space="preserve"> </w:t>
    </w:r>
    <w:r>
      <w:ptab w:relativeTo="margin" w:alignment="center" w:leader="none"/>
    </w:r>
    <w:r>
      <w:ptab w:relativeTo="margin" w:alignment="right" w:leader="none"/>
    </w:r>
    <w:fldSimple w:instr=" STYLEREF  &quot;Heading 1&quot;  \* MERGEFORMAT ">
      <w:r>
        <w:rPr>
          <w:noProof/>
        </w:rPr>
        <w:t>Chapter 2:  Search Tool</w:t>
      </w:r>
    </w:fldSimple>
  </w:p>
</w:ftr>
</file>

<file path=word/footer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A67BD" w:rsidRPr="00662D85" w:rsidRDefault="009A67BD" w:rsidP="00952BE5">
    <w:pPr>
      <w:pStyle w:val="Footer"/>
    </w:pPr>
    <w:fldSimple w:instr=" STYLEREF  &quot;Heading 1&quot;  \* MERGEFORMAT ">
      <w:r>
        <w:rPr>
          <w:noProof/>
        </w:rPr>
        <w:t>Chapter 2:  Search Tool</w:t>
      </w:r>
    </w:fldSimple>
    <w:r w:rsidRPr="00662D85">
      <w:ptab w:relativeTo="margin" w:alignment="center" w:leader="none"/>
    </w:r>
    <w:r w:rsidRPr="00662D85">
      <w:ptab w:relativeTo="margin" w:alignment="right" w:leader="none"/>
    </w:r>
    <w:r>
      <w:t xml:space="preserve"> </w:t>
    </w:r>
    <w:fldSimple w:instr=" PAGE   \* MERGEFORMAT ">
      <w:r>
        <w:rPr>
          <w:noProof/>
        </w:rPr>
        <w:t>27</w:t>
      </w:r>
    </w:fldSimple>
  </w:p>
</w:ftr>
</file>

<file path=word/footer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A67BD" w:rsidRDefault="009A67BD" w:rsidP="00952BE5">
    <w:pPr>
      <w:pStyle w:val="Footer"/>
    </w:pPr>
    <w:r>
      <w:tab/>
    </w:r>
    <w:fldSimple w:instr=" PAGE   \* MERGEFORMAT ">
      <w:r>
        <w:rPr>
          <w:noProof/>
        </w:rPr>
        <w:t>7</w:t>
      </w:r>
    </w:fldSimple>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0E0CC6" w:rsidRDefault="000E0CC6">
      <w:pPr>
        <w:spacing w:after="0"/>
      </w:pPr>
      <w:r>
        <w:separator/>
      </w:r>
    </w:p>
  </w:footnote>
  <w:footnote w:type="continuationSeparator" w:id="0">
    <w:p w:rsidR="000E0CC6" w:rsidRDefault="000E0CC6">
      <w:pPr>
        <w:spacing w:after="0"/>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A67BD" w:rsidRPr="00FC7C3C" w:rsidRDefault="009A67BD" w:rsidP="00560D1E">
    <w:pPr>
      <w:pStyle w:val="Header"/>
    </w:pPr>
    <w:fldSimple w:instr=" STYLEREF  &quot;Heading 2&quot;  \* MERGEFORMAT ">
      <w:r>
        <w:rPr>
          <w:noProof/>
        </w:rPr>
        <w:t>Logging In</w:t>
      </w:r>
    </w:fldSimple>
  </w:p>
</w:hdr>
</file>

<file path=word/header1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A67BD" w:rsidRPr="00B63807" w:rsidRDefault="009A67BD" w:rsidP="00BC6E77">
    <w:pPr>
      <w:pStyle w:val="Header"/>
    </w:pPr>
    <w:fldSimple w:instr=" STYLEREF  &quot;Heading 2&quot;  \* MERGEFORMAT ">
      <w:r w:rsidR="000C74E1">
        <w:rPr>
          <w:noProof/>
        </w:rPr>
        <w:t>Performing Actions on Other Users’ Signatures</w:t>
      </w:r>
    </w:fldSimple>
  </w:p>
</w:hdr>
</file>

<file path=word/header1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A67BD" w:rsidRPr="00B63807" w:rsidRDefault="009A67BD" w:rsidP="00BC6E77">
    <w:pPr>
      <w:pStyle w:val="Header"/>
      <w:jc w:val="right"/>
    </w:pPr>
    <w:fldSimple w:instr=" STYLEREF  &quot;Heading 2&quot;  \* MERGEFORMAT ">
      <w:r w:rsidR="000C74E1">
        <w:rPr>
          <w:noProof/>
        </w:rPr>
        <w:t>Viewing a Gene Signature Definition</w:t>
      </w:r>
    </w:fldSimple>
  </w:p>
</w:hdr>
</file>

<file path=word/header1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A67BD" w:rsidRDefault="009A67BD">
    <w:pPr>
      <w:pStyle w:val="Header"/>
    </w:pPr>
  </w:p>
</w:hdr>
</file>

<file path=word/header1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A67BD" w:rsidRPr="008A0B27" w:rsidRDefault="009A67BD" w:rsidP="00BC6E77">
    <w:pPr>
      <w:pStyle w:val="Header"/>
      <w:rPr>
        <w:b/>
      </w:rPr>
    </w:pPr>
    <w:fldSimple w:instr=" STYLEREF  &quot;Heading 2&quot;  \* MERGEFORMAT ">
      <w:r w:rsidRPr="004F1671">
        <w:rPr>
          <w:bCs/>
          <w:noProof/>
        </w:rPr>
        <w:t>Viewing a</w:t>
      </w:r>
      <w:r>
        <w:rPr>
          <w:noProof/>
        </w:rPr>
        <w:t xml:space="preserve"> Gene Signature Definition</w:t>
      </w:r>
    </w:fldSimple>
  </w:p>
</w:hdr>
</file>

<file path=word/header1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A67BD" w:rsidRPr="008A0B27" w:rsidRDefault="009A67BD" w:rsidP="00BC6E77">
    <w:pPr>
      <w:pStyle w:val="Header"/>
      <w:jc w:val="right"/>
      <w:rPr>
        <w:b/>
      </w:rPr>
    </w:pPr>
    <w:fldSimple w:instr=" STYLEREF  &quot;Heading 2&quot;  \* MERGEFORMAT ">
      <w:r w:rsidRPr="004F1671">
        <w:rPr>
          <w:bCs/>
          <w:noProof/>
        </w:rPr>
        <w:t>Viewing a Gene Signature Definition</w:t>
      </w:r>
    </w:fldSimple>
  </w:p>
</w:hdr>
</file>

<file path=word/header1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A67BD" w:rsidRDefault="009A67BD">
    <w:pPr>
      <w:pStyle w:val="Header"/>
    </w:pPr>
  </w:p>
</w:hdr>
</file>

<file path=word/header1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A67BD" w:rsidRPr="008A0B27" w:rsidRDefault="009A67BD" w:rsidP="00BC6E77">
    <w:pPr>
      <w:pStyle w:val="Header"/>
      <w:rPr>
        <w:b/>
      </w:rPr>
    </w:pPr>
    <w:fldSimple w:instr=" STYLEREF  &quot;Heading 2&quot;  \* MERGEFORMAT ">
      <w:r w:rsidR="000C74E1" w:rsidRPr="000C74E1">
        <w:rPr>
          <w:bCs/>
          <w:noProof/>
        </w:rPr>
        <w:t>Result</w:t>
      </w:r>
    </w:fldSimple>
  </w:p>
</w:hdr>
</file>

<file path=word/header1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A67BD" w:rsidRPr="008A0B27" w:rsidRDefault="009A67BD" w:rsidP="00BC6E77">
    <w:pPr>
      <w:pStyle w:val="Header"/>
      <w:jc w:val="right"/>
      <w:rPr>
        <w:b/>
      </w:rPr>
    </w:pPr>
    <w:fldSimple w:instr=" STYLEREF  &quot;Heading 2&quot;  \* MERGEFORMAT ">
      <w:r w:rsidR="000C74E1" w:rsidRPr="000C74E1">
        <w:rPr>
          <w:bCs/>
          <w:noProof/>
        </w:rPr>
        <w:t>Result</w:t>
      </w:r>
    </w:fldSimple>
  </w:p>
</w:hdr>
</file>

<file path=word/header1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A67BD" w:rsidRDefault="009A67BD">
    <w:pPr>
      <w:pStyle w:val="Header"/>
    </w:pPr>
  </w:p>
</w:hdr>
</file>

<file path=word/header1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A67BD" w:rsidRPr="00FC7C3C" w:rsidRDefault="009A67BD" w:rsidP="00560D1E">
    <w:pPr>
      <w:pStyle w:val="Header"/>
    </w:pPr>
    <w:fldSimple w:instr=" STYLEREF  &quot;Heading 2&quot;  \* MERGEFORMAT ">
      <w:r w:rsidR="000C74E1">
        <w:rPr>
          <w:noProof/>
        </w:rPr>
        <w:t>Glossary of Terms</w:t>
      </w:r>
    </w:fldSimple>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A67BD" w:rsidRPr="00FC7C3C" w:rsidRDefault="009A67BD" w:rsidP="00560D1E">
    <w:pPr>
      <w:pStyle w:val="Header"/>
      <w:jc w:val="right"/>
    </w:pPr>
    <w:r>
      <w:fldChar w:fldCharType="begin"/>
    </w:r>
    <w:r>
      <w:instrText xml:space="preserve"> STYLEREF  "Heading 2"  \* MERGEFORMAT </w:instrText>
    </w:r>
    <w:r>
      <w:rPr>
        <w:noProof/>
      </w:rPr>
      <w:fldChar w:fldCharType="end"/>
    </w:r>
  </w:p>
</w:hdr>
</file>

<file path=word/header2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A67BD" w:rsidRPr="00FC7C3C" w:rsidRDefault="009A67BD" w:rsidP="00560D1E">
    <w:pPr>
      <w:pStyle w:val="Header"/>
      <w:jc w:val="right"/>
    </w:pPr>
    <w:fldSimple w:instr=" STYLEREF  &quot;Heading 2&quot;  \* MERGEFORMAT ">
      <w:r w:rsidR="000C74E1">
        <w:rPr>
          <w:noProof/>
        </w:rPr>
        <w:t>Glossary of Terms</w:t>
      </w:r>
    </w:fldSimple>
  </w:p>
</w:hdr>
</file>

<file path=word/header2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A67BD" w:rsidRDefault="009A67BD">
    <w:pPr>
      <w:pStyle w:val="Header"/>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A67BD" w:rsidRDefault="009A67BD">
    <w:pPr>
      <w:pStyle w:val="Header"/>
    </w:pP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A67BD" w:rsidRPr="00FC7C3C" w:rsidRDefault="009A67BD" w:rsidP="00952BE5">
    <w:pPr>
      <w:pStyle w:val="Header"/>
    </w:pPr>
    <w:fldSimple w:instr=" STYLEREF  &quot;Heading 2&quot;  \* MERGEFORMAT ">
      <w:r>
        <w:rPr>
          <w:noProof/>
        </w:rPr>
        <w:t>TEA Analyses</w:t>
      </w:r>
    </w:fldSimple>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A67BD" w:rsidRPr="00FC7C3C" w:rsidRDefault="009A67BD" w:rsidP="00952BE5">
    <w:pPr>
      <w:pStyle w:val="Header"/>
      <w:jc w:val="right"/>
    </w:pPr>
    <w:fldSimple w:instr=" STYLEREF  &quot;Heading 2&quot;  \* MERGEFORMAT ">
      <w:r>
        <w:rPr>
          <w:noProof/>
        </w:rPr>
        <w:t>TEA Analyses</w:t>
      </w:r>
    </w:fldSimple>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A67BD" w:rsidRDefault="009A67BD">
    <w:pPr>
      <w:pStyle w:val="Header"/>
    </w:pPr>
  </w:p>
</w:hdr>
</file>

<file path=word/header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A67BD" w:rsidRPr="00B63807" w:rsidRDefault="009A67BD" w:rsidP="00BC6E77">
    <w:pPr>
      <w:pStyle w:val="Header"/>
    </w:pPr>
    <w:fldSimple w:instr=" STYLEREF  &quot;Heading 2&quot;  \* MERGEFORMAT ">
      <w:r w:rsidR="008B5697">
        <w:rPr>
          <w:noProof/>
        </w:rPr>
        <w:t>Generating Advanced Analyses and Visualizations</w:t>
      </w:r>
    </w:fldSimple>
  </w:p>
</w:hdr>
</file>

<file path=word/header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A67BD" w:rsidRPr="00B63807" w:rsidRDefault="009A67BD" w:rsidP="00BC6E77">
    <w:pPr>
      <w:pStyle w:val="Header"/>
      <w:jc w:val="right"/>
    </w:pPr>
    <w:fldSimple w:instr=" STYLEREF  &quot;Heading 2&quot;  \* MERGEFORMAT ">
      <w:r w:rsidR="00B0231B">
        <w:rPr>
          <w:noProof/>
        </w:rPr>
        <w:t>Generating Advanced Analyses and Visualizations</w:t>
      </w:r>
    </w:fldSimple>
  </w:p>
</w:hdr>
</file>

<file path=word/header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A67BD" w:rsidRDefault="009A67BD">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7C"/>
    <w:multiLevelType w:val="singleLevel"/>
    <w:tmpl w:val="B3CAE36A"/>
    <w:lvl w:ilvl="0">
      <w:start w:val="1"/>
      <w:numFmt w:val="decimal"/>
      <w:lvlText w:val="%1."/>
      <w:lvlJc w:val="left"/>
      <w:pPr>
        <w:tabs>
          <w:tab w:val="num" w:pos="1800"/>
        </w:tabs>
        <w:ind w:left="1800" w:hanging="360"/>
      </w:pPr>
    </w:lvl>
  </w:abstractNum>
  <w:abstractNum w:abstractNumId="1">
    <w:nsid w:val="FFFFFF7D"/>
    <w:multiLevelType w:val="singleLevel"/>
    <w:tmpl w:val="73FA9EB0"/>
    <w:lvl w:ilvl="0">
      <w:start w:val="1"/>
      <w:numFmt w:val="decimal"/>
      <w:pStyle w:val="ListNumber4"/>
      <w:lvlText w:val="%1."/>
      <w:lvlJc w:val="left"/>
      <w:pPr>
        <w:tabs>
          <w:tab w:val="num" w:pos="1440"/>
        </w:tabs>
        <w:ind w:left="1440" w:hanging="360"/>
      </w:pPr>
    </w:lvl>
  </w:abstractNum>
  <w:abstractNum w:abstractNumId="2">
    <w:nsid w:val="FFFFFF7E"/>
    <w:multiLevelType w:val="singleLevel"/>
    <w:tmpl w:val="9854451E"/>
    <w:lvl w:ilvl="0">
      <w:start w:val="1"/>
      <w:numFmt w:val="decimal"/>
      <w:lvlText w:val="%1."/>
      <w:lvlJc w:val="left"/>
      <w:pPr>
        <w:tabs>
          <w:tab w:val="num" w:pos="1080"/>
        </w:tabs>
        <w:ind w:left="1080" w:hanging="360"/>
      </w:pPr>
    </w:lvl>
  </w:abstractNum>
  <w:abstractNum w:abstractNumId="3">
    <w:nsid w:val="FFFFFF7F"/>
    <w:multiLevelType w:val="singleLevel"/>
    <w:tmpl w:val="BC06D7A6"/>
    <w:lvl w:ilvl="0">
      <w:start w:val="1"/>
      <w:numFmt w:val="decimal"/>
      <w:lvlText w:val="%1."/>
      <w:lvlJc w:val="left"/>
      <w:pPr>
        <w:tabs>
          <w:tab w:val="num" w:pos="720"/>
        </w:tabs>
        <w:ind w:left="720" w:hanging="360"/>
      </w:pPr>
    </w:lvl>
  </w:abstractNum>
  <w:abstractNum w:abstractNumId="4">
    <w:nsid w:val="FFFFFF80"/>
    <w:multiLevelType w:val="singleLevel"/>
    <w:tmpl w:val="B2C82D1A"/>
    <w:lvl w:ilvl="0">
      <w:start w:val="1"/>
      <w:numFmt w:val="bullet"/>
      <w:lvlText w:val=""/>
      <w:lvlJc w:val="left"/>
      <w:pPr>
        <w:tabs>
          <w:tab w:val="num" w:pos="1800"/>
        </w:tabs>
        <w:ind w:left="1800" w:hanging="360"/>
      </w:pPr>
      <w:rPr>
        <w:rFonts w:ascii="Symbol" w:hAnsi="Symbol" w:hint="default"/>
      </w:rPr>
    </w:lvl>
  </w:abstractNum>
  <w:abstractNum w:abstractNumId="5">
    <w:nsid w:val="FFFFFF81"/>
    <w:multiLevelType w:val="singleLevel"/>
    <w:tmpl w:val="88B02A0E"/>
    <w:lvl w:ilvl="0">
      <w:start w:val="1"/>
      <w:numFmt w:val="bullet"/>
      <w:lvlText w:val=""/>
      <w:lvlJc w:val="left"/>
      <w:pPr>
        <w:tabs>
          <w:tab w:val="num" w:pos="1440"/>
        </w:tabs>
        <w:ind w:left="1440" w:hanging="360"/>
      </w:pPr>
      <w:rPr>
        <w:rFonts w:ascii="Symbol" w:hAnsi="Symbol" w:hint="default"/>
      </w:rPr>
    </w:lvl>
  </w:abstractNum>
  <w:abstractNum w:abstractNumId="6">
    <w:nsid w:val="FFFFFF82"/>
    <w:multiLevelType w:val="singleLevel"/>
    <w:tmpl w:val="597C53C2"/>
    <w:lvl w:ilvl="0">
      <w:start w:val="1"/>
      <w:numFmt w:val="bullet"/>
      <w:lvlText w:val=""/>
      <w:lvlJc w:val="left"/>
      <w:pPr>
        <w:tabs>
          <w:tab w:val="num" w:pos="1080"/>
        </w:tabs>
        <w:ind w:left="1080" w:hanging="360"/>
      </w:pPr>
      <w:rPr>
        <w:rFonts w:ascii="Symbol" w:hAnsi="Symbol" w:hint="default"/>
      </w:rPr>
    </w:lvl>
  </w:abstractNum>
  <w:abstractNum w:abstractNumId="7">
    <w:nsid w:val="FFFFFF83"/>
    <w:multiLevelType w:val="singleLevel"/>
    <w:tmpl w:val="3A0E734E"/>
    <w:lvl w:ilvl="0">
      <w:start w:val="1"/>
      <w:numFmt w:val="bullet"/>
      <w:lvlText w:val=""/>
      <w:lvlJc w:val="left"/>
      <w:pPr>
        <w:tabs>
          <w:tab w:val="num" w:pos="720"/>
        </w:tabs>
        <w:ind w:left="720" w:hanging="360"/>
      </w:pPr>
      <w:rPr>
        <w:rFonts w:ascii="Symbol" w:hAnsi="Symbol" w:hint="default"/>
      </w:rPr>
    </w:lvl>
  </w:abstractNum>
  <w:abstractNum w:abstractNumId="8">
    <w:nsid w:val="FFFFFF88"/>
    <w:multiLevelType w:val="singleLevel"/>
    <w:tmpl w:val="62D03634"/>
    <w:lvl w:ilvl="0">
      <w:start w:val="1"/>
      <w:numFmt w:val="decimal"/>
      <w:lvlText w:val="%1."/>
      <w:lvlJc w:val="left"/>
      <w:pPr>
        <w:tabs>
          <w:tab w:val="num" w:pos="360"/>
        </w:tabs>
        <w:ind w:left="360" w:hanging="360"/>
      </w:pPr>
    </w:lvl>
  </w:abstractNum>
  <w:abstractNum w:abstractNumId="9">
    <w:nsid w:val="FFFFFF89"/>
    <w:multiLevelType w:val="singleLevel"/>
    <w:tmpl w:val="25020B28"/>
    <w:lvl w:ilvl="0">
      <w:start w:val="1"/>
      <w:numFmt w:val="bullet"/>
      <w:lvlText w:val=""/>
      <w:lvlJc w:val="left"/>
      <w:pPr>
        <w:tabs>
          <w:tab w:val="num" w:pos="360"/>
        </w:tabs>
        <w:ind w:left="360" w:hanging="360"/>
      </w:pPr>
      <w:rPr>
        <w:rFonts w:ascii="Symbol" w:hAnsi="Symbol" w:hint="default"/>
      </w:rPr>
    </w:lvl>
  </w:abstractNum>
  <w:abstractNum w:abstractNumId="10">
    <w:nsid w:val="01A66399"/>
    <w:multiLevelType w:val="hybridMultilevel"/>
    <w:tmpl w:val="4C606222"/>
    <w:lvl w:ilvl="0" w:tplc="010C9AC6">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052501FC"/>
    <w:multiLevelType w:val="multilevel"/>
    <w:tmpl w:val="0409001D"/>
    <w:styleLink w:val="ListBullet1"/>
    <w:lvl w:ilvl="0">
      <w:start w:val="1"/>
      <w:numFmt w:val="bullet"/>
      <w:lvlText w:val=""/>
      <w:lvlJc w:val="left"/>
      <w:pPr>
        <w:ind w:left="360" w:hanging="360"/>
      </w:pPr>
      <w:rPr>
        <w:rFonts w:ascii="Wingdings" w:hAnsi="Wingdings"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nsid w:val="0DD550C5"/>
    <w:multiLevelType w:val="singleLevel"/>
    <w:tmpl w:val="E550ED7C"/>
    <w:lvl w:ilvl="0">
      <w:start w:val="1"/>
      <w:numFmt w:val="decimal"/>
      <w:lvlRestart w:val="0"/>
      <w:pStyle w:val="C1HNumber"/>
      <w:lvlText w:val="%1."/>
      <w:lvlJc w:val="left"/>
      <w:pPr>
        <w:tabs>
          <w:tab w:val="num" w:pos="3960"/>
        </w:tabs>
        <w:ind w:left="3960" w:hanging="360"/>
      </w:pPr>
    </w:lvl>
  </w:abstractNum>
  <w:abstractNum w:abstractNumId="13">
    <w:nsid w:val="122F5739"/>
    <w:multiLevelType w:val="multilevel"/>
    <w:tmpl w:val="10863ED0"/>
    <w:lvl w:ilvl="0">
      <w:start w:val="1"/>
      <w:numFmt w:val="none"/>
      <w:pStyle w:val="TableNumberStart"/>
      <w:suff w:val="nothing"/>
      <w:lvlText w:val=""/>
      <w:lvlJc w:val="left"/>
      <w:pPr>
        <w:ind w:left="0" w:firstLine="0"/>
      </w:pPr>
      <w:rPr>
        <w:rFonts w:hint="default"/>
      </w:rPr>
    </w:lvl>
    <w:lvl w:ilvl="1">
      <w:start w:val="1"/>
      <w:numFmt w:val="decimal"/>
      <w:pStyle w:val="TableNumber"/>
      <w:lvlText w:val="%2."/>
      <w:lvlJc w:val="left"/>
      <w:pPr>
        <w:ind w:left="240" w:hanging="240"/>
      </w:pPr>
      <w:rPr>
        <w:rFonts w:ascii="Calibri" w:hAnsi="Calibri" w:hint="default"/>
        <w:sz w:val="18"/>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4">
    <w:nsid w:val="14C15230"/>
    <w:multiLevelType w:val="hybridMultilevel"/>
    <w:tmpl w:val="8BF6C64A"/>
    <w:lvl w:ilvl="0" w:tplc="C2C827CE">
      <w:start w:val="1"/>
      <w:numFmt w:val="decimal"/>
      <w:pStyle w:val="ListNumberStart"/>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nsid w:val="1C62204C"/>
    <w:multiLevelType w:val="multilevel"/>
    <w:tmpl w:val="99D87EF4"/>
    <w:lvl w:ilvl="0">
      <w:start w:val="1"/>
      <w:numFmt w:val="bullet"/>
      <w:pStyle w:val="TableBullet"/>
      <w:lvlText w:val="■"/>
      <w:lvlJc w:val="left"/>
      <w:pPr>
        <w:ind w:left="240" w:hanging="240"/>
      </w:pPr>
      <w:rPr>
        <w:rFonts w:ascii="Arial" w:hAnsi="Arial" w:hint="default"/>
        <w:position w:val="4"/>
        <w:sz w:val="16"/>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6">
    <w:nsid w:val="234C45AA"/>
    <w:multiLevelType w:val="hybridMultilevel"/>
    <w:tmpl w:val="C37E3138"/>
    <w:lvl w:ilvl="0" w:tplc="C3DC578A">
      <w:numFmt w:val="bullet"/>
      <w:lvlText w:val="﷒"/>
      <w:lvlJc w:val="left"/>
      <w:pPr>
        <w:ind w:left="720" w:hanging="360"/>
      </w:pPr>
      <w:rPr>
        <w:rFonts w:ascii="Verdana" w:eastAsia="Times New Roman" w:hAnsi="Verdan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A123BA8"/>
    <w:multiLevelType w:val="singleLevel"/>
    <w:tmpl w:val="E79E1A9C"/>
    <w:lvl w:ilvl="0">
      <w:start w:val="1"/>
      <w:numFmt w:val="decimal"/>
      <w:lvlRestart w:val="0"/>
      <w:pStyle w:val="C1HNumber2"/>
      <w:lvlText w:val="%1."/>
      <w:lvlJc w:val="left"/>
      <w:pPr>
        <w:tabs>
          <w:tab w:val="num" w:pos="4320"/>
        </w:tabs>
        <w:ind w:left="4320" w:hanging="360"/>
      </w:pPr>
    </w:lvl>
  </w:abstractNum>
  <w:abstractNum w:abstractNumId="18">
    <w:nsid w:val="37003CAE"/>
    <w:multiLevelType w:val="multilevel"/>
    <w:tmpl w:val="DA2EA1DE"/>
    <w:lvl w:ilvl="0">
      <w:start w:val="1"/>
      <w:numFmt w:val="bullet"/>
      <w:pStyle w:val="ListBullet"/>
      <w:lvlText w:val="■"/>
      <w:lvlJc w:val="left"/>
      <w:pPr>
        <w:ind w:left="360" w:hanging="360"/>
      </w:pPr>
      <w:rPr>
        <w:rFonts w:ascii="Arial" w:hAnsi="Arial" w:hint="default"/>
        <w:position w:val="3"/>
        <w:sz w:val="20"/>
      </w:rPr>
    </w:lvl>
    <w:lvl w:ilvl="1">
      <w:start w:val="1"/>
      <w:numFmt w:val="bullet"/>
      <w:pStyle w:val="ListBullet2"/>
      <w:lvlText w:val="□"/>
      <w:lvlJc w:val="left"/>
      <w:pPr>
        <w:ind w:left="720" w:hanging="360"/>
      </w:pPr>
      <w:rPr>
        <w:rFonts w:ascii="Arial" w:hAnsi="Arial" w:hint="default"/>
        <w:position w:val="3"/>
        <w:sz w:val="22"/>
      </w:rPr>
    </w:lvl>
    <w:lvl w:ilvl="2">
      <w:start w:val="1"/>
      <w:numFmt w:val="bullet"/>
      <w:pStyle w:val="ListBullet3"/>
      <w:lvlText w:val="●"/>
      <w:lvlJc w:val="left"/>
      <w:pPr>
        <w:ind w:left="1080" w:hanging="360"/>
      </w:pPr>
      <w:rPr>
        <w:rFonts w:ascii="Arial" w:hAnsi="Arial" w:hint="default"/>
        <w:sz w:val="22"/>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9">
    <w:nsid w:val="43B3723C"/>
    <w:multiLevelType w:val="singleLevel"/>
    <w:tmpl w:val="84645570"/>
    <w:lvl w:ilvl="0">
      <w:start w:val="1"/>
      <w:numFmt w:val="bullet"/>
      <w:lvlRestart w:val="0"/>
      <w:pStyle w:val="C1HBullet2A"/>
      <w:lvlText w:val="o"/>
      <w:lvlJc w:val="left"/>
      <w:pPr>
        <w:tabs>
          <w:tab w:val="num" w:pos="4320"/>
        </w:tabs>
        <w:ind w:left="4320" w:hanging="360"/>
      </w:pPr>
      <w:rPr>
        <w:rFonts w:ascii="Courier New" w:hAnsi="Courier New"/>
      </w:rPr>
    </w:lvl>
  </w:abstractNum>
  <w:abstractNum w:abstractNumId="20">
    <w:nsid w:val="4A684D58"/>
    <w:multiLevelType w:val="multilevel"/>
    <w:tmpl w:val="B7581E7C"/>
    <w:lvl w:ilvl="0">
      <w:start w:val="1"/>
      <w:numFmt w:val="none"/>
      <w:pStyle w:val="ListNumStart"/>
      <w:suff w:val="nothing"/>
      <w:lvlText w:val="%1"/>
      <w:lvlJc w:val="left"/>
      <w:pPr>
        <w:ind w:left="0" w:firstLine="0"/>
      </w:pPr>
      <w:rPr>
        <w:rFonts w:hint="default"/>
      </w:rPr>
    </w:lvl>
    <w:lvl w:ilvl="1">
      <w:start w:val="1"/>
      <w:numFmt w:val="decimal"/>
      <w:pStyle w:val="ListNumber"/>
      <w:lvlText w:val="%2."/>
      <w:lvlJc w:val="left"/>
      <w:pPr>
        <w:ind w:left="360" w:hanging="360"/>
      </w:pPr>
      <w:rPr>
        <w:rFonts w:hint="default"/>
      </w:rPr>
    </w:lvl>
    <w:lvl w:ilvl="2">
      <w:start w:val="1"/>
      <w:numFmt w:val="lowerLetter"/>
      <w:pStyle w:val="ListNumber2"/>
      <w:lvlText w:val="%3."/>
      <w:lvlJc w:val="left"/>
      <w:pPr>
        <w:ind w:left="720" w:hanging="360"/>
      </w:pPr>
      <w:rPr>
        <w:rFonts w:hint="default"/>
      </w:rPr>
    </w:lvl>
    <w:lvl w:ilvl="3">
      <w:start w:val="1"/>
      <w:numFmt w:val="lowerRoman"/>
      <w:pStyle w:val="ListNumber3"/>
      <w:lvlText w:val="%4."/>
      <w:lvlJc w:val="left"/>
      <w:pPr>
        <w:tabs>
          <w:tab w:val="num" w:pos="720"/>
        </w:tabs>
        <w:ind w:left="108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none"/>
      <w:lvlRestart w:val="1"/>
      <w:lvlText w:val="1"/>
      <w:lvlJc w:val="right"/>
      <w:pPr>
        <w:ind w:left="6120" w:hanging="180"/>
      </w:pPr>
      <w:rPr>
        <w:rFonts w:hint="default"/>
      </w:rPr>
    </w:lvl>
  </w:abstractNum>
  <w:abstractNum w:abstractNumId="21">
    <w:nsid w:val="4AE02D1F"/>
    <w:multiLevelType w:val="singleLevel"/>
    <w:tmpl w:val="53EA9CA8"/>
    <w:lvl w:ilvl="0">
      <w:start w:val="1"/>
      <w:numFmt w:val="bullet"/>
      <w:lvlRestart w:val="0"/>
      <w:pStyle w:val="C1HBullet2"/>
      <w:lvlText w:val=""/>
      <w:lvlJc w:val="left"/>
      <w:pPr>
        <w:tabs>
          <w:tab w:val="num" w:pos="4320"/>
        </w:tabs>
        <w:ind w:left="4320" w:hanging="360"/>
      </w:pPr>
      <w:rPr>
        <w:rFonts w:ascii="Symbol" w:hAnsi="Symbol" w:hint="default"/>
      </w:rPr>
    </w:lvl>
  </w:abstractNum>
  <w:abstractNum w:abstractNumId="22">
    <w:nsid w:val="74E37797"/>
    <w:multiLevelType w:val="singleLevel"/>
    <w:tmpl w:val="4DBA6B52"/>
    <w:lvl w:ilvl="0">
      <w:start w:val="1"/>
      <w:numFmt w:val="bullet"/>
      <w:lvlRestart w:val="0"/>
      <w:pStyle w:val="C1HBullet"/>
      <w:lvlText w:val=""/>
      <w:lvlJc w:val="left"/>
      <w:pPr>
        <w:tabs>
          <w:tab w:val="num" w:pos="3960"/>
        </w:tabs>
        <w:ind w:left="3960" w:hanging="360"/>
      </w:pPr>
      <w:rPr>
        <w:rFonts w:ascii="Symbol" w:hAnsi="Symbol" w:hint="default"/>
      </w:rPr>
    </w:lvl>
  </w:abstractNum>
  <w:num w:numId="1">
    <w:abstractNumId w:val="9"/>
  </w:num>
  <w:num w:numId="2">
    <w:abstractNumId w:val="18"/>
  </w:num>
  <w:num w:numId="3">
    <w:abstractNumId w:val="11"/>
  </w:num>
  <w:num w:numId="4">
    <w:abstractNumId w:val="7"/>
  </w:num>
  <w:num w:numId="5">
    <w:abstractNumId w:val="18"/>
  </w:num>
  <w:num w:numId="6">
    <w:abstractNumId w:val="6"/>
  </w:num>
  <w:num w:numId="7">
    <w:abstractNumId w:val="18"/>
  </w:num>
  <w:num w:numId="8">
    <w:abstractNumId w:val="8"/>
  </w:num>
  <w:num w:numId="9">
    <w:abstractNumId w:val="20"/>
  </w:num>
  <w:num w:numId="10">
    <w:abstractNumId w:val="3"/>
  </w:num>
  <w:num w:numId="11">
    <w:abstractNumId w:val="20"/>
  </w:num>
  <w:num w:numId="12">
    <w:abstractNumId w:val="2"/>
  </w:num>
  <w:num w:numId="13">
    <w:abstractNumId w:val="20"/>
  </w:num>
  <w:num w:numId="14">
    <w:abstractNumId w:val="1"/>
  </w:num>
  <w:num w:numId="15">
    <w:abstractNumId w:val="1"/>
  </w:num>
  <w:num w:numId="16">
    <w:abstractNumId w:val="20"/>
  </w:num>
  <w:num w:numId="17">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3"/>
  </w:num>
  <w:num w:numId="19">
    <w:abstractNumId w:val="13"/>
  </w:num>
  <w:num w:numId="20">
    <w:abstractNumId w:val="5"/>
  </w:num>
  <w:num w:numId="21">
    <w:abstractNumId w:val="4"/>
  </w:num>
  <w:num w:numId="22">
    <w:abstractNumId w:val="0"/>
  </w:num>
  <w:num w:numId="23">
    <w:abstractNumId w:val="20"/>
  </w:num>
  <w:num w:numId="24">
    <w:abstractNumId w:val="20"/>
  </w:num>
  <w:num w:numId="25">
    <w:abstractNumId w:val="22"/>
  </w:num>
  <w:num w:numId="26">
    <w:abstractNumId w:val="21"/>
  </w:num>
  <w:num w:numId="27">
    <w:abstractNumId w:val="19"/>
  </w:num>
  <w:num w:numId="28">
    <w:abstractNumId w:val="12"/>
  </w:num>
  <w:num w:numId="29">
    <w:abstractNumId w:val="17"/>
  </w:num>
  <w:num w:numId="30">
    <w:abstractNumId w:val="14"/>
  </w:num>
  <w:num w:numId="31">
    <w:abstractNumId w:val="10"/>
  </w:num>
  <w:num w:numId="32">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15"/>
  </w:num>
  <w:num w:numId="41">
    <w:abstractNumId w:val="16"/>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attachedTemplate r:id="rId1"/>
  <w:stylePaneFormatFilter w:val="1024"/>
  <w:stylePaneSortMethod w:val="0000"/>
  <w:defaultTabStop w:val="720"/>
  <w:evenAndOddHeaders/>
  <w:characterSpacingControl w:val="doNotCompress"/>
  <w:hdrShapeDefaults>
    <o:shapedefaults v:ext="edit" spidmax="5122"/>
  </w:hdrShapeDefaults>
  <w:footnotePr>
    <w:footnote w:id="-1"/>
    <w:footnote w:id="0"/>
  </w:footnotePr>
  <w:endnotePr>
    <w:endnote w:id="-1"/>
    <w:endnote w:id="0"/>
  </w:endnotePr>
  <w:compat/>
  <w:rsids>
    <w:rsidRoot w:val="00BC6E77"/>
    <w:rsid w:val="00001ACE"/>
    <w:rsid w:val="0000539B"/>
    <w:rsid w:val="00015D10"/>
    <w:rsid w:val="000161D4"/>
    <w:rsid w:val="00016931"/>
    <w:rsid w:val="000213F5"/>
    <w:rsid w:val="00022A7A"/>
    <w:rsid w:val="00025409"/>
    <w:rsid w:val="000267A0"/>
    <w:rsid w:val="00031964"/>
    <w:rsid w:val="00031E4B"/>
    <w:rsid w:val="000341E7"/>
    <w:rsid w:val="00037606"/>
    <w:rsid w:val="000455CA"/>
    <w:rsid w:val="00052542"/>
    <w:rsid w:val="000565F4"/>
    <w:rsid w:val="000637A9"/>
    <w:rsid w:val="00063DF9"/>
    <w:rsid w:val="00073381"/>
    <w:rsid w:val="000733F5"/>
    <w:rsid w:val="0008757F"/>
    <w:rsid w:val="00093F72"/>
    <w:rsid w:val="000944F2"/>
    <w:rsid w:val="0009658A"/>
    <w:rsid w:val="00097199"/>
    <w:rsid w:val="000A1E2D"/>
    <w:rsid w:val="000B1E6E"/>
    <w:rsid w:val="000B2905"/>
    <w:rsid w:val="000B6E4F"/>
    <w:rsid w:val="000C1A63"/>
    <w:rsid w:val="000C35B1"/>
    <w:rsid w:val="000C650A"/>
    <w:rsid w:val="000C69DC"/>
    <w:rsid w:val="000C74E1"/>
    <w:rsid w:val="000D253B"/>
    <w:rsid w:val="000E0288"/>
    <w:rsid w:val="000E0CC6"/>
    <w:rsid w:val="000E1481"/>
    <w:rsid w:val="000F3B7D"/>
    <w:rsid w:val="000F47BD"/>
    <w:rsid w:val="001154EB"/>
    <w:rsid w:val="00121B3B"/>
    <w:rsid w:val="00123EB9"/>
    <w:rsid w:val="00124C01"/>
    <w:rsid w:val="00126CF6"/>
    <w:rsid w:val="00126D78"/>
    <w:rsid w:val="00131B16"/>
    <w:rsid w:val="00132249"/>
    <w:rsid w:val="001328D0"/>
    <w:rsid w:val="001346C2"/>
    <w:rsid w:val="001352F5"/>
    <w:rsid w:val="00137423"/>
    <w:rsid w:val="00144C23"/>
    <w:rsid w:val="00145634"/>
    <w:rsid w:val="001464CC"/>
    <w:rsid w:val="001624DD"/>
    <w:rsid w:val="0017409A"/>
    <w:rsid w:val="00180A9C"/>
    <w:rsid w:val="00185BD1"/>
    <w:rsid w:val="00194E25"/>
    <w:rsid w:val="001A087D"/>
    <w:rsid w:val="001A0888"/>
    <w:rsid w:val="001A5285"/>
    <w:rsid w:val="001A5B8F"/>
    <w:rsid w:val="001B08DC"/>
    <w:rsid w:val="001B1707"/>
    <w:rsid w:val="001B4B81"/>
    <w:rsid w:val="001B4D35"/>
    <w:rsid w:val="001B6F16"/>
    <w:rsid w:val="001C0255"/>
    <w:rsid w:val="001C32D6"/>
    <w:rsid w:val="001C3301"/>
    <w:rsid w:val="001D384D"/>
    <w:rsid w:val="001F3E89"/>
    <w:rsid w:val="001F44B7"/>
    <w:rsid w:val="001F615B"/>
    <w:rsid w:val="00201D5F"/>
    <w:rsid w:val="0020469D"/>
    <w:rsid w:val="00211B4E"/>
    <w:rsid w:val="00214429"/>
    <w:rsid w:val="002156DB"/>
    <w:rsid w:val="0021665F"/>
    <w:rsid w:val="002275ED"/>
    <w:rsid w:val="00231C01"/>
    <w:rsid w:val="002376B0"/>
    <w:rsid w:val="00250E91"/>
    <w:rsid w:val="002515FC"/>
    <w:rsid w:val="002517FD"/>
    <w:rsid w:val="00252ABF"/>
    <w:rsid w:val="00263F07"/>
    <w:rsid w:val="00273BAF"/>
    <w:rsid w:val="0027751F"/>
    <w:rsid w:val="00283F5D"/>
    <w:rsid w:val="00286652"/>
    <w:rsid w:val="002964AD"/>
    <w:rsid w:val="002B245B"/>
    <w:rsid w:val="002B668D"/>
    <w:rsid w:val="002B6B50"/>
    <w:rsid w:val="002C0E61"/>
    <w:rsid w:val="002C3920"/>
    <w:rsid w:val="002C44E5"/>
    <w:rsid w:val="002C63A5"/>
    <w:rsid w:val="002D0D13"/>
    <w:rsid w:val="002D3AA4"/>
    <w:rsid w:val="002D4A43"/>
    <w:rsid w:val="002E2A8E"/>
    <w:rsid w:val="002E72CC"/>
    <w:rsid w:val="002F0201"/>
    <w:rsid w:val="002F0541"/>
    <w:rsid w:val="002F25B1"/>
    <w:rsid w:val="002F3C4E"/>
    <w:rsid w:val="003003C4"/>
    <w:rsid w:val="0030333F"/>
    <w:rsid w:val="00307E26"/>
    <w:rsid w:val="00312B58"/>
    <w:rsid w:val="00312F71"/>
    <w:rsid w:val="00313BB4"/>
    <w:rsid w:val="003142BA"/>
    <w:rsid w:val="0031484C"/>
    <w:rsid w:val="00322192"/>
    <w:rsid w:val="00324C97"/>
    <w:rsid w:val="003256CA"/>
    <w:rsid w:val="003343FC"/>
    <w:rsid w:val="003376A0"/>
    <w:rsid w:val="00337BB0"/>
    <w:rsid w:val="0034247C"/>
    <w:rsid w:val="00343C67"/>
    <w:rsid w:val="00354265"/>
    <w:rsid w:val="003542D1"/>
    <w:rsid w:val="00355520"/>
    <w:rsid w:val="00362041"/>
    <w:rsid w:val="003700E8"/>
    <w:rsid w:val="00371B70"/>
    <w:rsid w:val="0038337D"/>
    <w:rsid w:val="00384A05"/>
    <w:rsid w:val="00390256"/>
    <w:rsid w:val="003B15FA"/>
    <w:rsid w:val="003B354A"/>
    <w:rsid w:val="003B6992"/>
    <w:rsid w:val="003C49AB"/>
    <w:rsid w:val="003E2433"/>
    <w:rsid w:val="003E350E"/>
    <w:rsid w:val="003E6B44"/>
    <w:rsid w:val="003E730A"/>
    <w:rsid w:val="003F06DB"/>
    <w:rsid w:val="00403E36"/>
    <w:rsid w:val="00406036"/>
    <w:rsid w:val="00407BAE"/>
    <w:rsid w:val="004145FD"/>
    <w:rsid w:val="00422875"/>
    <w:rsid w:val="00430E91"/>
    <w:rsid w:val="00433619"/>
    <w:rsid w:val="004342F5"/>
    <w:rsid w:val="0043436D"/>
    <w:rsid w:val="00437917"/>
    <w:rsid w:val="004409FE"/>
    <w:rsid w:val="00441C19"/>
    <w:rsid w:val="0044383E"/>
    <w:rsid w:val="004463D5"/>
    <w:rsid w:val="00455F59"/>
    <w:rsid w:val="0045689A"/>
    <w:rsid w:val="0046059D"/>
    <w:rsid w:val="004708CE"/>
    <w:rsid w:val="00474AC4"/>
    <w:rsid w:val="00487DAF"/>
    <w:rsid w:val="00487EAB"/>
    <w:rsid w:val="00496314"/>
    <w:rsid w:val="004A4B8D"/>
    <w:rsid w:val="004A51CF"/>
    <w:rsid w:val="004A7BD2"/>
    <w:rsid w:val="004B230C"/>
    <w:rsid w:val="004C0254"/>
    <w:rsid w:val="004C092C"/>
    <w:rsid w:val="004C3726"/>
    <w:rsid w:val="004C7289"/>
    <w:rsid w:val="004C7F58"/>
    <w:rsid w:val="004D06F5"/>
    <w:rsid w:val="004D10BC"/>
    <w:rsid w:val="004D1E65"/>
    <w:rsid w:val="004D2AF9"/>
    <w:rsid w:val="004D51BC"/>
    <w:rsid w:val="004D5AF3"/>
    <w:rsid w:val="004E0148"/>
    <w:rsid w:val="004E6E9F"/>
    <w:rsid w:val="004F1671"/>
    <w:rsid w:val="004F1C7D"/>
    <w:rsid w:val="004F3581"/>
    <w:rsid w:val="004F5075"/>
    <w:rsid w:val="004F7A9F"/>
    <w:rsid w:val="00500F44"/>
    <w:rsid w:val="00501B5E"/>
    <w:rsid w:val="005023EE"/>
    <w:rsid w:val="00506C3A"/>
    <w:rsid w:val="00507201"/>
    <w:rsid w:val="00507586"/>
    <w:rsid w:val="005143AD"/>
    <w:rsid w:val="00523031"/>
    <w:rsid w:val="005349C4"/>
    <w:rsid w:val="005362E5"/>
    <w:rsid w:val="005374E9"/>
    <w:rsid w:val="00551BBA"/>
    <w:rsid w:val="005537F0"/>
    <w:rsid w:val="00554858"/>
    <w:rsid w:val="00555575"/>
    <w:rsid w:val="00560D1E"/>
    <w:rsid w:val="00565317"/>
    <w:rsid w:val="0056677B"/>
    <w:rsid w:val="00567EDB"/>
    <w:rsid w:val="0057002B"/>
    <w:rsid w:val="005826E8"/>
    <w:rsid w:val="00593BE8"/>
    <w:rsid w:val="00593DB0"/>
    <w:rsid w:val="005A1C8D"/>
    <w:rsid w:val="005B135C"/>
    <w:rsid w:val="005B1E2E"/>
    <w:rsid w:val="005B5186"/>
    <w:rsid w:val="005B7F2E"/>
    <w:rsid w:val="005C4993"/>
    <w:rsid w:val="005C62BF"/>
    <w:rsid w:val="005C72BA"/>
    <w:rsid w:val="005E42E2"/>
    <w:rsid w:val="006022C8"/>
    <w:rsid w:val="006026E6"/>
    <w:rsid w:val="006032EC"/>
    <w:rsid w:val="00616277"/>
    <w:rsid w:val="006166E1"/>
    <w:rsid w:val="00620FF0"/>
    <w:rsid w:val="00624958"/>
    <w:rsid w:val="00626089"/>
    <w:rsid w:val="0063001C"/>
    <w:rsid w:val="00634101"/>
    <w:rsid w:val="006343FF"/>
    <w:rsid w:val="00640615"/>
    <w:rsid w:val="00641625"/>
    <w:rsid w:val="00641FDE"/>
    <w:rsid w:val="00643C25"/>
    <w:rsid w:val="0065350E"/>
    <w:rsid w:val="00660414"/>
    <w:rsid w:val="00671B4D"/>
    <w:rsid w:val="00674A5E"/>
    <w:rsid w:val="0067613C"/>
    <w:rsid w:val="00682D1B"/>
    <w:rsid w:val="006854CE"/>
    <w:rsid w:val="00685591"/>
    <w:rsid w:val="006908A3"/>
    <w:rsid w:val="00692DC5"/>
    <w:rsid w:val="00697628"/>
    <w:rsid w:val="006A3186"/>
    <w:rsid w:val="006B7300"/>
    <w:rsid w:val="006B73BE"/>
    <w:rsid w:val="006B7EF8"/>
    <w:rsid w:val="006C3DA3"/>
    <w:rsid w:val="006D28EE"/>
    <w:rsid w:val="006D3939"/>
    <w:rsid w:val="006D5219"/>
    <w:rsid w:val="006E1BF2"/>
    <w:rsid w:val="006F14A5"/>
    <w:rsid w:val="006F3D7A"/>
    <w:rsid w:val="00700CDB"/>
    <w:rsid w:val="00700FDE"/>
    <w:rsid w:val="00701D81"/>
    <w:rsid w:val="00706B42"/>
    <w:rsid w:val="00713419"/>
    <w:rsid w:val="00713ABA"/>
    <w:rsid w:val="00716120"/>
    <w:rsid w:val="00722D30"/>
    <w:rsid w:val="00732446"/>
    <w:rsid w:val="007335B4"/>
    <w:rsid w:val="00741BB4"/>
    <w:rsid w:val="0075276F"/>
    <w:rsid w:val="00754D0B"/>
    <w:rsid w:val="0075788B"/>
    <w:rsid w:val="00757AF2"/>
    <w:rsid w:val="0076151B"/>
    <w:rsid w:val="007617B6"/>
    <w:rsid w:val="00767870"/>
    <w:rsid w:val="00773FA0"/>
    <w:rsid w:val="00774181"/>
    <w:rsid w:val="00775DCA"/>
    <w:rsid w:val="00776498"/>
    <w:rsid w:val="00785804"/>
    <w:rsid w:val="00793F65"/>
    <w:rsid w:val="0079626B"/>
    <w:rsid w:val="007A111D"/>
    <w:rsid w:val="007A132E"/>
    <w:rsid w:val="007A7C2E"/>
    <w:rsid w:val="007B2F3D"/>
    <w:rsid w:val="007B3888"/>
    <w:rsid w:val="007B531B"/>
    <w:rsid w:val="007B644C"/>
    <w:rsid w:val="007B7F3F"/>
    <w:rsid w:val="007C1172"/>
    <w:rsid w:val="007C3421"/>
    <w:rsid w:val="007D64B3"/>
    <w:rsid w:val="007E23AC"/>
    <w:rsid w:val="007E5330"/>
    <w:rsid w:val="007F0492"/>
    <w:rsid w:val="007F16ED"/>
    <w:rsid w:val="007F3C3D"/>
    <w:rsid w:val="008030D8"/>
    <w:rsid w:val="00805881"/>
    <w:rsid w:val="00810C72"/>
    <w:rsid w:val="00811408"/>
    <w:rsid w:val="008141E5"/>
    <w:rsid w:val="008206D6"/>
    <w:rsid w:val="00825F3C"/>
    <w:rsid w:val="008270BB"/>
    <w:rsid w:val="00840D7A"/>
    <w:rsid w:val="008415C3"/>
    <w:rsid w:val="00843316"/>
    <w:rsid w:val="00845431"/>
    <w:rsid w:val="00861A4B"/>
    <w:rsid w:val="008636F8"/>
    <w:rsid w:val="00863E34"/>
    <w:rsid w:val="00864747"/>
    <w:rsid w:val="00873B10"/>
    <w:rsid w:val="0087616C"/>
    <w:rsid w:val="0088038C"/>
    <w:rsid w:val="00880DEC"/>
    <w:rsid w:val="00883B61"/>
    <w:rsid w:val="008842D4"/>
    <w:rsid w:val="00887336"/>
    <w:rsid w:val="00891541"/>
    <w:rsid w:val="008A05E1"/>
    <w:rsid w:val="008B3B81"/>
    <w:rsid w:val="008B5697"/>
    <w:rsid w:val="008D45F2"/>
    <w:rsid w:val="008E4198"/>
    <w:rsid w:val="008E564B"/>
    <w:rsid w:val="008E5AA0"/>
    <w:rsid w:val="008F32E4"/>
    <w:rsid w:val="008F6CA4"/>
    <w:rsid w:val="00901B22"/>
    <w:rsid w:val="00902AFE"/>
    <w:rsid w:val="00904D25"/>
    <w:rsid w:val="00915EFF"/>
    <w:rsid w:val="0092193E"/>
    <w:rsid w:val="0092265C"/>
    <w:rsid w:val="00922AE0"/>
    <w:rsid w:val="00924077"/>
    <w:rsid w:val="00925CEC"/>
    <w:rsid w:val="00926617"/>
    <w:rsid w:val="00933624"/>
    <w:rsid w:val="0094381C"/>
    <w:rsid w:val="00943BBA"/>
    <w:rsid w:val="0094419E"/>
    <w:rsid w:val="00952BE5"/>
    <w:rsid w:val="009566C4"/>
    <w:rsid w:val="009612AE"/>
    <w:rsid w:val="009643B9"/>
    <w:rsid w:val="00977006"/>
    <w:rsid w:val="00982BDA"/>
    <w:rsid w:val="00986343"/>
    <w:rsid w:val="0099629C"/>
    <w:rsid w:val="009A67BD"/>
    <w:rsid w:val="009B27CA"/>
    <w:rsid w:val="009C1E82"/>
    <w:rsid w:val="009C64F8"/>
    <w:rsid w:val="009D2A52"/>
    <w:rsid w:val="009D556F"/>
    <w:rsid w:val="009D7F1B"/>
    <w:rsid w:val="009E124E"/>
    <w:rsid w:val="009E59CC"/>
    <w:rsid w:val="009F1147"/>
    <w:rsid w:val="009F277E"/>
    <w:rsid w:val="00A05EDC"/>
    <w:rsid w:val="00A14921"/>
    <w:rsid w:val="00A17701"/>
    <w:rsid w:val="00A226E1"/>
    <w:rsid w:val="00A22F80"/>
    <w:rsid w:val="00A30D9A"/>
    <w:rsid w:val="00A346F7"/>
    <w:rsid w:val="00A3570F"/>
    <w:rsid w:val="00A365ED"/>
    <w:rsid w:val="00A467F4"/>
    <w:rsid w:val="00A55D44"/>
    <w:rsid w:val="00A607DC"/>
    <w:rsid w:val="00A60A45"/>
    <w:rsid w:val="00A6664E"/>
    <w:rsid w:val="00A66B6A"/>
    <w:rsid w:val="00A7111A"/>
    <w:rsid w:val="00A725E9"/>
    <w:rsid w:val="00A7264F"/>
    <w:rsid w:val="00A77BF1"/>
    <w:rsid w:val="00A84A20"/>
    <w:rsid w:val="00A90B0D"/>
    <w:rsid w:val="00A91650"/>
    <w:rsid w:val="00A94110"/>
    <w:rsid w:val="00A96C92"/>
    <w:rsid w:val="00A96FAB"/>
    <w:rsid w:val="00AA23C3"/>
    <w:rsid w:val="00AA7D44"/>
    <w:rsid w:val="00AB1F84"/>
    <w:rsid w:val="00AB281F"/>
    <w:rsid w:val="00AB7DBA"/>
    <w:rsid w:val="00AC2830"/>
    <w:rsid w:val="00AC73D7"/>
    <w:rsid w:val="00AD17E6"/>
    <w:rsid w:val="00AD26A2"/>
    <w:rsid w:val="00AD3850"/>
    <w:rsid w:val="00AD7A35"/>
    <w:rsid w:val="00AE167E"/>
    <w:rsid w:val="00AE5320"/>
    <w:rsid w:val="00AF2B99"/>
    <w:rsid w:val="00AF79CB"/>
    <w:rsid w:val="00B0231B"/>
    <w:rsid w:val="00B03BA9"/>
    <w:rsid w:val="00B067E5"/>
    <w:rsid w:val="00B10937"/>
    <w:rsid w:val="00B10D37"/>
    <w:rsid w:val="00B1343A"/>
    <w:rsid w:val="00B210CD"/>
    <w:rsid w:val="00B22B9C"/>
    <w:rsid w:val="00B22D11"/>
    <w:rsid w:val="00B22D32"/>
    <w:rsid w:val="00B345AD"/>
    <w:rsid w:val="00B46E26"/>
    <w:rsid w:val="00B47E29"/>
    <w:rsid w:val="00B510BF"/>
    <w:rsid w:val="00B515C4"/>
    <w:rsid w:val="00B52BF4"/>
    <w:rsid w:val="00B560AD"/>
    <w:rsid w:val="00B70479"/>
    <w:rsid w:val="00B707B0"/>
    <w:rsid w:val="00B72B0F"/>
    <w:rsid w:val="00B73ABB"/>
    <w:rsid w:val="00B77BCF"/>
    <w:rsid w:val="00B80F04"/>
    <w:rsid w:val="00B81574"/>
    <w:rsid w:val="00B82054"/>
    <w:rsid w:val="00B94AC8"/>
    <w:rsid w:val="00B95B38"/>
    <w:rsid w:val="00B96A6F"/>
    <w:rsid w:val="00BA0F5C"/>
    <w:rsid w:val="00BA5AD0"/>
    <w:rsid w:val="00BB1AA7"/>
    <w:rsid w:val="00BB4387"/>
    <w:rsid w:val="00BB50B4"/>
    <w:rsid w:val="00BB6EE2"/>
    <w:rsid w:val="00BC2EFB"/>
    <w:rsid w:val="00BC5417"/>
    <w:rsid w:val="00BC6E77"/>
    <w:rsid w:val="00BC7676"/>
    <w:rsid w:val="00BD11D5"/>
    <w:rsid w:val="00BD4BB7"/>
    <w:rsid w:val="00BD4CC8"/>
    <w:rsid w:val="00BE12C4"/>
    <w:rsid w:val="00BE654E"/>
    <w:rsid w:val="00BF020F"/>
    <w:rsid w:val="00BF04EF"/>
    <w:rsid w:val="00BF381B"/>
    <w:rsid w:val="00BF5C6F"/>
    <w:rsid w:val="00BF6E16"/>
    <w:rsid w:val="00BF7152"/>
    <w:rsid w:val="00C02230"/>
    <w:rsid w:val="00C038CF"/>
    <w:rsid w:val="00C03BBD"/>
    <w:rsid w:val="00C03DF2"/>
    <w:rsid w:val="00C0594C"/>
    <w:rsid w:val="00C14106"/>
    <w:rsid w:val="00C20C6B"/>
    <w:rsid w:val="00C31264"/>
    <w:rsid w:val="00C31720"/>
    <w:rsid w:val="00C3270F"/>
    <w:rsid w:val="00C40C81"/>
    <w:rsid w:val="00C442E5"/>
    <w:rsid w:val="00C446FD"/>
    <w:rsid w:val="00C50254"/>
    <w:rsid w:val="00C504A4"/>
    <w:rsid w:val="00C51226"/>
    <w:rsid w:val="00C5500A"/>
    <w:rsid w:val="00C554BF"/>
    <w:rsid w:val="00C60507"/>
    <w:rsid w:val="00C66201"/>
    <w:rsid w:val="00C665C7"/>
    <w:rsid w:val="00C67745"/>
    <w:rsid w:val="00C71180"/>
    <w:rsid w:val="00C8471E"/>
    <w:rsid w:val="00CA2460"/>
    <w:rsid w:val="00CA3000"/>
    <w:rsid w:val="00CA59E2"/>
    <w:rsid w:val="00CA632B"/>
    <w:rsid w:val="00CB34B0"/>
    <w:rsid w:val="00CB6E10"/>
    <w:rsid w:val="00CC78C2"/>
    <w:rsid w:val="00CD55F3"/>
    <w:rsid w:val="00CD687B"/>
    <w:rsid w:val="00CE40EA"/>
    <w:rsid w:val="00CE4941"/>
    <w:rsid w:val="00CF3FAB"/>
    <w:rsid w:val="00CF419F"/>
    <w:rsid w:val="00CF5A89"/>
    <w:rsid w:val="00D02B0D"/>
    <w:rsid w:val="00D10DA6"/>
    <w:rsid w:val="00D13D29"/>
    <w:rsid w:val="00D16D80"/>
    <w:rsid w:val="00D21820"/>
    <w:rsid w:val="00D22D51"/>
    <w:rsid w:val="00D27BEE"/>
    <w:rsid w:val="00D32E22"/>
    <w:rsid w:val="00D3413B"/>
    <w:rsid w:val="00D35EDC"/>
    <w:rsid w:val="00D46970"/>
    <w:rsid w:val="00D46EFB"/>
    <w:rsid w:val="00D6110C"/>
    <w:rsid w:val="00D61A5A"/>
    <w:rsid w:val="00D63198"/>
    <w:rsid w:val="00D647C4"/>
    <w:rsid w:val="00D6546C"/>
    <w:rsid w:val="00D67FC3"/>
    <w:rsid w:val="00D7635C"/>
    <w:rsid w:val="00D7772F"/>
    <w:rsid w:val="00D81CC1"/>
    <w:rsid w:val="00D853C3"/>
    <w:rsid w:val="00D871E7"/>
    <w:rsid w:val="00D917E0"/>
    <w:rsid w:val="00D926D7"/>
    <w:rsid w:val="00D96A79"/>
    <w:rsid w:val="00D97994"/>
    <w:rsid w:val="00DA0E26"/>
    <w:rsid w:val="00DB0EE1"/>
    <w:rsid w:val="00DB1525"/>
    <w:rsid w:val="00DB2FBA"/>
    <w:rsid w:val="00DB3619"/>
    <w:rsid w:val="00DB3D44"/>
    <w:rsid w:val="00DB5002"/>
    <w:rsid w:val="00DB5708"/>
    <w:rsid w:val="00DB73AA"/>
    <w:rsid w:val="00DC2FF5"/>
    <w:rsid w:val="00DD73F3"/>
    <w:rsid w:val="00DE5434"/>
    <w:rsid w:val="00DF189C"/>
    <w:rsid w:val="00DF23AB"/>
    <w:rsid w:val="00E1263F"/>
    <w:rsid w:val="00E1335F"/>
    <w:rsid w:val="00E137B3"/>
    <w:rsid w:val="00E152FD"/>
    <w:rsid w:val="00E153E8"/>
    <w:rsid w:val="00E16630"/>
    <w:rsid w:val="00E16E73"/>
    <w:rsid w:val="00E17211"/>
    <w:rsid w:val="00E21F78"/>
    <w:rsid w:val="00E31DD3"/>
    <w:rsid w:val="00E3328D"/>
    <w:rsid w:val="00E33CB3"/>
    <w:rsid w:val="00E401DB"/>
    <w:rsid w:val="00E40599"/>
    <w:rsid w:val="00E564C6"/>
    <w:rsid w:val="00E64189"/>
    <w:rsid w:val="00E66239"/>
    <w:rsid w:val="00E72F96"/>
    <w:rsid w:val="00E7740C"/>
    <w:rsid w:val="00E83FD2"/>
    <w:rsid w:val="00E86A18"/>
    <w:rsid w:val="00E87EBA"/>
    <w:rsid w:val="00E909AF"/>
    <w:rsid w:val="00E94CE9"/>
    <w:rsid w:val="00E951F0"/>
    <w:rsid w:val="00E96414"/>
    <w:rsid w:val="00E96FD6"/>
    <w:rsid w:val="00E971DD"/>
    <w:rsid w:val="00E97F29"/>
    <w:rsid w:val="00EA7019"/>
    <w:rsid w:val="00EA72EA"/>
    <w:rsid w:val="00EB126D"/>
    <w:rsid w:val="00EB139A"/>
    <w:rsid w:val="00EB485A"/>
    <w:rsid w:val="00EB5612"/>
    <w:rsid w:val="00EC53D8"/>
    <w:rsid w:val="00ED4023"/>
    <w:rsid w:val="00ED5278"/>
    <w:rsid w:val="00EE128F"/>
    <w:rsid w:val="00EE4AA9"/>
    <w:rsid w:val="00EE5550"/>
    <w:rsid w:val="00F0482E"/>
    <w:rsid w:val="00F071FD"/>
    <w:rsid w:val="00F117D4"/>
    <w:rsid w:val="00F13E90"/>
    <w:rsid w:val="00F205CD"/>
    <w:rsid w:val="00F20BDB"/>
    <w:rsid w:val="00F21A8C"/>
    <w:rsid w:val="00F238AE"/>
    <w:rsid w:val="00F26571"/>
    <w:rsid w:val="00F3768D"/>
    <w:rsid w:val="00F41568"/>
    <w:rsid w:val="00F41F2D"/>
    <w:rsid w:val="00F43964"/>
    <w:rsid w:val="00F459EB"/>
    <w:rsid w:val="00F45CFC"/>
    <w:rsid w:val="00F4733A"/>
    <w:rsid w:val="00F52403"/>
    <w:rsid w:val="00F55D04"/>
    <w:rsid w:val="00F62687"/>
    <w:rsid w:val="00F63FF7"/>
    <w:rsid w:val="00F70B3B"/>
    <w:rsid w:val="00F750C7"/>
    <w:rsid w:val="00F75593"/>
    <w:rsid w:val="00F9141B"/>
    <w:rsid w:val="00F91840"/>
    <w:rsid w:val="00F93FE4"/>
    <w:rsid w:val="00FA0E15"/>
    <w:rsid w:val="00FA25EF"/>
    <w:rsid w:val="00FA37E6"/>
    <w:rsid w:val="00FB014E"/>
    <w:rsid w:val="00FB10BA"/>
    <w:rsid w:val="00FC7C3C"/>
    <w:rsid w:val="00FD1C02"/>
    <w:rsid w:val="00FE5894"/>
    <w:rsid w:val="00FF242E"/>
    <w:rsid w:val="00FF3ADD"/>
    <w:rsid w:val="00FF4CBE"/>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rules v:ext="edit">
        <o:r id="V:Rule4" type="connector" idref="#Straight Arrow Connector 10"/>
        <o:r id="V:Rule5" type="connector" idref="#Straight Arrow Connector 2"/>
        <o:r id="V:Rule6" type="connector" idref="#Straight Arrow Connector 1"/>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29" w:unhideWhenUsed="0" w:qFormat="1"/>
    <w:lsdException w:name="heading 2" w:uiPriority="9"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uiPriority="0"/>
    <w:lsdException w:name="index 2" w:uiPriority="0"/>
    <w:lsdException w:name="index 3" w:uiPriority="0"/>
    <w:lsdException w:name="index 4" w:uiPriority="39"/>
    <w:lsdException w:name="index 5" w:uiPriority="0"/>
    <w:lsdException w:name="index 6" w:uiPriority="39"/>
    <w:lsdException w:name="index 7" w:uiPriority="39"/>
    <w:lsdException w:name="index 8" w:uiPriority="39"/>
    <w:lsdException w:name="index 9" w:uiPriority="39"/>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uiPriority="0"/>
    <w:lsdException w:name="annotation text" w:uiPriority="0"/>
    <w:lsdException w:name="index heading" w:uiPriority="0"/>
    <w:lsdException w:name="caption" w:uiPriority="0" w:qFormat="1"/>
    <w:lsdException w:name="footnote reference" w:uiPriority="0"/>
    <w:lsdException w:name="annotation reference" w:uiPriority="0"/>
    <w:lsdException w:name="List" w:uiPriority="0" w:unhideWhenUsed="0"/>
    <w:lsdException w:name="List Bullet" w:uiPriority="0" w:qFormat="1"/>
    <w:lsdException w:name="List Number" w:uiPriority="0" w:qFormat="1"/>
    <w:lsdException w:name="List 2" w:uiPriority="0" w:unhideWhenUsed="0"/>
    <w:lsdException w:name="List 3" w:uiPriority="0" w:unhideWhenUsed="0"/>
    <w:lsdException w:name="List 4" w:uiPriority="69" w:unhideWhenUsed="0"/>
    <w:lsdException w:name="List 5" w:uiPriority="0" w:unhideWhenUsed="0"/>
    <w:lsdException w:name="List Bullet 2" w:uiPriority="0"/>
    <w:lsdException w:name="List Bullet 3" w:uiPriority="0"/>
    <w:lsdException w:name="List Number 2" w:uiPriority="0"/>
    <w:lsdException w:name="List Number 3" w:uiPriority="0"/>
    <w:lsdException w:name="List Number 4" w:uiPriority="0"/>
    <w:lsdException w:name="Title" w:semiHidden="0" w:uiPriority="39" w:unhideWhenUsed="0" w:qFormat="1"/>
    <w:lsdException w:name="Default Paragraph Font" w:uiPriority="1"/>
    <w:lsdException w:name="Body Text" w:uiPriority="0"/>
    <w:lsdException w:name="Body Text Indent" w:uiPriority="0"/>
    <w:lsdException w:name="List Continue" w:uiPriority="0"/>
    <w:lsdException w:name="List Continue 2" w:uiPriority="0"/>
    <w:lsdException w:name="List Continue 5" w:uiPriority="0"/>
    <w:lsdException w:name="Subtitle" w:uiPriority="69" w:unhideWhenUsed="0"/>
    <w:lsdException w:name="Body Text First Indent" w:uiPriority="0"/>
    <w:lsdException w:name="Note Heading" w:semiHidden="0" w:uiPriority="39" w:unhideWhenUsed="0"/>
    <w:lsdException w:name="Body Text 3" w:uiPriority="0"/>
    <w:lsdException w:name="FollowedHyperlink" w:uiPriority="0"/>
    <w:lsdException w:name="Strong" w:uiPriority="69" w:unhideWhenUsed="0"/>
    <w:lsdException w:name="Emphasis" w:uiPriority="20"/>
    <w:lsdException w:name="Document Map" w:uiPriority="0"/>
    <w:lsdException w:name="annotation subject" w:uiPriority="0"/>
    <w:lsdException w:name="Table Columns 5" w:uiPriority="0"/>
    <w:lsdException w:name="Table Grid 5" w:uiPriority="0"/>
    <w:lsdException w:name="Balloon Text" w:uiPriority="0"/>
    <w:lsdException w:name="Table Grid" w:semiHidden="0" w:uiPriority="0" w:unhideWhenUsed="0"/>
    <w:lsdException w:name="Placeholder Text" w:unhideWhenUsed="0"/>
    <w:lsdException w:name="No Spacing"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uiPriority="69" w:unhideWhenUsed="0"/>
    <w:lsdException w:name="Intense Quote" w:uiPriority="69"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uiPriority="69" w:unhideWhenUsed="0"/>
    <w:lsdException w:name="Intense Emphasis" w:uiPriority="69" w:unhideWhenUsed="0" w:qFormat="1"/>
    <w:lsdException w:name="Subtle Reference" w:uiPriority="69" w:unhideWhenUsed="0"/>
    <w:lsdException w:name="Intense Reference" w:uiPriority="69" w:unhideWhenUsed="0"/>
    <w:lsdException w:name="Book Title" w:semiHidden="0" w:unhideWhenUsed="0"/>
    <w:lsdException w:name="Bibliography" w:uiPriority="37"/>
    <w:lsdException w:name="TOC Heading" w:uiPriority="39" w:qFormat="1"/>
  </w:latentStyles>
  <w:style w:type="paragraph" w:default="1" w:styleId="Normal">
    <w:name w:val="Normal"/>
    <w:qFormat/>
    <w:rsid w:val="00FC7C3C"/>
    <w:pPr>
      <w:tabs>
        <w:tab w:val="left" w:pos="360"/>
        <w:tab w:val="left" w:pos="720"/>
        <w:tab w:val="left" w:pos="1080"/>
        <w:tab w:val="left" w:pos="1440"/>
        <w:tab w:val="left" w:pos="1800"/>
        <w:tab w:val="left" w:pos="2160"/>
      </w:tabs>
      <w:spacing w:after="180" w:line="240" w:lineRule="auto"/>
    </w:pPr>
    <w:rPr>
      <w:rFonts w:ascii="Verdana" w:eastAsia="Times New Roman" w:hAnsi="Verdana" w:cs="Times New Roman"/>
      <w:sz w:val="20"/>
      <w:szCs w:val="24"/>
    </w:rPr>
  </w:style>
  <w:style w:type="paragraph" w:styleId="Heading1">
    <w:name w:val="heading 1"/>
    <w:next w:val="Normal"/>
    <w:link w:val="Heading1Char"/>
    <w:uiPriority w:val="29"/>
    <w:qFormat/>
    <w:rsid w:val="00422875"/>
    <w:pPr>
      <w:spacing w:after="720" w:line="240" w:lineRule="auto"/>
      <w:jc w:val="right"/>
      <w:outlineLvl w:val="0"/>
    </w:pPr>
    <w:rPr>
      <w:rFonts w:ascii="Arial" w:eastAsia="Times New Roman" w:hAnsi="Arial" w:cs="Times New Roman"/>
      <w:b/>
      <w:bCs/>
      <w:color w:val="005B94"/>
      <w:sz w:val="48"/>
      <w:szCs w:val="28"/>
    </w:rPr>
  </w:style>
  <w:style w:type="paragraph" w:styleId="Heading2">
    <w:name w:val="heading 2"/>
    <w:next w:val="Normal"/>
    <w:link w:val="Heading2Char"/>
    <w:uiPriority w:val="9"/>
    <w:qFormat/>
    <w:rsid w:val="00422875"/>
    <w:pPr>
      <w:keepNext/>
      <w:pBdr>
        <w:bottom w:val="single" w:sz="12" w:space="1" w:color="1F497D" w:themeColor="text2"/>
      </w:pBdr>
      <w:spacing w:before="560" w:after="360" w:line="240" w:lineRule="auto"/>
      <w:outlineLvl w:val="1"/>
    </w:pPr>
    <w:rPr>
      <w:rFonts w:ascii="Arial" w:eastAsia="Times New Roman" w:hAnsi="Arial" w:cs="Times New Roman"/>
      <w:b/>
      <w:bCs/>
      <w:color w:val="005B94"/>
      <w:sz w:val="36"/>
      <w:szCs w:val="28"/>
    </w:rPr>
  </w:style>
  <w:style w:type="paragraph" w:styleId="Heading3">
    <w:name w:val="heading 3"/>
    <w:next w:val="Normal"/>
    <w:link w:val="Heading3Char"/>
    <w:qFormat/>
    <w:rsid w:val="00422875"/>
    <w:pPr>
      <w:keepNext/>
      <w:spacing w:before="560" w:after="360" w:line="240" w:lineRule="auto"/>
      <w:outlineLvl w:val="2"/>
    </w:pPr>
    <w:rPr>
      <w:rFonts w:ascii="Arial" w:eastAsia="Times New Roman" w:hAnsi="Arial" w:cs="Times New Roman"/>
      <w:b/>
      <w:bCs/>
      <w:color w:val="005B94"/>
      <w:sz w:val="28"/>
      <w:szCs w:val="28"/>
    </w:rPr>
  </w:style>
  <w:style w:type="paragraph" w:styleId="Heading4">
    <w:name w:val="heading 4"/>
    <w:next w:val="Normal"/>
    <w:link w:val="Heading4Char"/>
    <w:qFormat/>
    <w:rsid w:val="00422875"/>
    <w:pPr>
      <w:keepNext/>
      <w:spacing w:before="440" w:after="240" w:line="240" w:lineRule="auto"/>
      <w:outlineLvl w:val="3"/>
    </w:pPr>
    <w:rPr>
      <w:rFonts w:ascii="Arial" w:eastAsia="Times New Roman" w:hAnsi="Arial" w:cs="Arial"/>
      <w:bCs/>
      <w:iCs/>
      <w:color w:val="005B94"/>
      <w:sz w:val="24"/>
      <w:szCs w:val="20"/>
    </w:rPr>
  </w:style>
  <w:style w:type="paragraph" w:styleId="Heading5">
    <w:name w:val="heading 5"/>
    <w:next w:val="Normal"/>
    <w:link w:val="Heading5Char"/>
    <w:qFormat/>
    <w:rsid w:val="00F75593"/>
    <w:pPr>
      <w:keepNext/>
      <w:spacing w:before="360" w:after="240" w:line="240" w:lineRule="auto"/>
      <w:outlineLvl w:val="4"/>
    </w:pPr>
    <w:rPr>
      <w:rFonts w:ascii="Arial" w:eastAsia="Times New Roman" w:hAnsi="Arial" w:cs="Times New Roman"/>
      <w:b/>
      <w:bCs/>
      <w:iCs/>
      <w:color w:val="000000"/>
      <w:sz w:val="20"/>
      <w:szCs w:val="26"/>
    </w:rPr>
  </w:style>
  <w:style w:type="paragraph" w:styleId="Heading6">
    <w:name w:val="heading 6"/>
    <w:basedOn w:val="Heading1"/>
    <w:next w:val="Normal"/>
    <w:link w:val="Heading6Char"/>
    <w:qFormat/>
    <w:rsid w:val="00422875"/>
    <w:pPr>
      <w:outlineLvl w:val="5"/>
    </w:pPr>
    <w:rPr>
      <w:vanish/>
    </w:rPr>
  </w:style>
  <w:style w:type="paragraph" w:styleId="Heading7">
    <w:name w:val="heading 7"/>
    <w:basedOn w:val="Heading2"/>
    <w:next w:val="Normal"/>
    <w:link w:val="Heading7Char"/>
    <w:unhideWhenUsed/>
    <w:qFormat/>
    <w:rsid w:val="00422875"/>
    <w:pPr>
      <w:outlineLvl w:val="6"/>
    </w:pPr>
    <w:rPr>
      <w:vanish/>
    </w:rPr>
  </w:style>
  <w:style w:type="paragraph" w:styleId="Heading8">
    <w:name w:val="heading 8"/>
    <w:basedOn w:val="Heading3"/>
    <w:next w:val="Normal"/>
    <w:link w:val="Heading8Char"/>
    <w:unhideWhenUsed/>
    <w:qFormat/>
    <w:rsid w:val="00422875"/>
    <w:pPr>
      <w:outlineLvl w:val="7"/>
    </w:pPr>
    <w:rPr>
      <w:vanish/>
    </w:rPr>
  </w:style>
  <w:style w:type="paragraph" w:styleId="Heading9">
    <w:name w:val="heading 9"/>
    <w:basedOn w:val="Heading4"/>
    <w:next w:val="Normal"/>
    <w:link w:val="Heading9Char"/>
    <w:unhideWhenUsed/>
    <w:qFormat/>
    <w:rsid w:val="00422875"/>
    <w:pPr>
      <w:outlineLvl w:val="8"/>
    </w:pPr>
    <w:rPr>
      <w:vanish/>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hapterNumber">
    <w:name w:val="Chapter Number"/>
    <w:basedOn w:val="Normal"/>
    <w:next w:val="Normal"/>
    <w:qFormat/>
    <w:rsid w:val="004F1C7D"/>
    <w:pPr>
      <w:jc w:val="right"/>
    </w:pPr>
    <w:rPr>
      <w:rFonts w:ascii="Arial" w:hAnsi="Arial"/>
      <w:b/>
      <w:color w:val="005B94"/>
      <w:sz w:val="36"/>
    </w:rPr>
  </w:style>
  <w:style w:type="paragraph" w:customStyle="1" w:styleId="Appendix">
    <w:name w:val="Appendix"/>
    <w:basedOn w:val="ChapterNumber"/>
    <w:next w:val="Normal"/>
    <w:uiPriority w:val="29"/>
    <w:qFormat/>
    <w:rsid w:val="00F75593"/>
  </w:style>
  <w:style w:type="paragraph" w:styleId="BalloonText">
    <w:name w:val="Balloon Text"/>
    <w:basedOn w:val="Normal"/>
    <w:link w:val="BalloonTextChar"/>
    <w:rsid w:val="00F75593"/>
    <w:pPr>
      <w:spacing w:after="0"/>
    </w:pPr>
    <w:rPr>
      <w:rFonts w:ascii="Tahoma" w:hAnsi="Tahoma" w:cs="Tahoma"/>
      <w:sz w:val="16"/>
      <w:szCs w:val="16"/>
    </w:rPr>
  </w:style>
  <w:style w:type="character" w:customStyle="1" w:styleId="BalloonTextChar">
    <w:name w:val="Balloon Text Char"/>
    <w:basedOn w:val="DefaultParagraphFont"/>
    <w:link w:val="BalloonText"/>
    <w:rsid w:val="00B52BF4"/>
    <w:rPr>
      <w:rFonts w:ascii="Tahoma" w:eastAsia="Times New Roman" w:hAnsi="Tahoma" w:cs="Tahoma"/>
      <w:sz w:val="16"/>
      <w:szCs w:val="16"/>
    </w:rPr>
  </w:style>
  <w:style w:type="character" w:customStyle="1" w:styleId="Bold">
    <w:name w:val="Bold"/>
    <w:basedOn w:val="DefaultParagraphFont"/>
    <w:uiPriority w:val="1"/>
    <w:qFormat/>
    <w:rsid w:val="00F75593"/>
    <w:rPr>
      <w:b/>
    </w:rPr>
  </w:style>
  <w:style w:type="paragraph" w:styleId="Title">
    <w:name w:val="Title"/>
    <w:basedOn w:val="Normal"/>
    <w:next w:val="Normal"/>
    <w:link w:val="TitleChar"/>
    <w:uiPriority w:val="39"/>
    <w:qFormat/>
    <w:rsid w:val="00D917E0"/>
    <w:pPr>
      <w:tabs>
        <w:tab w:val="clear" w:pos="360"/>
        <w:tab w:val="clear" w:pos="720"/>
        <w:tab w:val="clear" w:pos="1080"/>
        <w:tab w:val="clear" w:pos="1440"/>
        <w:tab w:val="clear" w:pos="1800"/>
        <w:tab w:val="clear" w:pos="2160"/>
      </w:tabs>
      <w:spacing w:line="320" w:lineRule="atLeast"/>
    </w:pPr>
    <w:rPr>
      <w:rFonts w:ascii="Century Gothic" w:hAnsi="Century Gothic"/>
      <w:color w:val="FFFFFF" w:themeColor="background1"/>
      <w:spacing w:val="20"/>
      <w:sz w:val="56"/>
      <w:szCs w:val="56"/>
    </w:rPr>
  </w:style>
  <w:style w:type="character" w:customStyle="1" w:styleId="TitleChar">
    <w:name w:val="Title Char"/>
    <w:basedOn w:val="DefaultParagraphFont"/>
    <w:link w:val="Title"/>
    <w:uiPriority w:val="39"/>
    <w:rsid w:val="00D917E0"/>
    <w:rPr>
      <w:rFonts w:ascii="Century Gothic" w:eastAsia="Times New Roman" w:hAnsi="Century Gothic" w:cs="Times New Roman"/>
      <w:color w:val="FFFFFF" w:themeColor="background1"/>
      <w:spacing w:val="20"/>
      <w:sz w:val="56"/>
      <w:szCs w:val="56"/>
    </w:rPr>
  </w:style>
  <w:style w:type="paragraph" w:customStyle="1" w:styleId="ByLine">
    <w:name w:val="ByLine"/>
    <w:basedOn w:val="Title"/>
    <w:rsid w:val="00F75593"/>
    <w:rPr>
      <w:sz w:val="28"/>
    </w:rPr>
  </w:style>
  <w:style w:type="character" w:customStyle="1" w:styleId="Heading4Char">
    <w:name w:val="Heading 4 Char"/>
    <w:basedOn w:val="DefaultParagraphFont"/>
    <w:link w:val="Heading4"/>
    <w:rsid w:val="00422875"/>
    <w:rPr>
      <w:rFonts w:ascii="Arial" w:eastAsia="Times New Roman" w:hAnsi="Arial" w:cs="Arial"/>
      <w:bCs/>
      <w:iCs/>
      <w:color w:val="005B94"/>
      <w:sz w:val="24"/>
      <w:szCs w:val="20"/>
    </w:rPr>
  </w:style>
  <w:style w:type="paragraph" w:customStyle="1" w:styleId="C1SectionCollapsed">
    <w:name w:val="C1 Section Collapsed"/>
    <w:basedOn w:val="Heading4"/>
    <w:next w:val="Normal"/>
    <w:rsid w:val="00F75593"/>
    <w:pPr>
      <w:outlineLvl w:val="9"/>
    </w:pPr>
  </w:style>
  <w:style w:type="paragraph" w:customStyle="1" w:styleId="C1SectionEnd">
    <w:name w:val="C1 Section End"/>
    <w:basedOn w:val="Normal"/>
    <w:next w:val="Normal"/>
    <w:rsid w:val="00F75593"/>
  </w:style>
  <w:style w:type="paragraph" w:customStyle="1" w:styleId="C1SectionExpanded">
    <w:name w:val="C1 Section Expanded"/>
    <w:basedOn w:val="Heading4"/>
    <w:next w:val="Normal"/>
    <w:rsid w:val="00F75593"/>
    <w:pPr>
      <w:outlineLvl w:val="9"/>
    </w:pPr>
  </w:style>
  <w:style w:type="character" w:customStyle="1" w:styleId="C1HExpandText">
    <w:name w:val="C1H Expand Text"/>
    <w:rsid w:val="00F75593"/>
    <w:rPr>
      <w:vanish/>
      <w:bdr w:val="none" w:sz="0" w:space="0" w:color="auto"/>
      <w:shd w:val="clear" w:color="auto" w:fill="CCFFFF"/>
    </w:rPr>
  </w:style>
  <w:style w:type="character" w:customStyle="1" w:styleId="C1HDropdownText">
    <w:name w:val="C1H Dropdown Text"/>
    <w:basedOn w:val="C1HExpandText"/>
    <w:rsid w:val="00F75593"/>
    <w:rPr>
      <w:vanish/>
      <w:bdr w:val="none" w:sz="0" w:space="0" w:color="auto"/>
      <w:shd w:val="clear" w:color="auto" w:fill="CCFFFF"/>
    </w:rPr>
  </w:style>
  <w:style w:type="character" w:customStyle="1" w:styleId="C1HGroupLink">
    <w:name w:val="C1H Group Link"/>
    <w:rsid w:val="00F75593"/>
    <w:rPr>
      <w:i/>
      <w:vanish/>
      <w:color w:val="808000"/>
      <w:u w:val="single"/>
    </w:rPr>
  </w:style>
  <w:style w:type="character" w:customStyle="1" w:styleId="C1HInlineDropdown">
    <w:name w:val="C1H Inline Dropdown"/>
    <w:rsid w:val="00F75593"/>
    <w:rPr>
      <w:color w:val="auto"/>
      <w:u w:val="none"/>
    </w:rPr>
  </w:style>
  <w:style w:type="character" w:customStyle="1" w:styleId="C1HInlineExpand">
    <w:name w:val="C1H Inline Expand"/>
    <w:rsid w:val="00F75593"/>
    <w:rPr>
      <w:color w:val="auto"/>
      <w:u w:val="none"/>
    </w:rPr>
  </w:style>
  <w:style w:type="character" w:customStyle="1" w:styleId="C1HInlinePopup">
    <w:name w:val="C1H Inline Popup"/>
    <w:rsid w:val="00F75593"/>
    <w:rPr>
      <w:color w:val="auto"/>
      <w:u w:val="none"/>
    </w:rPr>
  </w:style>
  <w:style w:type="character" w:customStyle="1" w:styleId="C1HPopupText">
    <w:name w:val="C1H Popup Text"/>
    <w:basedOn w:val="C1HExpandText"/>
    <w:rsid w:val="00F75593"/>
    <w:rPr>
      <w:vanish/>
      <w:bdr w:val="none" w:sz="0" w:space="0" w:color="auto"/>
      <w:shd w:val="clear" w:color="auto" w:fill="CCFFFF"/>
    </w:rPr>
  </w:style>
  <w:style w:type="paragraph" w:styleId="NormalIndent">
    <w:name w:val="Normal Indent"/>
    <w:basedOn w:val="Normal"/>
    <w:rsid w:val="00F75593"/>
    <w:pPr>
      <w:ind w:left="360"/>
    </w:pPr>
  </w:style>
  <w:style w:type="paragraph" w:customStyle="1" w:styleId="CodeLine">
    <w:name w:val="Code Line"/>
    <w:basedOn w:val="NormalIndent"/>
    <w:qFormat/>
    <w:rsid w:val="00F75593"/>
    <w:pPr>
      <w:spacing w:after="0"/>
      <w:ind w:left="0"/>
    </w:pPr>
    <w:rPr>
      <w:rFonts w:ascii="Courier New" w:hAnsi="Courier New"/>
      <w:noProof/>
    </w:rPr>
  </w:style>
  <w:style w:type="character" w:customStyle="1" w:styleId="CodeText">
    <w:name w:val="Code Text"/>
    <w:basedOn w:val="DefaultParagraphFont"/>
    <w:uiPriority w:val="1"/>
    <w:qFormat/>
    <w:rsid w:val="00F75593"/>
    <w:rPr>
      <w:rFonts w:ascii="Courier New" w:hAnsi="Courier New"/>
      <w:sz w:val="20"/>
    </w:rPr>
  </w:style>
  <w:style w:type="paragraph" w:customStyle="1" w:styleId="Comment">
    <w:name w:val="Comment"/>
    <w:basedOn w:val="Normal"/>
    <w:next w:val="Normal"/>
    <w:qFormat/>
    <w:rsid w:val="00D3413B"/>
    <w:rPr>
      <w:color w:val="FF0000"/>
    </w:rPr>
  </w:style>
  <w:style w:type="character" w:styleId="CommentReference">
    <w:name w:val="annotation reference"/>
    <w:rsid w:val="00F75593"/>
    <w:rPr>
      <w:sz w:val="16"/>
      <w:szCs w:val="16"/>
    </w:rPr>
  </w:style>
  <w:style w:type="paragraph" w:styleId="CommentText">
    <w:name w:val="annotation text"/>
    <w:basedOn w:val="Normal"/>
    <w:link w:val="CommentTextChar"/>
    <w:rsid w:val="00F75593"/>
    <w:rPr>
      <w:szCs w:val="20"/>
    </w:rPr>
  </w:style>
  <w:style w:type="character" w:customStyle="1" w:styleId="CommentTextChar">
    <w:name w:val="Comment Text Char"/>
    <w:basedOn w:val="DefaultParagraphFont"/>
    <w:link w:val="CommentText"/>
    <w:rsid w:val="00D3413B"/>
    <w:rPr>
      <w:rFonts w:ascii="Verdana" w:eastAsia="Times New Roman" w:hAnsi="Verdana" w:cs="Times New Roman"/>
      <w:sz w:val="20"/>
      <w:szCs w:val="20"/>
    </w:rPr>
  </w:style>
  <w:style w:type="paragraph" w:styleId="CommentSubject">
    <w:name w:val="annotation subject"/>
    <w:basedOn w:val="Normal"/>
    <w:link w:val="CommentSubjectChar"/>
    <w:rsid w:val="00F75593"/>
    <w:rPr>
      <w:b/>
      <w:bCs/>
      <w:szCs w:val="20"/>
    </w:rPr>
  </w:style>
  <w:style w:type="character" w:customStyle="1" w:styleId="CommentSubjectChar">
    <w:name w:val="Comment Subject Char"/>
    <w:basedOn w:val="CommentTextChar"/>
    <w:link w:val="CommentSubject"/>
    <w:rsid w:val="00F75593"/>
    <w:rPr>
      <w:rFonts w:ascii="Verdana" w:eastAsia="Times New Roman" w:hAnsi="Verdana" w:cs="Times New Roman"/>
      <w:b/>
      <w:bCs/>
      <w:sz w:val="20"/>
      <w:szCs w:val="20"/>
    </w:rPr>
  </w:style>
  <w:style w:type="paragraph" w:styleId="Footer">
    <w:name w:val="footer"/>
    <w:basedOn w:val="Normal"/>
    <w:link w:val="FooterChar"/>
    <w:uiPriority w:val="99"/>
    <w:rsid w:val="00F75593"/>
    <w:pPr>
      <w:pBdr>
        <w:top w:val="single" w:sz="4" w:space="9" w:color="000000" w:themeColor="text1"/>
      </w:pBdr>
      <w:tabs>
        <w:tab w:val="clear" w:pos="360"/>
        <w:tab w:val="clear" w:pos="720"/>
        <w:tab w:val="clear" w:pos="1080"/>
        <w:tab w:val="clear" w:pos="1440"/>
        <w:tab w:val="clear" w:pos="1800"/>
        <w:tab w:val="clear" w:pos="2160"/>
        <w:tab w:val="right" w:pos="8640"/>
      </w:tabs>
      <w:spacing w:before="360" w:after="0"/>
    </w:pPr>
    <w:rPr>
      <w:rFonts w:ascii="Arial" w:hAnsi="Arial"/>
      <w:sz w:val="18"/>
    </w:rPr>
  </w:style>
  <w:style w:type="character" w:customStyle="1" w:styleId="FooterChar">
    <w:name w:val="Footer Char"/>
    <w:basedOn w:val="DefaultParagraphFont"/>
    <w:link w:val="Footer"/>
    <w:uiPriority w:val="99"/>
    <w:rsid w:val="00B52BF4"/>
    <w:rPr>
      <w:rFonts w:ascii="Arial" w:eastAsia="Times New Roman" w:hAnsi="Arial" w:cs="Times New Roman"/>
      <w:sz w:val="18"/>
      <w:szCs w:val="24"/>
    </w:rPr>
  </w:style>
  <w:style w:type="paragraph" w:customStyle="1" w:styleId="footereven">
    <w:name w:val="footer even"/>
    <w:basedOn w:val="Footer"/>
    <w:rsid w:val="00F75593"/>
  </w:style>
  <w:style w:type="paragraph" w:customStyle="1" w:styleId="footerodd">
    <w:name w:val="footer odd"/>
    <w:basedOn w:val="Footer"/>
    <w:rsid w:val="00F75593"/>
  </w:style>
  <w:style w:type="character" w:styleId="FootnoteReference">
    <w:name w:val="footnote reference"/>
    <w:basedOn w:val="DefaultParagraphFont"/>
    <w:rsid w:val="00F75593"/>
    <w:rPr>
      <w:vertAlign w:val="superscript"/>
    </w:rPr>
  </w:style>
  <w:style w:type="paragraph" w:customStyle="1" w:styleId="GlossaryHeading">
    <w:name w:val="Glossary Heading"/>
    <w:basedOn w:val="Normal"/>
    <w:next w:val="Normal"/>
    <w:rsid w:val="00F75593"/>
    <w:pPr>
      <w:keepNext/>
      <w:spacing w:before="340"/>
      <w:ind w:left="2880"/>
      <w:outlineLvl w:val="4"/>
    </w:pPr>
    <w:rPr>
      <w:rFonts w:ascii="Arial" w:hAnsi="Arial"/>
      <w:b/>
      <w:sz w:val="28"/>
      <w:szCs w:val="28"/>
    </w:rPr>
  </w:style>
  <w:style w:type="paragraph" w:customStyle="1" w:styleId="GlossaryHeadingnoautolinks">
    <w:name w:val="Glossary Heading (no auto links)"/>
    <w:basedOn w:val="GlossaryHeading"/>
    <w:next w:val="Normal"/>
    <w:rsid w:val="00F75593"/>
    <w:rPr>
      <w:color w:val="993300"/>
    </w:rPr>
  </w:style>
  <w:style w:type="paragraph" w:styleId="Header">
    <w:name w:val="header"/>
    <w:basedOn w:val="Normal"/>
    <w:link w:val="HeaderChar"/>
    <w:uiPriority w:val="99"/>
    <w:rsid w:val="00F75593"/>
    <w:pPr>
      <w:tabs>
        <w:tab w:val="clear" w:pos="360"/>
        <w:tab w:val="clear" w:pos="720"/>
        <w:tab w:val="clear" w:pos="1080"/>
        <w:tab w:val="clear" w:pos="1440"/>
        <w:tab w:val="clear" w:pos="1800"/>
        <w:tab w:val="clear" w:pos="2160"/>
        <w:tab w:val="center" w:pos="4680"/>
        <w:tab w:val="right" w:pos="9360"/>
      </w:tabs>
      <w:spacing w:after="360"/>
    </w:pPr>
    <w:rPr>
      <w:rFonts w:ascii="Arial" w:hAnsi="Arial"/>
      <w:sz w:val="18"/>
    </w:rPr>
  </w:style>
  <w:style w:type="character" w:customStyle="1" w:styleId="HeaderChar">
    <w:name w:val="Header Char"/>
    <w:basedOn w:val="DefaultParagraphFont"/>
    <w:link w:val="Header"/>
    <w:uiPriority w:val="99"/>
    <w:rsid w:val="00B52BF4"/>
    <w:rPr>
      <w:rFonts w:ascii="Arial" w:eastAsia="Times New Roman" w:hAnsi="Arial" w:cs="Times New Roman"/>
      <w:sz w:val="18"/>
      <w:szCs w:val="24"/>
    </w:rPr>
  </w:style>
  <w:style w:type="paragraph" w:customStyle="1" w:styleId="HeaderBase">
    <w:name w:val="Header Base"/>
    <w:basedOn w:val="Normal"/>
    <w:rsid w:val="00F75593"/>
    <w:rPr>
      <w:rFonts w:ascii="Arial" w:hAnsi="Arial"/>
      <w:b/>
    </w:rPr>
  </w:style>
  <w:style w:type="paragraph" w:customStyle="1" w:styleId="headereven">
    <w:name w:val="header even"/>
    <w:basedOn w:val="Header"/>
    <w:rsid w:val="00F75593"/>
  </w:style>
  <w:style w:type="paragraph" w:customStyle="1" w:styleId="headerodd">
    <w:name w:val="header odd"/>
    <w:basedOn w:val="Header"/>
    <w:rsid w:val="00F75593"/>
  </w:style>
  <w:style w:type="character" w:customStyle="1" w:styleId="Heading1Char">
    <w:name w:val="Heading 1 Char"/>
    <w:basedOn w:val="DefaultParagraphFont"/>
    <w:link w:val="Heading1"/>
    <w:uiPriority w:val="29"/>
    <w:rsid w:val="00422875"/>
    <w:rPr>
      <w:rFonts w:ascii="Arial" w:eastAsia="Times New Roman" w:hAnsi="Arial" w:cs="Times New Roman"/>
      <w:b/>
      <w:bCs/>
      <w:color w:val="005B94"/>
      <w:sz w:val="48"/>
      <w:szCs w:val="28"/>
    </w:rPr>
  </w:style>
  <w:style w:type="character" w:customStyle="1" w:styleId="Heading2Char">
    <w:name w:val="Heading 2 Char"/>
    <w:basedOn w:val="DefaultParagraphFont"/>
    <w:link w:val="Heading2"/>
    <w:uiPriority w:val="9"/>
    <w:rsid w:val="00422875"/>
    <w:rPr>
      <w:rFonts w:ascii="Arial" w:eastAsia="Times New Roman" w:hAnsi="Arial" w:cs="Times New Roman"/>
      <w:b/>
      <w:bCs/>
      <w:color w:val="005B94"/>
      <w:sz w:val="36"/>
      <w:szCs w:val="28"/>
    </w:rPr>
  </w:style>
  <w:style w:type="character" w:customStyle="1" w:styleId="Heading3Char">
    <w:name w:val="Heading 3 Char"/>
    <w:basedOn w:val="DefaultParagraphFont"/>
    <w:link w:val="Heading3"/>
    <w:rsid w:val="00422875"/>
    <w:rPr>
      <w:rFonts w:ascii="Arial" w:eastAsia="Times New Roman" w:hAnsi="Arial" w:cs="Times New Roman"/>
      <w:b/>
      <w:bCs/>
      <w:color w:val="005B94"/>
      <w:sz w:val="28"/>
      <w:szCs w:val="28"/>
    </w:rPr>
  </w:style>
  <w:style w:type="character" w:customStyle="1" w:styleId="Heading5Char">
    <w:name w:val="Heading 5 Char"/>
    <w:basedOn w:val="DefaultParagraphFont"/>
    <w:link w:val="Heading5"/>
    <w:rsid w:val="00B52BF4"/>
    <w:rPr>
      <w:rFonts w:ascii="Arial" w:eastAsia="Times New Roman" w:hAnsi="Arial" w:cs="Times New Roman"/>
      <w:b/>
      <w:bCs/>
      <w:iCs/>
      <w:color w:val="000000"/>
      <w:sz w:val="20"/>
      <w:szCs w:val="26"/>
    </w:rPr>
  </w:style>
  <w:style w:type="character" w:customStyle="1" w:styleId="Heading6Char">
    <w:name w:val="Heading 6 Char"/>
    <w:basedOn w:val="DefaultParagraphFont"/>
    <w:link w:val="Heading6"/>
    <w:rsid w:val="00422875"/>
    <w:rPr>
      <w:rFonts w:ascii="Arial" w:eastAsia="Times New Roman" w:hAnsi="Arial" w:cs="Times New Roman"/>
      <w:b/>
      <w:bCs/>
      <w:vanish/>
      <w:color w:val="005B94"/>
      <w:sz w:val="48"/>
      <w:szCs w:val="28"/>
    </w:rPr>
  </w:style>
  <w:style w:type="character" w:customStyle="1" w:styleId="Heading7Char">
    <w:name w:val="Heading 7 Char"/>
    <w:basedOn w:val="DefaultParagraphFont"/>
    <w:link w:val="Heading7"/>
    <w:rsid w:val="00422875"/>
    <w:rPr>
      <w:rFonts w:ascii="Arial" w:eastAsia="Times New Roman" w:hAnsi="Arial" w:cs="Times New Roman"/>
      <w:b/>
      <w:bCs/>
      <w:vanish/>
      <w:color w:val="005B94"/>
      <w:sz w:val="36"/>
      <w:szCs w:val="28"/>
    </w:rPr>
  </w:style>
  <w:style w:type="character" w:customStyle="1" w:styleId="Heading8Char">
    <w:name w:val="Heading 8 Char"/>
    <w:basedOn w:val="DefaultParagraphFont"/>
    <w:link w:val="Heading8"/>
    <w:rsid w:val="00422875"/>
    <w:rPr>
      <w:rFonts w:ascii="Arial" w:eastAsia="Times New Roman" w:hAnsi="Arial" w:cs="Times New Roman"/>
      <w:b/>
      <w:bCs/>
      <w:vanish/>
      <w:color w:val="005B94"/>
      <w:sz w:val="28"/>
      <w:szCs w:val="28"/>
    </w:rPr>
  </w:style>
  <w:style w:type="character" w:customStyle="1" w:styleId="Heading9Char">
    <w:name w:val="Heading 9 Char"/>
    <w:basedOn w:val="DefaultParagraphFont"/>
    <w:link w:val="Heading9"/>
    <w:rsid w:val="00422875"/>
    <w:rPr>
      <w:rFonts w:ascii="Arial" w:eastAsia="Times New Roman" w:hAnsi="Arial" w:cs="Arial"/>
      <w:bCs/>
      <w:iCs/>
      <w:vanish/>
      <w:color w:val="005B94"/>
      <w:sz w:val="24"/>
      <w:szCs w:val="20"/>
    </w:rPr>
  </w:style>
  <w:style w:type="paragraph" w:customStyle="1" w:styleId="HeadingSubNoTOC">
    <w:name w:val="Heading Sub No TOC"/>
    <w:basedOn w:val="Normal"/>
    <w:next w:val="Normal"/>
    <w:rsid w:val="00F75593"/>
    <w:pPr>
      <w:keepNext/>
      <w:spacing w:before="560"/>
    </w:pPr>
    <w:rPr>
      <w:rFonts w:ascii="Arial" w:hAnsi="Arial" w:cs="Arial"/>
      <w:b/>
      <w:color w:val="1F497D" w:themeColor="text2"/>
      <w:sz w:val="24"/>
    </w:rPr>
  </w:style>
  <w:style w:type="character" w:styleId="Hyperlink">
    <w:name w:val="Hyperlink"/>
    <w:basedOn w:val="DefaultParagraphFont"/>
    <w:uiPriority w:val="99"/>
    <w:rsid w:val="00F75593"/>
    <w:rPr>
      <w:color w:val="0000FF"/>
      <w:u w:val="single"/>
    </w:rPr>
  </w:style>
  <w:style w:type="paragraph" w:customStyle="1" w:styleId="IndexBase">
    <w:name w:val="Index Base"/>
    <w:basedOn w:val="Normal"/>
    <w:rsid w:val="00F75593"/>
  </w:style>
  <w:style w:type="paragraph" w:styleId="Index1">
    <w:name w:val="index 1"/>
    <w:basedOn w:val="IndexBase"/>
    <w:next w:val="Normal"/>
    <w:autoRedefine/>
    <w:rsid w:val="00F75593"/>
    <w:pPr>
      <w:ind w:left="432" w:hanging="432"/>
    </w:pPr>
  </w:style>
  <w:style w:type="paragraph" w:styleId="Index2">
    <w:name w:val="index 2"/>
    <w:basedOn w:val="IndexBase"/>
    <w:next w:val="Normal"/>
    <w:autoRedefine/>
    <w:unhideWhenUsed/>
    <w:rsid w:val="00F75593"/>
    <w:pPr>
      <w:ind w:left="432" w:hanging="288"/>
    </w:pPr>
  </w:style>
  <w:style w:type="paragraph" w:styleId="Index3">
    <w:name w:val="index 3"/>
    <w:basedOn w:val="Normal"/>
    <w:next w:val="Normal"/>
    <w:autoRedefine/>
    <w:unhideWhenUsed/>
    <w:rsid w:val="00F75593"/>
    <w:pPr>
      <w:tabs>
        <w:tab w:val="clear" w:pos="360"/>
        <w:tab w:val="clear" w:pos="720"/>
        <w:tab w:val="clear" w:pos="1080"/>
        <w:tab w:val="clear" w:pos="1440"/>
        <w:tab w:val="clear" w:pos="1800"/>
        <w:tab w:val="clear" w:pos="2160"/>
      </w:tabs>
      <w:spacing w:after="0"/>
      <w:ind w:left="600" w:hanging="200"/>
    </w:pPr>
  </w:style>
  <w:style w:type="paragraph" w:styleId="Index5">
    <w:name w:val="index 5"/>
    <w:basedOn w:val="Normal"/>
    <w:next w:val="Normal"/>
    <w:autoRedefine/>
    <w:rsid w:val="00F75593"/>
    <w:pPr>
      <w:tabs>
        <w:tab w:val="clear" w:pos="360"/>
        <w:tab w:val="clear" w:pos="720"/>
        <w:tab w:val="clear" w:pos="1080"/>
        <w:tab w:val="clear" w:pos="1440"/>
        <w:tab w:val="clear" w:pos="1800"/>
        <w:tab w:val="clear" w:pos="2160"/>
      </w:tabs>
      <w:spacing w:before="360" w:after="240"/>
      <w:ind w:left="202" w:hanging="202"/>
    </w:pPr>
    <w:rPr>
      <w:rFonts w:ascii="Arial" w:hAnsi="Arial"/>
      <w:i/>
    </w:rPr>
  </w:style>
  <w:style w:type="paragraph" w:styleId="IndexHeading">
    <w:name w:val="index heading"/>
    <w:basedOn w:val="Normal"/>
    <w:next w:val="Index1"/>
    <w:semiHidden/>
    <w:rsid w:val="00F75593"/>
    <w:pPr>
      <w:keepNext/>
      <w:spacing w:before="302" w:after="122"/>
    </w:pPr>
    <w:rPr>
      <w:rFonts w:ascii="Arial" w:hAnsi="Arial"/>
      <w:b/>
      <w:sz w:val="22"/>
    </w:rPr>
  </w:style>
  <w:style w:type="character" w:customStyle="1" w:styleId="inline-control-link">
    <w:name w:val="inline-control-link"/>
    <w:basedOn w:val="DefaultParagraphFont"/>
    <w:rsid w:val="00F75593"/>
  </w:style>
  <w:style w:type="character" w:customStyle="1" w:styleId="InvisibleChap-Appx">
    <w:name w:val="Invisible Chap-Appx"/>
    <w:uiPriority w:val="19"/>
    <w:qFormat/>
    <w:rsid w:val="00F75593"/>
    <w:rPr>
      <w:color w:val="FFFFFF" w:themeColor="background1"/>
      <w:sz w:val="2"/>
      <w:szCs w:val="2"/>
    </w:rPr>
  </w:style>
  <w:style w:type="character" w:customStyle="1" w:styleId="InvisibleOnline">
    <w:name w:val="Invisible Online"/>
    <w:uiPriority w:val="1"/>
    <w:qFormat/>
    <w:rsid w:val="00F75593"/>
  </w:style>
  <w:style w:type="character" w:customStyle="1" w:styleId="InvisiblePDF">
    <w:name w:val="Invisible PDF"/>
    <w:uiPriority w:val="1"/>
    <w:qFormat/>
    <w:rsid w:val="00F75593"/>
    <w:rPr>
      <w:vanish/>
    </w:rPr>
  </w:style>
  <w:style w:type="character" w:customStyle="1" w:styleId="Italic">
    <w:name w:val="Italic"/>
    <w:basedOn w:val="DefaultParagraphFont"/>
    <w:uiPriority w:val="1"/>
    <w:qFormat/>
    <w:rsid w:val="00F75593"/>
    <w:rPr>
      <w:i/>
    </w:rPr>
  </w:style>
  <w:style w:type="paragraph" w:customStyle="1" w:styleId="List2Table">
    <w:name w:val="List 2 Table"/>
    <w:basedOn w:val="Normal"/>
    <w:rsid w:val="00F75593"/>
    <w:pPr>
      <w:ind w:left="1440" w:hanging="360"/>
      <w:contextualSpacing/>
    </w:pPr>
  </w:style>
  <w:style w:type="paragraph" w:styleId="ListBullet">
    <w:name w:val="List Bullet"/>
    <w:basedOn w:val="Normal"/>
    <w:qFormat/>
    <w:rsid w:val="00F75593"/>
    <w:pPr>
      <w:numPr>
        <w:numId w:val="7"/>
      </w:numPr>
      <w:tabs>
        <w:tab w:val="clear" w:pos="360"/>
        <w:tab w:val="clear" w:pos="1440"/>
      </w:tabs>
    </w:pPr>
  </w:style>
  <w:style w:type="numbering" w:customStyle="1" w:styleId="ListBullet1">
    <w:name w:val="List Bullet 1"/>
    <w:basedOn w:val="NoList"/>
    <w:uiPriority w:val="99"/>
    <w:rsid w:val="00F75593"/>
    <w:pPr>
      <w:numPr>
        <w:numId w:val="3"/>
      </w:numPr>
    </w:pPr>
  </w:style>
  <w:style w:type="paragraph" w:styleId="ListBullet2">
    <w:name w:val="List Bullet 2"/>
    <w:basedOn w:val="Normal"/>
    <w:rsid w:val="00F75593"/>
    <w:pPr>
      <w:numPr>
        <w:ilvl w:val="1"/>
        <w:numId w:val="7"/>
      </w:numPr>
      <w:tabs>
        <w:tab w:val="clear" w:pos="360"/>
        <w:tab w:val="clear" w:pos="1440"/>
      </w:tabs>
    </w:pPr>
  </w:style>
  <w:style w:type="paragraph" w:styleId="ListBullet3">
    <w:name w:val="List Bullet 3"/>
    <w:basedOn w:val="Normal"/>
    <w:rsid w:val="00F75593"/>
    <w:pPr>
      <w:numPr>
        <w:ilvl w:val="2"/>
        <w:numId w:val="7"/>
      </w:numPr>
      <w:tabs>
        <w:tab w:val="clear" w:pos="360"/>
      </w:tabs>
      <w:contextualSpacing/>
    </w:pPr>
  </w:style>
  <w:style w:type="paragraph" w:styleId="ListNumber">
    <w:name w:val="List Number"/>
    <w:basedOn w:val="Normal"/>
    <w:qFormat/>
    <w:rsid w:val="00F75593"/>
    <w:pPr>
      <w:numPr>
        <w:ilvl w:val="1"/>
        <w:numId w:val="24"/>
      </w:numPr>
      <w:tabs>
        <w:tab w:val="clear" w:pos="360"/>
      </w:tabs>
    </w:pPr>
  </w:style>
  <w:style w:type="paragraph" w:styleId="ListNumber2">
    <w:name w:val="List Number 2"/>
    <w:basedOn w:val="Normal"/>
    <w:rsid w:val="00F75593"/>
    <w:pPr>
      <w:numPr>
        <w:ilvl w:val="2"/>
        <w:numId w:val="24"/>
      </w:numPr>
      <w:tabs>
        <w:tab w:val="clear" w:pos="360"/>
      </w:tabs>
      <w:contextualSpacing/>
    </w:pPr>
  </w:style>
  <w:style w:type="paragraph" w:styleId="ListNumber3">
    <w:name w:val="List Number 3"/>
    <w:basedOn w:val="Normal"/>
    <w:rsid w:val="00F75593"/>
    <w:pPr>
      <w:numPr>
        <w:ilvl w:val="3"/>
        <w:numId w:val="24"/>
      </w:numPr>
      <w:tabs>
        <w:tab w:val="clear" w:pos="360"/>
        <w:tab w:val="clear" w:pos="1080"/>
      </w:tabs>
      <w:contextualSpacing/>
    </w:pPr>
  </w:style>
  <w:style w:type="paragraph" w:styleId="ListNumber4">
    <w:name w:val="List Number 4"/>
    <w:basedOn w:val="Normal"/>
    <w:rsid w:val="00F75593"/>
    <w:pPr>
      <w:numPr>
        <w:numId w:val="15"/>
      </w:numPr>
      <w:tabs>
        <w:tab w:val="clear" w:pos="360"/>
      </w:tabs>
      <w:contextualSpacing/>
    </w:pPr>
  </w:style>
  <w:style w:type="paragraph" w:styleId="ListParagraph">
    <w:name w:val="List Paragraph"/>
    <w:basedOn w:val="Normal"/>
    <w:uiPriority w:val="34"/>
    <w:qFormat/>
    <w:rsid w:val="00F75593"/>
    <w:pPr>
      <w:ind w:left="720"/>
      <w:contextualSpacing/>
    </w:pPr>
  </w:style>
  <w:style w:type="paragraph" w:customStyle="1" w:styleId="ListNumStart">
    <w:name w:val="ListNumStart"/>
    <w:basedOn w:val="Normal"/>
    <w:next w:val="ListNumber"/>
    <w:qFormat/>
    <w:rsid w:val="00F75593"/>
    <w:pPr>
      <w:keepNext/>
      <w:numPr>
        <w:numId w:val="24"/>
      </w:numPr>
      <w:tabs>
        <w:tab w:val="clear" w:pos="360"/>
        <w:tab w:val="clear" w:pos="720"/>
        <w:tab w:val="clear" w:pos="1080"/>
        <w:tab w:val="clear" w:pos="1440"/>
        <w:tab w:val="clear" w:pos="1800"/>
        <w:tab w:val="clear" w:pos="2160"/>
      </w:tabs>
      <w:spacing w:before="240"/>
    </w:pPr>
    <w:rPr>
      <w:b/>
    </w:rPr>
  </w:style>
  <w:style w:type="paragraph" w:customStyle="1" w:styleId="ListNumStartBlank">
    <w:name w:val="ListNumStartBlank"/>
    <w:basedOn w:val="ListNumStart"/>
    <w:next w:val="ListNumber"/>
    <w:qFormat/>
    <w:rsid w:val="00640615"/>
    <w:pPr>
      <w:spacing w:before="0" w:after="0" w:line="20" w:lineRule="exact"/>
    </w:pPr>
    <w:rPr>
      <w:b w:val="0"/>
      <w:color w:val="FFFFFF" w:themeColor="background1"/>
      <w:sz w:val="2"/>
    </w:rPr>
  </w:style>
  <w:style w:type="paragraph" w:customStyle="1" w:styleId="MidTopicMarker">
    <w:name w:val="MidTopicMarker"/>
    <w:basedOn w:val="Normal"/>
    <w:next w:val="Normal"/>
    <w:qFormat/>
    <w:rsid w:val="00F75593"/>
    <w:pPr>
      <w:keepNext/>
      <w:keepLines/>
      <w:spacing w:after="0" w:line="14" w:lineRule="exact"/>
    </w:pPr>
    <w:rPr>
      <w:color w:val="FFFFFF" w:themeColor="background1"/>
      <w:sz w:val="2"/>
    </w:rPr>
  </w:style>
  <w:style w:type="table" w:styleId="LightShading-Accent2">
    <w:name w:val="Light Shading Accent 2"/>
    <w:basedOn w:val="TableNormal"/>
    <w:uiPriority w:val="60"/>
    <w:rsid w:val="00A3570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paragraph" w:customStyle="1" w:styleId="NormalIndent2">
    <w:name w:val="Normal Indent 2"/>
    <w:basedOn w:val="NormalIndent"/>
    <w:qFormat/>
    <w:rsid w:val="00F75593"/>
    <w:pPr>
      <w:ind w:left="720"/>
    </w:pPr>
  </w:style>
  <w:style w:type="paragraph" w:customStyle="1" w:styleId="Normal0">
    <w:name w:val="Normal+"/>
    <w:basedOn w:val="Normal"/>
    <w:next w:val="Normal"/>
    <w:qFormat/>
    <w:rsid w:val="00F75593"/>
    <w:pPr>
      <w:spacing w:before="180"/>
    </w:pPr>
  </w:style>
  <w:style w:type="paragraph" w:customStyle="1" w:styleId="Note">
    <w:name w:val="Note"/>
    <w:basedOn w:val="Normal"/>
    <w:next w:val="Normal"/>
    <w:qFormat/>
    <w:rsid w:val="00F75593"/>
    <w:pPr>
      <w:spacing w:before="360" w:after="360"/>
      <w:ind w:left="1440" w:right="720" w:hanging="720"/>
    </w:pPr>
    <w:rPr>
      <w:color w:val="000000"/>
    </w:rPr>
  </w:style>
  <w:style w:type="paragraph" w:customStyle="1" w:styleId="Spacer">
    <w:name w:val="Spacer"/>
    <w:basedOn w:val="Normal"/>
    <w:next w:val="Normal"/>
    <w:qFormat/>
    <w:rsid w:val="00F75593"/>
    <w:pPr>
      <w:spacing w:after="0"/>
    </w:pPr>
  </w:style>
  <w:style w:type="paragraph" w:customStyle="1" w:styleId="SuperTitle">
    <w:name w:val="SuperTitle"/>
    <w:basedOn w:val="Title"/>
    <w:rsid w:val="00F75593"/>
    <w:pPr>
      <w:pBdr>
        <w:top w:val="single" w:sz="48" w:space="1" w:color="auto"/>
      </w:pBdr>
      <w:spacing w:before="960" w:after="0"/>
      <w:ind w:left="1440"/>
    </w:pPr>
    <w:rPr>
      <w:sz w:val="28"/>
    </w:rPr>
  </w:style>
  <w:style w:type="paragraph" w:customStyle="1" w:styleId="TableBullet">
    <w:name w:val="Table Bullet"/>
    <w:basedOn w:val="ListBullet"/>
    <w:qFormat/>
    <w:rsid w:val="00F75593"/>
    <w:pPr>
      <w:numPr>
        <w:numId w:val="17"/>
      </w:numPr>
      <w:tabs>
        <w:tab w:val="clear" w:pos="720"/>
        <w:tab w:val="clear" w:pos="1080"/>
        <w:tab w:val="clear" w:pos="1800"/>
        <w:tab w:val="clear" w:pos="2160"/>
      </w:tabs>
      <w:spacing w:before="80" w:after="80"/>
    </w:pPr>
    <w:rPr>
      <w:sz w:val="18"/>
    </w:rPr>
  </w:style>
  <w:style w:type="character" w:customStyle="1" w:styleId="TableCodeText">
    <w:name w:val="Table Code Text"/>
    <w:basedOn w:val="CodeText"/>
    <w:uiPriority w:val="17"/>
    <w:qFormat/>
    <w:rsid w:val="00F75593"/>
    <w:rPr>
      <w:rFonts w:ascii="Courier New" w:hAnsi="Courier New"/>
      <w:sz w:val="18"/>
    </w:rPr>
  </w:style>
  <w:style w:type="table" w:styleId="TableColumns5">
    <w:name w:val="Table Columns 5"/>
    <w:basedOn w:val="TableNormal"/>
    <w:rsid w:val="00F75593"/>
    <w:pPr>
      <w:tabs>
        <w:tab w:val="left" w:pos="360"/>
        <w:tab w:val="left" w:pos="720"/>
        <w:tab w:val="left" w:pos="1080"/>
        <w:tab w:val="left" w:pos="1440"/>
        <w:tab w:val="left" w:pos="1800"/>
        <w:tab w:val="left" w:pos="2160"/>
      </w:tabs>
      <w:spacing w:after="180" w:line="240" w:lineRule="auto"/>
    </w:pPr>
    <w:rPr>
      <w:rFonts w:ascii="Times New Roman" w:eastAsia="Times New Roman" w:hAnsi="Times New Roman" w:cs="Times New Roman"/>
      <w:sz w:val="20"/>
      <w:szCs w:val="20"/>
    </w:rPr>
    <w:tblPr>
      <w:tblStyleColBandSize w:val="1"/>
      <w:tblInd w:w="0" w:type="dxa"/>
      <w:tblBorders>
        <w:top w:val="single" w:sz="12" w:space="0" w:color="808080"/>
        <w:left w:val="single" w:sz="12" w:space="0" w:color="808080"/>
        <w:bottom w:val="single" w:sz="12" w:space="0" w:color="808080"/>
        <w:right w:val="single" w:sz="12" w:space="0" w:color="808080"/>
        <w:insideV w:val="single" w:sz="6" w:space="0" w:color="C0C0C0"/>
      </w:tblBorders>
      <w:tblCellMar>
        <w:top w:w="0" w:type="dxa"/>
        <w:left w:w="108" w:type="dxa"/>
        <w:bottom w:w="0" w:type="dxa"/>
        <w:right w:w="108" w:type="dxa"/>
      </w:tblCellMar>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Grid">
    <w:name w:val="Table Grid"/>
    <w:basedOn w:val="TableNormal"/>
    <w:rsid w:val="00F75593"/>
    <w:pPr>
      <w:spacing w:after="0" w:line="240" w:lineRule="auto"/>
    </w:pPr>
    <w:rPr>
      <w:rFonts w:ascii="Times New Roman" w:eastAsia="Times New Roman" w:hAnsi="Times New Roman" w:cs="Times New Roman"/>
      <w:sz w:val="20"/>
      <w:szCs w:val="20"/>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styleId="TableGrid5">
    <w:name w:val="Table Grid 5"/>
    <w:basedOn w:val="TableNormal"/>
    <w:rsid w:val="00F75593"/>
    <w:pPr>
      <w:tabs>
        <w:tab w:val="left" w:pos="360"/>
        <w:tab w:val="left" w:pos="720"/>
        <w:tab w:val="left" w:pos="1080"/>
        <w:tab w:val="left" w:pos="1440"/>
        <w:tab w:val="left" w:pos="1800"/>
        <w:tab w:val="left" w:pos="2160"/>
      </w:tabs>
      <w:spacing w:after="180" w:line="240" w:lineRule="auto"/>
    </w:pPr>
    <w:rPr>
      <w:rFonts w:ascii="Times New Roman" w:eastAsia="Times New Roman" w:hAnsi="Times New Roman" w:cs="Times New Roman"/>
      <w:sz w:val="20"/>
      <w:szCs w:val="20"/>
    </w:rPr>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paragraph" w:customStyle="1" w:styleId="TableHeading">
    <w:name w:val="Table Heading"/>
    <w:basedOn w:val="Normal"/>
    <w:qFormat/>
    <w:rsid w:val="00CF5A89"/>
    <w:pPr>
      <w:keepNext/>
      <w:keepLines/>
      <w:spacing w:before="180" w:after="190"/>
    </w:pPr>
    <w:rPr>
      <w:b/>
      <w:color w:val="005B94"/>
      <w:sz w:val="18"/>
    </w:rPr>
  </w:style>
  <w:style w:type="paragraph" w:customStyle="1" w:styleId="TableIndent">
    <w:name w:val="Table Indent"/>
    <w:basedOn w:val="NormalIndent"/>
    <w:qFormat/>
    <w:rsid w:val="00F75593"/>
    <w:pPr>
      <w:spacing w:before="80" w:after="80"/>
      <w:ind w:left="240"/>
    </w:pPr>
    <w:rPr>
      <w:sz w:val="18"/>
    </w:rPr>
  </w:style>
  <w:style w:type="paragraph" w:customStyle="1" w:styleId="TableNumber">
    <w:name w:val="Table Number"/>
    <w:basedOn w:val="TableBullet"/>
    <w:uiPriority w:val="17"/>
    <w:qFormat/>
    <w:rsid w:val="00F75593"/>
    <w:pPr>
      <w:numPr>
        <w:ilvl w:val="1"/>
        <w:numId w:val="19"/>
      </w:numPr>
    </w:pPr>
  </w:style>
  <w:style w:type="paragraph" w:customStyle="1" w:styleId="TableNumberStart">
    <w:name w:val="Table Number Start"/>
    <w:basedOn w:val="Normal"/>
    <w:next w:val="TableNumber"/>
    <w:uiPriority w:val="17"/>
    <w:qFormat/>
    <w:rsid w:val="00F75593"/>
    <w:pPr>
      <w:keepNext/>
      <w:numPr>
        <w:numId w:val="19"/>
      </w:numPr>
      <w:tabs>
        <w:tab w:val="clear" w:pos="360"/>
      </w:tabs>
      <w:spacing w:before="120" w:after="120"/>
    </w:pPr>
    <w:rPr>
      <w:color w:val="000000" w:themeColor="text1"/>
      <w:sz w:val="18"/>
    </w:rPr>
  </w:style>
  <w:style w:type="paragraph" w:customStyle="1" w:styleId="TableText">
    <w:name w:val="Table Text"/>
    <w:basedOn w:val="Normal"/>
    <w:qFormat/>
    <w:rsid w:val="00F75593"/>
    <w:pPr>
      <w:spacing w:before="120" w:after="120"/>
    </w:pPr>
    <w:rPr>
      <w:sz w:val="18"/>
    </w:rPr>
  </w:style>
  <w:style w:type="paragraph" w:styleId="TOC1">
    <w:name w:val="toc 1"/>
    <w:basedOn w:val="Normal"/>
    <w:next w:val="Normal"/>
    <w:autoRedefine/>
    <w:uiPriority w:val="39"/>
    <w:rsid w:val="00F75593"/>
    <w:pPr>
      <w:tabs>
        <w:tab w:val="clear" w:pos="360"/>
        <w:tab w:val="clear" w:pos="720"/>
        <w:tab w:val="clear" w:pos="1080"/>
        <w:tab w:val="clear" w:pos="1440"/>
        <w:tab w:val="clear" w:pos="1800"/>
        <w:tab w:val="clear" w:pos="2160"/>
        <w:tab w:val="right" w:leader="dot" w:pos="8640"/>
      </w:tabs>
      <w:spacing w:before="240" w:after="100"/>
    </w:pPr>
    <w:rPr>
      <w:b/>
      <w:noProof/>
      <w:color w:val="1F497D" w:themeColor="text2"/>
    </w:rPr>
  </w:style>
  <w:style w:type="paragraph" w:styleId="TOC2">
    <w:name w:val="toc 2"/>
    <w:basedOn w:val="Normal"/>
    <w:next w:val="Normal"/>
    <w:autoRedefine/>
    <w:uiPriority w:val="39"/>
    <w:rsid w:val="00F75593"/>
    <w:pPr>
      <w:tabs>
        <w:tab w:val="clear" w:pos="360"/>
        <w:tab w:val="clear" w:pos="720"/>
        <w:tab w:val="clear" w:pos="1080"/>
        <w:tab w:val="clear" w:pos="1440"/>
        <w:tab w:val="clear" w:pos="1800"/>
        <w:tab w:val="clear" w:pos="2160"/>
        <w:tab w:val="right" w:leader="dot" w:pos="8640"/>
      </w:tabs>
      <w:spacing w:after="100"/>
      <w:ind w:left="288"/>
    </w:pPr>
  </w:style>
  <w:style w:type="paragraph" w:styleId="TOC3">
    <w:name w:val="toc 3"/>
    <w:basedOn w:val="Normal"/>
    <w:next w:val="Normal"/>
    <w:autoRedefine/>
    <w:uiPriority w:val="39"/>
    <w:rsid w:val="00F071FD"/>
    <w:pPr>
      <w:keepNext/>
      <w:tabs>
        <w:tab w:val="clear" w:pos="360"/>
        <w:tab w:val="clear" w:pos="720"/>
        <w:tab w:val="clear" w:pos="1080"/>
        <w:tab w:val="clear" w:pos="1440"/>
        <w:tab w:val="clear" w:pos="1800"/>
        <w:tab w:val="clear" w:pos="2160"/>
        <w:tab w:val="right" w:leader="dot" w:pos="8640"/>
      </w:tabs>
      <w:spacing w:after="100"/>
      <w:ind w:left="576"/>
    </w:pPr>
    <w:rPr>
      <w:noProof/>
    </w:rPr>
  </w:style>
  <w:style w:type="paragraph" w:styleId="TOCHeading">
    <w:name w:val="TOC Heading"/>
    <w:basedOn w:val="Heading1"/>
    <w:next w:val="Normal"/>
    <w:uiPriority w:val="39"/>
    <w:qFormat/>
    <w:rsid w:val="00F75593"/>
    <w:pPr>
      <w:keepNext/>
      <w:keepLines/>
      <w:spacing w:before="480" w:after="480" w:line="276" w:lineRule="auto"/>
      <w:jc w:val="left"/>
      <w:outlineLvl w:val="9"/>
    </w:pPr>
    <w:rPr>
      <w:rFonts w:eastAsiaTheme="majorEastAsia" w:cstheme="majorBidi"/>
      <w:color w:val="365F91" w:themeColor="accent1" w:themeShade="BF"/>
      <w:sz w:val="28"/>
    </w:rPr>
  </w:style>
  <w:style w:type="paragraph" w:customStyle="1" w:styleId="WhatsThis">
    <w:name w:val="WhatsThis"/>
    <w:basedOn w:val="Heading3"/>
    <w:next w:val="Normal"/>
    <w:rsid w:val="00F75593"/>
    <w:pPr>
      <w:outlineLvl w:val="9"/>
    </w:pPr>
  </w:style>
  <w:style w:type="character" w:customStyle="1" w:styleId="xRef">
    <w:name w:val="xRef"/>
    <w:basedOn w:val="Hyperlink"/>
    <w:uiPriority w:val="1"/>
    <w:qFormat/>
    <w:rsid w:val="00F75593"/>
    <w:rPr>
      <w:color w:val="0000FF"/>
      <w:u w:val="single"/>
    </w:rPr>
  </w:style>
  <w:style w:type="character" w:customStyle="1" w:styleId="CompanyConfidential">
    <w:name w:val="Company Confidential"/>
    <w:basedOn w:val="DefaultParagraphFont"/>
    <w:uiPriority w:val="9"/>
    <w:rsid w:val="009D2A52"/>
    <w:rPr>
      <w:vanish/>
    </w:rPr>
  </w:style>
  <w:style w:type="table" w:styleId="LightShading-Accent5">
    <w:name w:val="Light Shading Accent 5"/>
    <w:basedOn w:val="TableNormal"/>
    <w:uiPriority w:val="60"/>
    <w:rsid w:val="001B08DC"/>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tblStylePr w:type="band2Horz">
      <w:rPr>
        <w:color w:val="auto"/>
      </w:rPr>
    </w:tblStylePr>
  </w:style>
  <w:style w:type="table" w:styleId="MediumShading1-Accent2">
    <w:name w:val="Medium Shading 1 Accent 2"/>
    <w:basedOn w:val="TableNormal"/>
    <w:uiPriority w:val="63"/>
    <w:rsid w:val="00273BAF"/>
    <w:pPr>
      <w:spacing w:after="0" w:line="240" w:lineRule="auto"/>
    </w:pPr>
    <w:tblPr>
      <w:tblStyleRowBandSize w:val="1"/>
      <w:tblStyleColBandSize w:val="1"/>
      <w:tblInd w:w="0" w:type="dxa"/>
      <w:tblBorders>
        <w:top w:val="single" w:sz="2" w:space="0" w:color="8DB3E2"/>
        <w:left w:val="single" w:sz="2" w:space="0" w:color="8DB3E2"/>
        <w:bottom w:val="single" w:sz="2" w:space="0" w:color="8DB3E2"/>
        <w:right w:val="single" w:sz="2" w:space="0" w:color="8DB3E2"/>
        <w:insideH w:val="single" w:sz="2" w:space="0" w:color="8DB3E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customStyle="1" w:styleId="MediumShading1-Accent11">
    <w:name w:val="Medium Shading 1 - Accent 11"/>
    <w:basedOn w:val="TableNormal"/>
    <w:uiPriority w:val="63"/>
    <w:rsid w:val="009C64F8"/>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customStyle="1" w:styleId="MediumShading21">
    <w:name w:val="Medium Shading 21"/>
    <w:basedOn w:val="TableNormal"/>
    <w:uiPriority w:val="64"/>
    <w:rsid w:val="00273BAF"/>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Grid1-Accent1">
    <w:name w:val="Medium Grid 1 Accent 1"/>
    <w:basedOn w:val="TableNormal"/>
    <w:uiPriority w:val="67"/>
    <w:rsid w:val="00A3570F"/>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paragraph" w:customStyle="1" w:styleId="SoftwareName">
    <w:name w:val="Software Name"/>
    <w:basedOn w:val="Title"/>
    <w:uiPriority w:val="39"/>
    <w:qFormat/>
    <w:rsid w:val="00D917E0"/>
    <w:rPr>
      <w:color w:val="0063F3"/>
      <w:sz w:val="44"/>
      <w:szCs w:val="44"/>
    </w:rPr>
  </w:style>
  <w:style w:type="paragraph" w:styleId="NoteHeading">
    <w:name w:val="Note Heading"/>
    <w:basedOn w:val="Normal"/>
    <w:next w:val="Normal"/>
    <w:link w:val="NoteHeadingChar"/>
    <w:uiPriority w:val="39"/>
    <w:rsid w:val="001B4D35"/>
    <w:pPr>
      <w:spacing w:after="0"/>
    </w:pPr>
    <w:rPr>
      <w:b/>
      <w:color w:val="005B94"/>
    </w:rPr>
  </w:style>
  <w:style w:type="character" w:customStyle="1" w:styleId="NoteHeadingChar">
    <w:name w:val="Note Heading Char"/>
    <w:basedOn w:val="DefaultParagraphFont"/>
    <w:link w:val="NoteHeading"/>
    <w:uiPriority w:val="39"/>
    <w:rsid w:val="001B4D35"/>
    <w:rPr>
      <w:rFonts w:ascii="Verdana" w:eastAsia="Times New Roman" w:hAnsi="Verdana" w:cs="Times New Roman"/>
      <w:b/>
      <w:color w:val="005B94"/>
      <w:sz w:val="20"/>
      <w:szCs w:val="24"/>
    </w:rPr>
  </w:style>
  <w:style w:type="table" w:customStyle="1" w:styleId="RecombinantBasic">
    <w:name w:val="Recombinant Basic"/>
    <w:basedOn w:val="TableGrid"/>
    <w:uiPriority w:val="99"/>
    <w:qFormat/>
    <w:rsid w:val="007C1172"/>
    <w:pPr>
      <w:spacing w:before="120" w:after="120"/>
    </w:pPr>
    <w:rPr>
      <w:rFonts w:ascii="Verdana" w:hAnsi="Verdana"/>
      <w:sz w:val="18"/>
    </w:rPr>
    <w:tblPr>
      <w:tblInd w:w="0" w:type="dxa"/>
      <w:tblBorders>
        <w:top w:val="single" w:sz="12" w:space="0" w:color="auto"/>
        <w:left w:val="single" w:sz="12" w:space="0" w:color="auto"/>
        <w:bottom w:val="single" w:sz="12" w:space="0" w:color="auto"/>
        <w:right w:val="single" w:sz="12" w:space="0" w:color="auto"/>
        <w:insideH w:val="single" w:sz="4" w:space="0" w:color="000000" w:themeColor="text1"/>
        <w:insideV w:val="single" w:sz="4" w:space="0" w:color="000000" w:themeColor="text1"/>
      </w:tblBorders>
      <w:tblCellMar>
        <w:top w:w="0" w:type="dxa"/>
        <w:left w:w="108" w:type="dxa"/>
        <w:bottom w:w="0" w:type="dxa"/>
        <w:right w:w="108" w:type="dxa"/>
      </w:tblCellMar>
    </w:tblPr>
    <w:trPr>
      <w:cantSplit/>
    </w:trPr>
    <w:tblStylePr w:type="firstRow">
      <w:pPr>
        <w:wordWrap/>
        <w:spacing w:beforeLines="0" w:beforeAutospacing="0" w:afterLines="0" w:afterAutospacing="0" w:line="240" w:lineRule="auto"/>
        <w:contextualSpacing w:val="0"/>
      </w:pPr>
      <w:rPr>
        <w:rFonts w:ascii="Verdana" w:hAnsi="Verdana"/>
        <w:b w:val="0"/>
        <w:color w:val="1F497D" w:themeColor="text2"/>
        <w:sz w:val="18"/>
      </w:rPr>
      <w:tblPr/>
      <w:trPr>
        <w:cantSplit/>
        <w:tblHeader/>
      </w:trPr>
      <w:tcPr>
        <w:tcBorders>
          <w:top w:val="single" w:sz="12" w:space="0" w:color="auto"/>
          <w:left w:val="single" w:sz="12" w:space="0" w:color="auto"/>
          <w:bottom w:val="double" w:sz="6" w:space="0" w:color="auto"/>
          <w:right w:val="single" w:sz="12" w:space="0" w:color="auto"/>
        </w:tcBorders>
        <w:vAlign w:val="center"/>
      </w:tcPr>
    </w:tblStylePr>
  </w:style>
  <w:style w:type="paragraph" w:customStyle="1" w:styleId="RevisonHistory">
    <w:name w:val="Revison History"/>
    <w:basedOn w:val="Normal"/>
    <w:next w:val="Normal"/>
    <w:qFormat/>
    <w:rsid w:val="00B96A6F"/>
    <w:pPr>
      <w:spacing w:before="1440"/>
    </w:pPr>
    <w:rPr>
      <w:rFonts w:ascii="Arial" w:hAnsi="Arial" w:cs="Arial"/>
      <w:b/>
      <w:color w:val="005B94"/>
      <w:sz w:val="28"/>
      <w:szCs w:val="28"/>
    </w:rPr>
  </w:style>
  <w:style w:type="character" w:styleId="PlaceholderText">
    <w:name w:val="Placeholder Text"/>
    <w:basedOn w:val="DefaultParagraphFont"/>
    <w:uiPriority w:val="99"/>
    <w:semiHidden/>
    <w:rsid w:val="005B1E2E"/>
    <w:rPr>
      <w:color w:val="808080"/>
    </w:rPr>
  </w:style>
  <w:style w:type="character" w:styleId="BookTitle">
    <w:name w:val="Book Title"/>
    <w:basedOn w:val="DefaultParagraphFont"/>
    <w:uiPriority w:val="99"/>
    <w:semiHidden/>
    <w:rsid w:val="00403E36"/>
    <w:rPr>
      <w:b/>
      <w:bCs/>
      <w:smallCaps/>
      <w:spacing w:val="5"/>
    </w:rPr>
  </w:style>
  <w:style w:type="paragraph" w:customStyle="1" w:styleId="HeadingBase">
    <w:name w:val="Heading Base"/>
    <w:basedOn w:val="Normal"/>
    <w:rsid w:val="00BC6E77"/>
    <w:rPr>
      <w:rFonts w:ascii="Arial" w:hAnsi="Arial"/>
      <w:b/>
    </w:rPr>
  </w:style>
  <w:style w:type="paragraph" w:styleId="BodyText">
    <w:name w:val="Body Text"/>
    <w:basedOn w:val="Normal"/>
    <w:link w:val="BodyTextChar"/>
    <w:rsid w:val="00BC6E77"/>
    <w:pPr>
      <w:spacing w:before="115"/>
      <w:ind w:left="2880"/>
    </w:pPr>
  </w:style>
  <w:style w:type="character" w:customStyle="1" w:styleId="BodyTextChar">
    <w:name w:val="Body Text Char"/>
    <w:basedOn w:val="DefaultParagraphFont"/>
    <w:link w:val="BodyText"/>
    <w:rsid w:val="00BC6E77"/>
    <w:rPr>
      <w:rFonts w:ascii="Verdana" w:eastAsia="Times New Roman" w:hAnsi="Verdana" w:cs="Times New Roman"/>
      <w:sz w:val="20"/>
      <w:szCs w:val="24"/>
    </w:rPr>
  </w:style>
  <w:style w:type="paragraph" w:styleId="List">
    <w:name w:val="List"/>
    <w:basedOn w:val="Normal"/>
    <w:rsid w:val="00BC6E77"/>
    <w:pPr>
      <w:ind w:left="360" w:hanging="360"/>
      <w:contextualSpacing/>
    </w:pPr>
  </w:style>
  <w:style w:type="paragraph" w:customStyle="1" w:styleId="Definition">
    <w:name w:val="Definition"/>
    <w:basedOn w:val="BodyText"/>
    <w:rsid w:val="00BC6E77"/>
  </w:style>
  <w:style w:type="paragraph" w:customStyle="1" w:styleId="BodyTextTable">
    <w:name w:val="Body Text Table"/>
    <w:basedOn w:val="BodyText"/>
    <w:rsid w:val="00BC6E77"/>
    <w:pPr>
      <w:ind w:left="0"/>
    </w:pPr>
  </w:style>
  <w:style w:type="paragraph" w:customStyle="1" w:styleId="BodyTable">
    <w:name w:val="BodyTable"/>
    <w:basedOn w:val="Normal"/>
    <w:rsid w:val="00BC6E77"/>
    <w:pPr>
      <w:spacing w:before="115"/>
    </w:pPr>
  </w:style>
  <w:style w:type="paragraph" w:styleId="Caption">
    <w:name w:val="caption"/>
    <w:basedOn w:val="BodyText"/>
    <w:next w:val="BodyText"/>
    <w:qFormat/>
    <w:rsid w:val="00BC6E77"/>
    <w:pPr>
      <w:tabs>
        <w:tab w:val="left" w:pos="3600"/>
        <w:tab w:val="left" w:pos="3960"/>
      </w:tabs>
      <w:spacing w:before="60" w:after="160"/>
    </w:pPr>
    <w:rPr>
      <w:i/>
      <w:sz w:val="18"/>
    </w:rPr>
  </w:style>
  <w:style w:type="paragraph" w:customStyle="1" w:styleId="CodeBase">
    <w:name w:val="Code Base"/>
    <w:basedOn w:val="BodyText"/>
    <w:rsid w:val="00BC6E77"/>
    <w:rPr>
      <w:rFonts w:ascii="Courier New" w:hAnsi="Courier New"/>
    </w:rPr>
  </w:style>
  <w:style w:type="paragraph" w:customStyle="1" w:styleId="CodeExplained">
    <w:name w:val="CodeExplained"/>
    <w:basedOn w:val="CodeBase"/>
    <w:rsid w:val="00BC6E77"/>
    <w:pPr>
      <w:spacing w:after="40"/>
      <w:ind w:left="3240"/>
    </w:pPr>
  </w:style>
  <w:style w:type="character" w:customStyle="1" w:styleId="D2HNoGloss">
    <w:name w:val="D2HNoGloss"/>
    <w:rsid w:val="00BC6E77"/>
  </w:style>
  <w:style w:type="paragraph" w:customStyle="1" w:styleId="Figures">
    <w:name w:val="Figures"/>
    <w:basedOn w:val="BodyText"/>
    <w:next w:val="Caption"/>
    <w:rsid w:val="00BC6E77"/>
    <w:pPr>
      <w:tabs>
        <w:tab w:val="left" w:pos="3600"/>
        <w:tab w:val="left" w:pos="3960"/>
      </w:tabs>
      <w:spacing w:before="140" w:after="60"/>
    </w:pPr>
  </w:style>
  <w:style w:type="paragraph" w:customStyle="1" w:styleId="FiguresTable">
    <w:name w:val="Figures Table"/>
    <w:basedOn w:val="Figures"/>
    <w:rsid w:val="00BC6E77"/>
    <w:pPr>
      <w:ind w:left="720"/>
    </w:pPr>
  </w:style>
  <w:style w:type="paragraph" w:customStyle="1" w:styleId="Jump">
    <w:name w:val="Jump"/>
    <w:basedOn w:val="BodyText"/>
    <w:rsid w:val="00BC6E77"/>
    <w:rPr>
      <w:rFonts w:ascii="Arial" w:hAnsi="Arial"/>
      <w:color w:val="FF00FF"/>
      <w:u w:val="double"/>
    </w:rPr>
  </w:style>
  <w:style w:type="paragraph" w:customStyle="1" w:styleId="RelatedHead">
    <w:name w:val="RelatedHead"/>
    <w:basedOn w:val="HeadingBase"/>
    <w:next w:val="Jump"/>
    <w:rsid w:val="00BC6E77"/>
    <w:pPr>
      <w:spacing w:before="120" w:after="60"/>
      <w:ind w:left="2880"/>
    </w:pPr>
    <w:rPr>
      <w:color w:val="FF00FF"/>
      <w:sz w:val="24"/>
    </w:rPr>
  </w:style>
  <w:style w:type="character" w:customStyle="1" w:styleId="C1HGroup">
    <w:name w:val="C1H Group"/>
    <w:rsid w:val="00BC6E77"/>
    <w:rPr>
      <w:i/>
      <w:color w:val="808000"/>
    </w:rPr>
  </w:style>
  <w:style w:type="paragraph" w:styleId="List2">
    <w:name w:val="List 2"/>
    <w:basedOn w:val="Normal"/>
    <w:rsid w:val="00BC6E77"/>
    <w:pPr>
      <w:ind w:left="720" w:hanging="360"/>
      <w:contextualSpacing/>
    </w:pPr>
  </w:style>
  <w:style w:type="paragraph" w:customStyle="1" w:styleId="ListTable">
    <w:name w:val="List Table"/>
    <w:basedOn w:val="List"/>
    <w:rsid w:val="00BC6E77"/>
    <w:pPr>
      <w:ind w:left="1080"/>
    </w:pPr>
  </w:style>
  <w:style w:type="paragraph" w:customStyle="1" w:styleId="MarginNote">
    <w:name w:val="Margin Note"/>
    <w:basedOn w:val="BodyText"/>
    <w:rsid w:val="00BC6E77"/>
    <w:pPr>
      <w:spacing w:before="122"/>
      <w:ind w:left="0" w:right="432"/>
    </w:pPr>
    <w:rPr>
      <w:i/>
    </w:rPr>
  </w:style>
  <w:style w:type="paragraph" w:customStyle="1" w:styleId="Source">
    <w:name w:val="Source"/>
    <w:basedOn w:val="CodeBase"/>
    <w:rsid w:val="00BC6E77"/>
    <w:pPr>
      <w:keepNext/>
      <w:keepLines/>
      <w:pBdr>
        <w:top w:val="single" w:sz="6" w:space="1" w:color="auto"/>
        <w:left w:val="single" w:sz="6" w:space="1" w:color="auto"/>
        <w:bottom w:val="single" w:sz="6" w:space="1" w:color="auto"/>
        <w:right w:val="single" w:sz="6" w:space="1" w:color="auto"/>
      </w:pBdr>
      <w:tabs>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spacing w:before="0"/>
    </w:pPr>
    <w:rPr>
      <w:sz w:val="16"/>
    </w:rPr>
  </w:style>
  <w:style w:type="paragraph" w:customStyle="1" w:styleId="SourceTop">
    <w:name w:val="SourceTop"/>
    <w:basedOn w:val="Source"/>
    <w:next w:val="Source"/>
    <w:rsid w:val="00BC6E77"/>
    <w:pPr>
      <w:spacing w:before="115"/>
    </w:pPr>
  </w:style>
  <w:style w:type="paragraph" w:customStyle="1" w:styleId="TableBorder">
    <w:name w:val="TableBorder"/>
    <w:basedOn w:val="Normal"/>
    <w:next w:val="Normal"/>
    <w:rsid w:val="00BC6E77"/>
    <w:pPr>
      <w:spacing w:before="40" w:line="40" w:lineRule="exact"/>
      <w:ind w:left="2880"/>
    </w:pPr>
  </w:style>
  <w:style w:type="paragraph" w:customStyle="1" w:styleId="TableHeading0">
    <w:name w:val="TableHeading"/>
    <w:basedOn w:val="HeadingBase"/>
    <w:rsid w:val="00BC6E77"/>
    <w:pPr>
      <w:spacing w:before="60" w:after="60"/>
      <w:ind w:right="72"/>
    </w:pPr>
  </w:style>
  <w:style w:type="paragraph" w:customStyle="1" w:styleId="TableText0">
    <w:name w:val="TableText"/>
    <w:basedOn w:val="BodyText"/>
    <w:rsid w:val="00BC6E77"/>
    <w:pPr>
      <w:spacing w:before="40" w:after="40"/>
      <w:ind w:left="72" w:right="72"/>
    </w:pPr>
    <w:rPr>
      <w:sz w:val="18"/>
    </w:rPr>
  </w:style>
  <w:style w:type="paragraph" w:customStyle="1" w:styleId="TOCBase">
    <w:name w:val="TOC Base"/>
    <w:basedOn w:val="Normal"/>
    <w:rsid w:val="00BC6E77"/>
  </w:style>
  <w:style w:type="paragraph" w:customStyle="1" w:styleId="TOCTitle">
    <w:name w:val="TOCTitle"/>
    <w:basedOn w:val="HeadingBase"/>
    <w:rsid w:val="00BC6E77"/>
    <w:pPr>
      <w:keepNext/>
      <w:spacing w:before="960" w:after="480"/>
    </w:pPr>
    <w:rPr>
      <w:sz w:val="60"/>
    </w:rPr>
  </w:style>
  <w:style w:type="character" w:customStyle="1" w:styleId="C1HGroupInvisible">
    <w:name w:val="C1H Group Invisible"/>
    <w:rsid w:val="00BC6E77"/>
    <w:rPr>
      <w:i/>
      <w:vanish/>
      <w:color w:val="808000"/>
    </w:rPr>
  </w:style>
  <w:style w:type="paragraph" w:customStyle="1" w:styleId="C1HBullet">
    <w:name w:val="C1H Bullet"/>
    <w:basedOn w:val="BodyText"/>
    <w:rsid w:val="00BC6E77"/>
    <w:pPr>
      <w:numPr>
        <w:numId w:val="25"/>
      </w:numPr>
    </w:pPr>
  </w:style>
  <w:style w:type="paragraph" w:customStyle="1" w:styleId="C1HBullet2">
    <w:name w:val="C1H Bullet 2"/>
    <w:basedOn w:val="BodyText"/>
    <w:rsid w:val="00BC6E77"/>
    <w:pPr>
      <w:numPr>
        <w:numId w:val="26"/>
      </w:numPr>
    </w:pPr>
  </w:style>
  <w:style w:type="paragraph" w:customStyle="1" w:styleId="C1HBullet2A">
    <w:name w:val="C1H Bullet 2A"/>
    <w:basedOn w:val="BodyText"/>
    <w:rsid w:val="00BC6E77"/>
    <w:pPr>
      <w:numPr>
        <w:numId w:val="27"/>
      </w:numPr>
    </w:pPr>
  </w:style>
  <w:style w:type="paragraph" w:customStyle="1" w:styleId="C1HNumber">
    <w:name w:val="C1H Number"/>
    <w:basedOn w:val="BodyText"/>
    <w:rsid w:val="00BC6E77"/>
    <w:pPr>
      <w:numPr>
        <w:numId w:val="28"/>
      </w:numPr>
    </w:pPr>
  </w:style>
  <w:style w:type="paragraph" w:customStyle="1" w:styleId="C1HNumber2">
    <w:name w:val="C1H Number 2"/>
    <w:basedOn w:val="BodyText"/>
    <w:rsid w:val="00BC6E77"/>
    <w:pPr>
      <w:numPr>
        <w:numId w:val="29"/>
      </w:numPr>
    </w:pPr>
  </w:style>
  <w:style w:type="paragraph" w:customStyle="1" w:styleId="C1HContinue">
    <w:name w:val="C1H Continue"/>
    <w:basedOn w:val="BodyText"/>
    <w:rsid w:val="00BC6E77"/>
    <w:pPr>
      <w:ind w:left="3960"/>
    </w:pPr>
  </w:style>
  <w:style w:type="paragraph" w:customStyle="1" w:styleId="C1HContinue2">
    <w:name w:val="C1H Continue 2"/>
    <w:basedOn w:val="BodyText"/>
    <w:rsid w:val="00BC6E77"/>
    <w:pPr>
      <w:ind w:left="4320"/>
    </w:pPr>
  </w:style>
  <w:style w:type="character" w:customStyle="1" w:styleId="C1HJump">
    <w:name w:val="C1H Jump"/>
    <w:rsid w:val="00BC6E77"/>
    <w:rPr>
      <w:color w:val="008000"/>
    </w:rPr>
  </w:style>
  <w:style w:type="character" w:customStyle="1" w:styleId="C1HPopup">
    <w:name w:val="C1H Popup"/>
    <w:rsid w:val="00BC6E77"/>
    <w:rPr>
      <w:i/>
      <w:color w:val="008000"/>
    </w:rPr>
  </w:style>
  <w:style w:type="character" w:customStyle="1" w:styleId="C1HIndex">
    <w:name w:val="C1H Index"/>
    <w:rsid w:val="00BC6E77"/>
    <w:rPr>
      <w:color w:val="808000"/>
    </w:rPr>
  </w:style>
  <w:style w:type="character" w:customStyle="1" w:styleId="C1HIndexInvisible">
    <w:name w:val="C1H Index Invisible"/>
    <w:rsid w:val="00BC6E77"/>
    <w:rPr>
      <w:vanish/>
      <w:color w:val="808000"/>
    </w:rPr>
  </w:style>
  <w:style w:type="paragraph" w:customStyle="1" w:styleId="MidTopic">
    <w:name w:val="MidTopic"/>
    <w:basedOn w:val="Heading3"/>
    <w:next w:val="BodyText"/>
    <w:rsid w:val="00BC6E77"/>
    <w:pPr>
      <w:outlineLvl w:val="9"/>
    </w:pPr>
    <w:rPr>
      <w:color w:val="1F497D"/>
    </w:rPr>
  </w:style>
  <w:style w:type="character" w:customStyle="1" w:styleId="C1HKeywordLink">
    <w:name w:val="C1H Keyword Link"/>
    <w:rsid w:val="00BC6E77"/>
    <w:rPr>
      <w:color w:val="808000"/>
      <w:u w:val="single"/>
    </w:rPr>
  </w:style>
  <w:style w:type="character" w:customStyle="1" w:styleId="C1HLinkTag">
    <w:name w:val="C1H Link Tag"/>
    <w:rsid w:val="00BC6E77"/>
    <w:rPr>
      <w:color w:val="3366FF"/>
    </w:rPr>
  </w:style>
  <w:style w:type="character" w:customStyle="1" w:styleId="C1HLinkTagInvisible">
    <w:name w:val="C1H Link Tag Invisible"/>
    <w:rsid w:val="00BC6E77"/>
    <w:rPr>
      <w:vanish/>
      <w:color w:val="3366FF"/>
    </w:rPr>
  </w:style>
  <w:style w:type="character" w:customStyle="1" w:styleId="C1HContextID">
    <w:name w:val="C1H Context ID"/>
    <w:rsid w:val="00BC6E77"/>
    <w:rPr>
      <w:vanish/>
      <w:color w:val="FF00FF"/>
    </w:rPr>
  </w:style>
  <w:style w:type="character" w:customStyle="1" w:styleId="C1HConditional">
    <w:name w:val="C1H Conditional"/>
    <w:rsid w:val="00BC6E77"/>
    <w:rPr>
      <w:bdr w:val="none" w:sz="0" w:space="0" w:color="auto"/>
      <w:shd w:val="clear" w:color="auto" w:fill="D9D9D9"/>
    </w:rPr>
  </w:style>
  <w:style w:type="character" w:customStyle="1" w:styleId="C1HOnline">
    <w:name w:val="C1H Online"/>
    <w:rsid w:val="00BC6E77"/>
    <w:rPr>
      <w:bdr w:val="none" w:sz="0" w:space="0" w:color="auto"/>
      <w:shd w:val="clear" w:color="auto" w:fill="99CCFF"/>
    </w:rPr>
  </w:style>
  <w:style w:type="character" w:customStyle="1" w:styleId="C1HManual">
    <w:name w:val="C1H Manual"/>
    <w:rsid w:val="00BC6E77"/>
    <w:rPr>
      <w:bdr w:val="none" w:sz="0" w:space="0" w:color="auto"/>
      <w:shd w:val="clear" w:color="auto" w:fill="CCFFCC"/>
    </w:rPr>
  </w:style>
  <w:style w:type="paragraph" w:customStyle="1" w:styleId="C1HPopupTopicText">
    <w:name w:val="C1H Popup Topic Text"/>
    <w:basedOn w:val="BodyText"/>
    <w:rsid w:val="00BC6E77"/>
  </w:style>
  <w:style w:type="character" w:customStyle="1" w:styleId="C1HContentsTitle">
    <w:name w:val="C1H Contents Title"/>
    <w:rsid w:val="00BC6E77"/>
    <w:rPr>
      <w:color w:val="993300"/>
    </w:rPr>
  </w:style>
  <w:style w:type="character" w:customStyle="1" w:styleId="C1HTopicProperties">
    <w:name w:val="C1H Topic Properties"/>
    <w:rsid w:val="00BC6E77"/>
    <w:rPr>
      <w:vanish/>
      <w:color w:val="800080"/>
    </w:rPr>
  </w:style>
  <w:style w:type="paragraph" w:styleId="BodyTextIndent">
    <w:name w:val="Body Text Indent"/>
    <w:basedOn w:val="Normal"/>
    <w:link w:val="BodyTextIndentChar"/>
    <w:rsid w:val="00BC6E77"/>
    <w:pPr>
      <w:spacing w:after="120"/>
      <w:ind w:left="3163"/>
    </w:pPr>
  </w:style>
  <w:style w:type="character" w:customStyle="1" w:styleId="BodyTextIndentChar">
    <w:name w:val="Body Text Indent Char"/>
    <w:basedOn w:val="DefaultParagraphFont"/>
    <w:link w:val="BodyTextIndent"/>
    <w:rsid w:val="00BC6E77"/>
    <w:rPr>
      <w:rFonts w:ascii="Verdana" w:eastAsia="Times New Roman" w:hAnsi="Verdana" w:cs="Times New Roman"/>
      <w:sz w:val="20"/>
      <w:szCs w:val="24"/>
    </w:rPr>
  </w:style>
  <w:style w:type="paragraph" w:styleId="BodyTextFirstIndent">
    <w:name w:val="Body Text First Indent"/>
    <w:basedOn w:val="BodyText"/>
    <w:link w:val="BodyTextFirstIndentChar"/>
    <w:rsid w:val="00BC6E77"/>
    <w:pPr>
      <w:spacing w:before="0" w:after="120"/>
      <w:ind w:firstLine="210"/>
    </w:pPr>
  </w:style>
  <w:style w:type="character" w:customStyle="1" w:styleId="BodyTextFirstIndentChar">
    <w:name w:val="Body Text First Indent Char"/>
    <w:basedOn w:val="BodyTextChar"/>
    <w:link w:val="BodyTextFirstIndent"/>
    <w:rsid w:val="00BC6E77"/>
    <w:rPr>
      <w:rFonts w:ascii="Verdana" w:eastAsia="Times New Roman" w:hAnsi="Verdana" w:cs="Times New Roman"/>
      <w:sz w:val="20"/>
      <w:szCs w:val="24"/>
    </w:rPr>
  </w:style>
  <w:style w:type="character" w:customStyle="1" w:styleId="C1HVariable">
    <w:name w:val="C1H Variable"/>
    <w:rsid w:val="00BC6E77"/>
    <w:rPr>
      <w:i/>
      <w:color w:val="993300"/>
    </w:rPr>
  </w:style>
  <w:style w:type="paragraph" w:customStyle="1" w:styleId="--------------------------------------">
    <w:name w:val="!--------------------------------------"/>
    <w:basedOn w:val="Normal"/>
    <w:uiPriority w:val="9"/>
    <w:rsid w:val="00BC6E77"/>
    <w:pPr>
      <w:tabs>
        <w:tab w:val="clear" w:pos="360"/>
        <w:tab w:val="clear" w:pos="720"/>
        <w:tab w:val="clear" w:pos="1080"/>
        <w:tab w:val="clear" w:pos="1440"/>
        <w:tab w:val="clear" w:pos="1800"/>
        <w:tab w:val="clear" w:pos="2160"/>
      </w:tabs>
      <w:jc w:val="center"/>
    </w:pPr>
    <w:rPr>
      <w:sz w:val="48"/>
      <w:szCs w:val="48"/>
    </w:rPr>
  </w:style>
  <w:style w:type="paragraph" w:styleId="BodyText3">
    <w:name w:val="Body Text 3"/>
    <w:basedOn w:val="Normal"/>
    <w:link w:val="BodyText3Char"/>
    <w:rsid w:val="00BC6E77"/>
    <w:pPr>
      <w:spacing w:after="120"/>
    </w:pPr>
    <w:rPr>
      <w:sz w:val="16"/>
      <w:szCs w:val="16"/>
    </w:rPr>
  </w:style>
  <w:style w:type="character" w:customStyle="1" w:styleId="BodyText3Char">
    <w:name w:val="Body Text 3 Char"/>
    <w:basedOn w:val="DefaultParagraphFont"/>
    <w:link w:val="BodyText3"/>
    <w:rsid w:val="00BC6E77"/>
    <w:rPr>
      <w:rFonts w:ascii="Verdana" w:eastAsia="Times New Roman" w:hAnsi="Verdana" w:cs="Times New Roman"/>
      <w:sz w:val="16"/>
      <w:szCs w:val="16"/>
    </w:rPr>
  </w:style>
  <w:style w:type="paragraph" w:styleId="DocumentMap">
    <w:name w:val="Document Map"/>
    <w:basedOn w:val="Normal"/>
    <w:link w:val="DocumentMapChar"/>
    <w:rsid w:val="00BC6E77"/>
    <w:pPr>
      <w:spacing w:after="0"/>
    </w:pPr>
    <w:rPr>
      <w:rFonts w:ascii="Tahoma" w:hAnsi="Tahoma" w:cs="Tahoma"/>
      <w:sz w:val="16"/>
      <w:szCs w:val="16"/>
    </w:rPr>
  </w:style>
  <w:style w:type="character" w:customStyle="1" w:styleId="DocumentMapChar">
    <w:name w:val="Document Map Char"/>
    <w:basedOn w:val="DefaultParagraphFont"/>
    <w:link w:val="DocumentMap"/>
    <w:rsid w:val="00BC6E77"/>
    <w:rPr>
      <w:rFonts w:ascii="Tahoma" w:eastAsia="Times New Roman" w:hAnsi="Tahoma" w:cs="Tahoma"/>
      <w:sz w:val="16"/>
      <w:szCs w:val="16"/>
    </w:rPr>
  </w:style>
  <w:style w:type="character" w:styleId="FollowedHyperlink">
    <w:name w:val="FollowedHyperlink"/>
    <w:basedOn w:val="DefaultParagraphFont"/>
    <w:rsid w:val="00BC6E77"/>
    <w:rPr>
      <w:color w:val="800080" w:themeColor="followedHyperlink"/>
      <w:u w:val="single"/>
    </w:rPr>
  </w:style>
  <w:style w:type="paragraph" w:customStyle="1" w:styleId="InvisibleHeader">
    <w:name w:val="Invisible Header"/>
    <w:basedOn w:val="Normal"/>
    <w:qFormat/>
    <w:rsid w:val="00BC6E77"/>
    <w:pPr>
      <w:keepNext/>
      <w:keepLines/>
      <w:spacing w:after="0" w:line="14" w:lineRule="exact"/>
    </w:pPr>
    <w:rPr>
      <w:color w:val="FFFFFF" w:themeColor="background1"/>
      <w:sz w:val="2"/>
    </w:rPr>
  </w:style>
  <w:style w:type="paragraph" w:styleId="List3">
    <w:name w:val="List 3"/>
    <w:basedOn w:val="Normal"/>
    <w:rsid w:val="00BC6E77"/>
    <w:pPr>
      <w:ind w:left="1080" w:hanging="360"/>
      <w:contextualSpacing/>
    </w:pPr>
  </w:style>
  <w:style w:type="paragraph" w:styleId="List5">
    <w:name w:val="List 5"/>
    <w:basedOn w:val="Normal"/>
    <w:rsid w:val="00BC6E77"/>
    <w:pPr>
      <w:ind w:left="1800" w:hanging="360"/>
      <w:contextualSpacing/>
    </w:pPr>
  </w:style>
  <w:style w:type="paragraph" w:styleId="ListContinue">
    <w:name w:val="List Continue"/>
    <w:basedOn w:val="ListNumber"/>
    <w:rsid w:val="00BC6E77"/>
    <w:pPr>
      <w:numPr>
        <w:numId w:val="0"/>
      </w:numPr>
    </w:pPr>
  </w:style>
  <w:style w:type="paragraph" w:styleId="ListContinue2">
    <w:name w:val="List Continue 2"/>
    <w:basedOn w:val="Normal"/>
    <w:rsid w:val="00BC6E77"/>
    <w:pPr>
      <w:spacing w:after="120"/>
      <w:ind w:left="720"/>
      <w:contextualSpacing/>
    </w:pPr>
  </w:style>
  <w:style w:type="paragraph" w:styleId="ListContinue5">
    <w:name w:val="List Continue 5"/>
    <w:basedOn w:val="Normal"/>
    <w:rsid w:val="00BC6E77"/>
    <w:pPr>
      <w:spacing w:after="120"/>
      <w:ind w:left="1800"/>
      <w:contextualSpacing/>
    </w:pPr>
  </w:style>
  <w:style w:type="paragraph" w:customStyle="1" w:styleId="ListNumberStart">
    <w:name w:val="List Number Start"/>
    <w:basedOn w:val="ListNumber"/>
    <w:next w:val="ListNumber"/>
    <w:qFormat/>
    <w:rsid w:val="00BC6E77"/>
    <w:pPr>
      <w:numPr>
        <w:ilvl w:val="0"/>
        <w:numId w:val="30"/>
      </w:numPr>
      <w:tabs>
        <w:tab w:val="clear" w:pos="720"/>
      </w:tabs>
    </w:pPr>
  </w:style>
  <w:style w:type="table" w:customStyle="1" w:styleId="Nolines">
    <w:name w:val="No lines"/>
    <w:basedOn w:val="TableNormal"/>
    <w:uiPriority w:val="99"/>
    <w:qFormat/>
    <w:rsid w:val="00BC6E77"/>
    <w:pPr>
      <w:spacing w:after="0" w:line="240" w:lineRule="auto"/>
    </w:pPr>
    <w:rPr>
      <w:rFonts w:ascii="Times New Roman" w:eastAsia="Times New Roman" w:hAnsi="Times New Roman" w:cs="Times New Roman"/>
      <w:sz w:val="20"/>
      <w:szCs w:val="20"/>
    </w:rPr>
    <w:tblPr>
      <w:tblInd w:w="0" w:type="dxa"/>
      <w:tblCellMar>
        <w:top w:w="0" w:type="dxa"/>
        <w:left w:w="108" w:type="dxa"/>
        <w:bottom w:w="0" w:type="dxa"/>
        <w:right w:w="108" w:type="dxa"/>
      </w:tblCellMar>
    </w:tblPr>
  </w:style>
  <w:style w:type="table" w:customStyle="1" w:styleId="tranSMARTTable">
    <w:name w:val="tranSMART Table"/>
    <w:basedOn w:val="TableGrid"/>
    <w:uiPriority w:val="99"/>
    <w:qFormat/>
    <w:rsid w:val="00BC6E77"/>
    <w:pPr>
      <w:spacing w:before="120" w:after="120"/>
    </w:pPr>
    <w:rPr>
      <w:rFonts w:ascii="Verdana" w:hAnsi="Verdana"/>
      <w:sz w:val="18"/>
    </w:rPr>
    <w:tblPr>
      <w:tblInd w:w="0" w:type="dxa"/>
      <w:tblBorders>
        <w:top w:val="single" w:sz="12" w:space="0" w:color="auto"/>
        <w:left w:val="single" w:sz="12" w:space="0" w:color="auto"/>
        <w:bottom w:val="single" w:sz="12" w:space="0" w:color="auto"/>
        <w:right w:val="single" w:sz="12" w:space="0" w:color="auto"/>
        <w:insideH w:val="single" w:sz="4" w:space="0" w:color="000000" w:themeColor="text1"/>
        <w:insideV w:val="single" w:sz="4" w:space="0" w:color="000000" w:themeColor="text1"/>
      </w:tblBorders>
      <w:tblCellMar>
        <w:top w:w="0" w:type="dxa"/>
        <w:left w:w="108" w:type="dxa"/>
        <w:bottom w:w="0" w:type="dxa"/>
        <w:right w:w="108" w:type="dxa"/>
      </w:tblCellMar>
    </w:tblPr>
    <w:trPr>
      <w:cantSplit/>
    </w:trPr>
    <w:tblStylePr w:type="firstRow">
      <w:pPr>
        <w:wordWrap/>
        <w:spacing w:beforeLines="0" w:beforeAutospacing="0" w:afterLines="0" w:afterAutospacing="0" w:line="240" w:lineRule="auto"/>
        <w:contextualSpacing w:val="0"/>
      </w:pPr>
      <w:rPr>
        <w:rFonts w:ascii="Verdana" w:hAnsi="Verdana"/>
        <w:b w:val="0"/>
        <w:color w:val="1F497D" w:themeColor="text2"/>
        <w:sz w:val="18"/>
      </w:rPr>
      <w:tblPr/>
      <w:trPr>
        <w:cantSplit w:val="off"/>
        <w:tblHeader/>
      </w:trPr>
      <w:tcPr>
        <w:tcBorders>
          <w:top w:val="single" w:sz="12" w:space="0" w:color="auto"/>
          <w:left w:val="single" w:sz="12" w:space="0" w:color="auto"/>
          <w:bottom w:val="double" w:sz="6" w:space="0" w:color="auto"/>
          <w:right w:val="single" w:sz="12" w:space="0" w:color="auto"/>
        </w:tcBorders>
        <w:vAlign w:val="center"/>
      </w:tcPr>
    </w:tblStylePr>
  </w:style>
  <w:style w:type="paragraph" w:styleId="Revision">
    <w:name w:val="Revision"/>
    <w:hidden/>
    <w:uiPriority w:val="99"/>
    <w:semiHidden/>
    <w:rsid w:val="00BC6E77"/>
    <w:pPr>
      <w:spacing w:after="0" w:line="240" w:lineRule="auto"/>
    </w:pPr>
    <w:rPr>
      <w:rFonts w:ascii="Verdana" w:eastAsia="Times New Roman" w:hAnsi="Verdana" w:cs="Times New Roman"/>
      <w:sz w:val="20"/>
      <w:szCs w:val="24"/>
    </w:rPr>
  </w:style>
  <w:style w:type="paragraph" w:styleId="TOC4">
    <w:name w:val="toc 4"/>
    <w:basedOn w:val="Normal"/>
    <w:next w:val="Normal"/>
    <w:autoRedefine/>
    <w:uiPriority w:val="39"/>
    <w:unhideWhenUsed/>
    <w:rsid w:val="00BC6E77"/>
    <w:pPr>
      <w:tabs>
        <w:tab w:val="clear" w:pos="360"/>
        <w:tab w:val="clear" w:pos="720"/>
        <w:tab w:val="clear" w:pos="1080"/>
        <w:tab w:val="clear" w:pos="1440"/>
        <w:tab w:val="clear" w:pos="1800"/>
        <w:tab w:val="clear" w:pos="2160"/>
      </w:tabs>
      <w:spacing w:after="100" w:line="276" w:lineRule="auto"/>
      <w:ind w:left="660"/>
    </w:pPr>
    <w:rPr>
      <w:rFonts w:asciiTheme="minorHAnsi" w:eastAsiaTheme="minorEastAsia" w:hAnsiTheme="minorHAnsi" w:cstheme="minorBidi"/>
      <w:sz w:val="22"/>
      <w:szCs w:val="22"/>
    </w:rPr>
  </w:style>
  <w:style w:type="paragraph" w:styleId="TOC5">
    <w:name w:val="toc 5"/>
    <w:basedOn w:val="Normal"/>
    <w:next w:val="Normal"/>
    <w:autoRedefine/>
    <w:uiPriority w:val="39"/>
    <w:unhideWhenUsed/>
    <w:rsid w:val="00BC6E77"/>
    <w:pPr>
      <w:tabs>
        <w:tab w:val="clear" w:pos="360"/>
        <w:tab w:val="clear" w:pos="720"/>
        <w:tab w:val="clear" w:pos="1080"/>
        <w:tab w:val="clear" w:pos="1440"/>
        <w:tab w:val="clear" w:pos="1800"/>
        <w:tab w:val="clear" w:pos="2160"/>
      </w:tabs>
      <w:spacing w:after="100" w:line="276" w:lineRule="auto"/>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BC6E77"/>
    <w:pPr>
      <w:tabs>
        <w:tab w:val="clear" w:pos="360"/>
        <w:tab w:val="clear" w:pos="720"/>
        <w:tab w:val="clear" w:pos="1080"/>
        <w:tab w:val="clear" w:pos="1440"/>
        <w:tab w:val="clear" w:pos="1800"/>
        <w:tab w:val="clear" w:pos="2160"/>
      </w:tabs>
      <w:spacing w:after="100" w:line="276" w:lineRule="auto"/>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BC6E77"/>
    <w:pPr>
      <w:tabs>
        <w:tab w:val="clear" w:pos="360"/>
        <w:tab w:val="clear" w:pos="720"/>
        <w:tab w:val="clear" w:pos="1080"/>
        <w:tab w:val="clear" w:pos="1440"/>
        <w:tab w:val="clear" w:pos="1800"/>
        <w:tab w:val="clear" w:pos="2160"/>
      </w:tabs>
      <w:spacing w:after="100" w:line="276" w:lineRule="auto"/>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BC6E77"/>
    <w:pPr>
      <w:tabs>
        <w:tab w:val="clear" w:pos="360"/>
        <w:tab w:val="clear" w:pos="720"/>
        <w:tab w:val="clear" w:pos="1080"/>
        <w:tab w:val="clear" w:pos="1440"/>
        <w:tab w:val="clear" w:pos="1800"/>
        <w:tab w:val="clear" w:pos="2160"/>
      </w:tabs>
      <w:spacing w:after="100" w:line="276" w:lineRule="auto"/>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BC6E77"/>
    <w:pPr>
      <w:tabs>
        <w:tab w:val="clear" w:pos="360"/>
        <w:tab w:val="clear" w:pos="720"/>
        <w:tab w:val="clear" w:pos="1080"/>
        <w:tab w:val="clear" w:pos="1440"/>
        <w:tab w:val="clear" w:pos="1800"/>
        <w:tab w:val="clear" w:pos="2160"/>
      </w:tabs>
      <w:spacing w:after="100" w:line="276" w:lineRule="auto"/>
      <w:ind w:left="1760"/>
    </w:pPr>
    <w:rPr>
      <w:rFonts w:asciiTheme="minorHAnsi" w:eastAsiaTheme="minorEastAsia" w:hAnsiTheme="minorHAnsi" w:cstheme="minorBidi"/>
      <w:sz w:val="22"/>
      <w:szCs w:val="22"/>
    </w:rPr>
  </w:style>
  <w:style w:type="paragraph" w:styleId="HTMLPreformatted">
    <w:name w:val="HTML Preformatted"/>
    <w:basedOn w:val="Normal"/>
    <w:link w:val="HTMLPreformattedChar"/>
    <w:uiPriority w:val="99"/>
    <w:unhideWhenUsed/>
    <w:rsid w:val="00BC6E77"/>
    <w:pPr>
      <w:tabs>
        <w:tab w:val="clear" w:pos="360"/>
        <w:tab w:val="clear" w:pos="720"/>
        <w:tab w:val="clear" w:pos="1080"/>
        <w:tab w:val="clear" w:pos="1440"/>
        <w:tab w:val="clear" w:pos="1800"/>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hAnsi="Courier New" w:cs="Courier New"/>
      <w:szCs w:val="20"/>
    </w:rPr>
  </w:style>
  <w:style w:type="character" w:customStyle="1" w:styleId="HTMLPreformattedChar">
    <w:name w:val="HTML Preformatted Char"/>
    <w:basedOn w:val="DefaultParagraphFont"/>
    <w:link w:val="HTMLPreformatted"/>
    <w:uiPriority w:val="99"/>
    <w:rsid w:val="00BC6E77"/>
    <w:rPr>
      <w:rFonts w:ascii="Courier New" w:eastAsia="Times New Roman" w:hAnsi="Courier New" w:cs="Courier New"/>
      <w:sz w:val="20"/>
      <w:szCs w:val="20"/>
    </w:rPr>
  </w:style>
  <w:style w:type="paragraph" w:customStyle="1" w:styleId="GlossaryDefinitionHeading">
    <w:name w:val="Glossary Definition Heading"/>
    <w:basedOn w:val="Normal"/>
    <w:next w:val="GlossaryDefinitionText"/>
    <w:qFormat/>
    <w:rsid w:val="00474AC4"/>
    <w:pPr>
      <w:keepNext/>
      <w:spacing w:before="120" w:after="240"/>
    </w:pPr>
    <w:rPr>
      <w:b/>
      <w:smallCaps/>
      <w:sz w:val="22"/>
    </w:rPr>
  </w:style>
  <w:style w:type="paragraph" w:customStyle="1" w:styleId="GlossaryDefinitionText">
    <w:name w:val="Glossary Definition Text"/>
    <w:basedOn w:val="Normal"/>
    <w:qFormat/>
    <w:rsid w:val="00474AC4"/>
    <w:pPr>
      <w:spacing w:before="80" w:after="360"/>
      <w:ind w:left="360"/>
    </w:pPr>
  </w:style>
  <w:style w:type="character" w:customStyle="1" w:styleId="d2hhlt">
    <w:name w:val="d2hhlt"/>
    <w:basedOn w:val="DefaultParagraphFont"/>
    <w:rsid w:val="00474AC4"/>
  </w:style>
  <w:style w:type="character" w:customStyle="1" w:styleId="bold0">
    <w:name w:val="bold"/>
    <w:basedOn w:val="DefaultParagraphFont"/>
    <w:rsid w:val="00474AC4"/>
  </w:style>
  <w:style w:type="paragraph" w:styleId="NormalWeb">
    <w:name w:val="Normal (Web)"/>
    <w:basedOn w:val="Normal"/>
    <w:uiPriority w:val="99"/>
    <w:semiHidden/>
    <w:unhideWhenUsed/>
    <w:rsid w:val="00FF4CBE"/>
    <w:pPr>
      <w:tabs>
        <w:tab w:val="clear" w:pos="360"/>
        <w:tab w:val="clear" w:pos="720"/>
        <w:tab w:val="clear" w:pos="1080"/>
        <w:tab w:val="clear" w:pos="1440"/>
        <w:tab w:val="clear" w:pos="1800"/>
        <w:tab w:val="clear" w:pos="2160"/>
      </w:tabs>
      <w:spacing w:before="100" w:beforeAutospacing="1" w:after="100" w:afterAutospacing="1"/>
    </w:pPr>
    <w:rPr>
      <w:rFonts w:ascii="Times New Roman" w:eastAsiaTheme="minorEastAsia" w:hAnsi="Times New Roman"/>
      <w:sz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29" w:unhideWhenUsed="0" w:qFormat="1"/>
    <w:lsdException w:name="heading 2" w:uiPriority="9"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uiPriority="0"/>
    <w:lsdException w:name="index 2" w:uiPriority="0"/>
    <w:lsdException w:name="index 3" w:uiPriority="0"/>
    <w:lsdException w:name="index 4" w:uiPriority="39"/>
    <w:lsdException w:name="index 5" w:uiPriority="0"/>
    <w:lsdException w:name="index 6" w:uiPriority="39"/>
    <w:lsdException w:name="index 7" w:uiPriority="39"/>
    <w:lsdException w:name="index 8" w:uiPriority="39"/>
    <w:lsdException w:name="index 9" w:uiPriority="39"/>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uiPriority="0"/>
    <w:lsdException w:name="annotation text" w:uiPriority="0"/>
    <w:lsdException w:name="index heading" w:uiPriority="0"/>
    <w:lsdException w:name="caption" w:uiPriority="0" w:qFormat="1"/>
    <w:lsdException w:name="footnote reference" w:uiPriority="0"/>
    <w:lsdException w:name="annotation reference" w:uiPriority="0"/>
    <w:lsdException w:name="List" w:uiPriority="0" w:unhideWhenUsed="0"/>
    <w:lsdException w:name="List Bullet" w:uiPriority="0" w:qFormat="1"/>
    <w:lsdException w:name="List Number" w:uiPriority="0" w:qFormat="1"/>
    <w:lsdException w:name="List 2" w:uiPriority="0" w:unhideWhenUsed="0"/>
    <w:lsdException w:name="List 3" w:uiPriority="0" w:unhideWhenUsed="0"/>
    <w:lsdException w:name="List 4" w:uiPriority="69" w:unhideWhenUsed="0"/>
    <w:lsdException w:name="List 5" w:uiPriority="0" w:unhideWhenUsed="0"/>
    <w:lsdException w:name="List Bullet 2" w:uiPriority="0"/>
    <w:lsdException w:name="List Bullet 3" w:uiPriority="0"/>
    <w:lsdException w:name="List Number 2" w:uiPriority="0"/>
    <w:lsdException w:name="List Number 3" w:uiPriority="0"/>
    <w:lsdException w:name="List Number 4" w:uiPriority="0"/>
    <w:lsdException w:name="Title" w:semiHidden="0" w:uiPriority="39" w:unhideWhenUsed="0" w:qFormat="1"/>
    <w:lsdException w:name="Default Paragraph Font" w:uiPriority="1"/>
    <w:lsdException w:name="Body Text" w:uiPriority="0"/>
    <w:lsdException w:name="Body Text Indent" w:uiPriority="0"/>
    <w:lsdException w:name="List Continue" w:uiPriority="0"/>
    <w:lsdException w:name="List Continue 2" w:uiPriority="0"/>
    <w:lsdException w:name="List Continue 5" w:uiPriority="0"/>
    <w:lsdException w:name="Subtitle" w:uiPriority="69" w:unhideWhenUsed="0"/>
    <w:lsdException w:name="Body Text First Indent" w:uiPriority="0"/>
    <w:lsdException w:name="Note Heading" w:semiHidden="0" w:uiPriority="39" w:unhideWhenUsed="0"/>
    <w:lsdException w:name="Body Text 3" w:uiPriority="0"/>
    <w:lsdException w:name="FollowedHyperlink" w:uiPriority="0"/>
    <w:lsdException w:name="Strong" w:uiPriority="69" w:unhideWhenUsed="0"/>
    <w:lsdException w:name="Emphasis" w:uiPriority="20"/>
    <w:lsdException w:name="Document Map" w:uiPriority="0"/>
    <w:lsdException w:name="annotation subject" w:uiPriority="0"/>
    <w:lsdException w:name="Table Columns 5" w:uiPriority="0"/>
    <w:lsdException w:name="Table Grid 5" w:uiPriority="0"/>
    <w:lsdException w:name="Balloon Text" w:uiPriority="0"/>
    <w:lsdException w:name="Table Grid" w:semiHidden="0" w:uiPriority="0" w:unhideWhenUsed="0"/>
    <w:lsdException w:name="Placeholder Text" w:unhideWhenUsed="0"/>
    <w:lsdException w:name="No Spacing"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uiPriority="69" w:unhideWhenUsed="0"/>
    <w:lsdException w:name="Intense Quote" w:uiPriority="69"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uiPriority="69" w:unhideWhenUsed="0"/>
    <w:lsdException w:name="Intense Emphasis" w:uiPriority="69" w:unhideWhenUsed="0" w:qFormat="1"/>
    <w:lsdException w:name="Subtle Reference" w:uiPriority="69" w:unhideWhenUsed="0"/>
    <w:lsdException w:name="Intense Reference" w:uiPriority="69" w:unhideWhenUsed="0"/>
    <w:lsdException w:name="Book Title" w:semiHidden="0" w:unhideWhenUsed="0"/>
    <w:lsdException w:name="Bibliography" w:uiPriority="37"/>
    <w:lsdException w:name="TOC Heading" w:uiPriority="39" w:qFormat="1"/>
  </w:latentStyles>
  <w:style w:type="paragraph" w:default="1" w:styleId="Normal">
    <w:name w:val="Normal"/>
    <w:qFormat/>
    <w:rsid w:val="00FC7C3C"/>
    <w:pPr>
      <w:tabs>
        <w:tab w:val="left" w:pos="360"/>
        <w:tab w:val="left" w:pos="720"/>
        <w:tab w:val="left" w:pos="1080"/>
        <w:tab w:val="left" w:pos="1440"/>
        <w:tab w:val="left" w:pos="1800"/>
        <w:tab w:val="left" w:pos="2160"/>
      </w:tabs>
      <w:spacing w:after="180" w:line="240" w:lineRule="auto"/>
    </w:pPr>
    <w:rPr>
      <w:rFonts w:ascii="Verdana" w:eastAsia="Times New Roman" w:hAnsi="Verdana" w:cs="Times New Roman"/>
      <w:sz w:val="20"/>
      <w:szCs w:val="24"/>
    </w:rPr>
  </w:style>
  <w:style w:type="paragraph" w:styleId="Heading1">
    <w:name w:val="heading 1"/>
    <w:next w:val="Normal"/>
    <w:link w:val="Heading1Char"/>
    <w:uiPriority w:val="29"/>
    <w:qFormat/>
    <w:rsid w:val="00422875"/>
    <w:pPr>
      <w:spacing w:after="720" w:line="240" w:lineRule="auto"/>
      <w:jc w:val="right"/>
      <w:outlineLvl w:val="0"/>
    </w:pPr>
    <w:rPr>
      <w:rFonts w:ascii="Arial" w:eastAsia="Times New Roman" w:hAnsi="Arial" w:cs="Times New Roman"/>
      <w:b/>
      <w:bCs/>
      <w:color w:val="005B94"/>
      <w:sz w:val="48"/>
      <w:szCs w:val="28"/>
    </w:rPr>
  </w:style>
  <w:style w:type="paragraph" w:styleId="Heading2">
    <w:name w:val="heading 2"/>
    <w:next w:val="Normal"/>
    <w:link w:val="Heading2Char"/>
    <w:uiPriority w:val="9"/>
    <w:qFormat/>
    <w:rsid w:val="00422875"/>
    <w:pPr>
      <w:keepNext/>
      <w:pBdr>
        <w:bottom w:val="single" w:sz="12" w:space="1" w:color="1F497D" w:themeColor="text2"/>
      </w:pBdr>
      <w:spacing w:before="560" w:after="360" w:line="240" w:lineRule="auto"/>
      <w:outlineLvl w:val="1"/>
    </w:pPr>
    <w:rPr>
      <w:rFonts w:ascii="Arial" w:eastAsia="Times New Roman" w:hAnsi="Arial" w:cs="Times New Roman"/>
      <w:b/>
      <w:bCs/>
      <w:color w:val="005B94"/>
      <w:sz w:val="36"/>
      <w:szCs w:val="28"/>
    </w:rPr>
  </w:style>
  <w:style w:type="paragraph" w:styleId="Heading3">
    <w:name w:val="heading 3"/>
    <w:next w:val="Normal"/>
    <w:link w:val="Heading3Char"/>
    <w:qFormat/>
    <w:rsid w:val="00422875"/>
    <w:pPr>
      <w:keepNext/>
      <w:spacing w:before="560" w:after="360" w:line="240" w:lineRule="auto"/>
      <w:outlineLvl w:val="2"/>
    </w:pPr>
    <w:rPr>
      <w:rFonts w:ascii="Arial" w:eastAsia="Times New Roman" w:hAnsi="Arial" w:cs="Times New Roman"/>
      <w:b/>
      <w:bCs/>
      <w:color w:val="005B94"/>
      <w:sz w:val="28"/>
      <w:szCs w:val="28"/>
    </w:rPr>
  </w:style>
  <w:style w:type="paragraph" w:styleId="Heading4">
    <w:name w:val="heading 4"/>
    <w:next w:val="Normal"/>
    <w:link w:val="Heading4Char"/>
    <w:qFormat/>
    <w:rsid w:val="00422875"/>
    <w:pPr>
      <w:keepNext/>
      <w:spacing w:before="440" w:after="240" w:line="240" w:lineRule="auto"/>
      <w:outlineLvl w:val="3"/>
    </w:pPr>
    <w:rPr>
      <w:rFonts w:ascii="Arial" w:eastAsia="Times New Roman" w:hAnsi="Arial" w:cs="Arial"/>
      <w:bCs/>
      <w:iCs/>
      <w:color w:val="005B94"/>
      <w:sz w:val="24"/>
      <w:szCs w:val="20"/>
    </w:rPr>
  </w:style>
  <w:style w:type="paragraph" w:styleId="Heading5">
    <w:name w:val="heading 5"/>
    <w:next w:val="Normal"/>
    <w:link w:val="Heading5Char"/>
    <w:qFormat/>
    <w:rsid w:val="00F75593"/>
    <w:pPr>
      <w:keepNext/>
      <w:spacing w:before="360" w:after="240" w:line="240" w:lineRule="auto"/>
      <w:outlineLvl w:val="4"/>
    </w:pPr>
    <w:rPr>
      <w:rFonts w:ascii="Arial" w:eastAsia="Times New Roman" w:hAnsi="Arial" w:cs="Times New Roman"/>
      <w:b/>
      <w:bCs/>
      <w:iCs/>
      <w:color w:val="000000"/>
      <w:sz w:val="20"/>
      <w:szCs w:val="26"/>
    </w:rPr>
  </w:style>
  <w:style w:type="paragraph" w:styleId="Heading6">
    <w:name w:val="heading 6"/>
    <w:basedOn w:val="Heading1"/>
    <w:next w:val="Normal"/>
    <w:link w:val="Heading6Char"/>
    <w:qFormat/>
    <w:rsid w:val="00422875"/>
    <w:pPr>
      <w:outlineLvl w:val="5"/>
    </w:pPr>
    <w:rPr>
      <w:vanish/>
    </w:rPr>
  </w:style>
  <w:style w:type="paragraph" w:styleId="Heading7">
    <w:name w:val="heading 7"/>
    <w:basedOn w:val="Heading2"/>
    <w:next w:val="Normal"/>
    <w:link w:val="Heading7Char"/>
    <w:unhideWhenUsed/>
    <w:qFormat/>
    <w:rsid w:val="00422875"/>
    <w:pPr>
      <w:outlineLvl w:val="6"/>
    </w:pPr>
    <w:rPr>
      <w:vanish/>
    </w:rPr>
  </w:style>
  <w:style w:type="paragraph" w:styleId="Heading8">
    <w:name w:val="heading 8"/>
    <w:basedOn w:val="Heading3"/>
    <w:next w:val="Normal"/>
    <w:link w:val="Heading8Char"/>
    <w:unhideWhenUsed/>
    <w:qFormat/>
    <w:rsid w:val="00422875"/>
    <w:pPr>
      <w:outlineLvl w:val="7"/>
    </w:pPr>
    <w:rPr>
      <w:vanish/>
    </w:rPr>
  </w:style>
  <w:style w:type="paragraph" w:styleId="Heading9">
    <w:name w:val="heading 9"/>
    <w:basedOn w:val="Heading4"/>
    <w:next w:val="Normal"/>
    <w:link w:val="Heading9Char"/>
    <w:unhideWhenUsed/>
    <w:qFormat/>
    <w:rsid w:val="00422875"/>
    <w:pPr>
      <w:outlineLvl w:val="8"/>
    </w:pPr>
    <w:rPr>
      <w:vanish/>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hapterNumber">
    <w:name w:val="Chapter Number"/>
    <w:basedOn w:val="Normal"/>
    <w:next w:val="Normal"/>
    <w:qFormat/>
    <w:rsid w:val="004F1C7D"/>
    <w:pPr>
      <w:jc w:val="right"/>
    </w:pPr>
    <w:rPr>
      <w:rFonts w:ascii="Arial" w:hAnsi="Arial"/>
      <w:b/>
      <w:color w:val="005B94"/>
      <w:sz w:val="36"/>
    </w:rPr>
  </w:style>
  <w:style w:type="paragraph" w:customStyle="1" w:styleId="Appendix">
    <w:name w:val="Appendix"/>
    <w:basedOn w:val="ChapterNumber"/>
    <w:next w:val="Normal"/>
    <w:uiPriority w:val="29"/>
    <w:qFormat/>
    <w:rsid w:val="00F75593"/>
  </w:style>
  <w:style w:type="paragraph" w:styleId="BalloonText">
    <w:name w:val="Balloon Text"/>
    <w:basedOn w:val="Normal"/>
    <w:link w:val="BalloonTextChar"/>
    <w:rsid w:val="00F75593"/>
    <w:pPr>
      <w:spacing w:after="0"/>
    </w:pPr>
    <w:rPr>
      <w:rFonts w:ascii="Tahoma" w:hAnsi="Tahoma" w:cs="Tahoma"/>
      <w:sz w:val="16"/>
      <w:szCs w:val="16"/>
    </w:rPr>
  </w:style>
  <w:style w:type="character" w:customStyle="1" w:styleId="BalloonTextChar">
    <w:name w:val="Balloon Text Char"/>
    <w:basedOn w:val="DefaultParagraphFont"/>
    <w:link w:val="BalloonText"/>
    <w:rsid w:val="00B52BF4"/>
    <w:rPr>
      <w:rFonts w:ascii="Tahoma" w:eastAsia="Times New Roman" w:hAnsi="Tahoma" w:cs="Tahoma"/>
      <w:sz w:val="16"/>
      <w:szCs w:val="16"/>
    </w:rPr>
  </w:style>
  <w:style w:type="character" w:customStyle="1" w:styleId="Bold">
    <w:name w:val="Bold"/>
    <w:basedOn w:val="DefaultParagraphFont"/>
    <w:uiPriority w:val="1"/>
    <w:qFormat/>
    <w:rsid w:val="00F75593"/>
    <w:rPr>
      <w:b/>
    </w:rPr>
  </w:style>
  <w:style w:type="paragraph" w:styleId="Title">
    <w:name w:val="Title"/>
    <w:basedOn w:val="Normal"/>
    <w:next w:val="Normal"/>
    <w:link w:val="TitleChar"/>
    <w:uiPriority w:val="39"/>
    <w:qFormat/>
    <w:rsid w:val="00D917E0"/>
    <w:pPr>
      <w:tabs>
        <w:tab w:val="clear" w:pos="360"/>
        <w:tab w:val="clear" w:pos="720"/>
        <w:tab w:val="clear" w:pos="1080"/>
        <w:tab w:val="clear" w:pos="1440"/>
        <w:tab w:val="clear" w:pos="1800"/>
        <w:tab w:val="clear" w:pos="2160"/>
      </w:tabs>
      <w:spacing w:line="320" w:lineRule="atLeast"/>
    </w:pPr>
    <w:rPr>
      <w:rFonts w:ascii="Century Gothic" w:hAnsi="Century Gothic"/>
      <w:color w:val="FFFFFF" w:themeColor="background1"/>
      <w:spacing w:val="20"/>
      <w:sz w:val="56"/>
      <w:szCs w:val="56"/>
    </w:rPr>
  </w:style>
  <w:style w:type="character" w:customStyle="1" w:styleId="TitleChar">
    <w:name w:val="Title Char"/>
    <w:basedOn w:val="DefaultParagraphFont"/>
    <w:link w:val="Title"/>
    <w:uiPriority w:val="39"/>
    <w:rsid w:val="00D917E0"/>
    <w:rPr>
      <w:rFonts w:ascii="Century Gothic" w:eastAsia="Times New Roman" w:hAnsi="Century Gothic" w:cs="Times New Roman"/>
      <w:color w:val="FFFFFF" w:themeColor="background1"/>
      <w:spacing w:val="20"/>
      <w:sz w:val="56"/>
      <w:szCs w:val="56"/>
    </w:rPr>
  </w:style>
  <w:style w:type="paragraph" w:customStyle="1" w:styleId="ByLine">
    <w:name w:val="ByLine"/>
    <w:basedOn w:val="Title"/>
    <w:rsid w:val="00F75593"/>
    <w:rPr>
      <w:sz w:val="28"/>
    </w:rPr>
  </w:style>
  <w:style w:type="character" w:customStyle="1" w:styleId="Heading4Char">
    <w:name w:val="Heading 4 Char"/>
    <w:basedOn w:val="DefaultParagraphFont"/>
    <w:link w:val="Heading4"/>
    <w:rsid w:val="00422875"/>
    <w:rPr>
      <w:rFonts w:ascii="Arial" w:eastAsia="Times New Roman" w:hAnsi="Arial" w:cs="Arial"/>
      <w:bCs/>
      <w:iCs/>
      <w:color w:val="005B94"/>
      <w:sz w:val="24"/>
      <w:szCs w:val="20"/>
    </w:rPr>
  </w:style>
  <w:style w:type="paragraph" w:customStyle="1" w:styleId="C1SectionCollapsed">
    <w:name w:val="C1 Section Collapsed"/>
    <w:basedOn w:val="Heading4"/>
    <w:next w:val="Normal"/>
    <w:rsid w:val="00F75593"/>
    <w:pPr>
      <w:outlineLvl w:val="9"/>
    </w:pPr>
  </w:style>
  <w:style w:type="paragraph" w:customStyle="1" w:styleId="C1SectionEnd">
    <w:name w:val="C1 Section End"/>
    <w:basedOn w:val="Normal"/>
    <w:next w:val="Normal"/>
    <w:rsid w:val="00F75593"/>
  </w:style>
  <w:style w:type="paragraph" w:customStyle="1" w:styleId="C1SectionExpanded">
    <w:name w:val="C1 Section Expanded"/>
    <w:basedOn w:val="Heading4"/>
    <w:next w:val="Normal"/>
    <w:rsid w:val="00F75593"/>
    <w:pPr>
      <w:outlineLvl w:val="9"/>
    </w:pPr>
  </w:style>
  <w:style w:type="character" w:customStyle="1" w:styleId="C1HExpandText">
    <w:name w:val="C1H Expand Text"/>
    <w:rsid w:val="00F75593"/>
    <w:rPr>
      <w:vanish/>
      <w:bdr w:val="none" w:sz="0" w:space="0" w:color="auto"/>
      <w:shd w:val="clear" w:color="auto" w:fill="CCFFFF"/>
    </w:rPr>
  </w:style>
  <w:style w:type="character" w:customStyle="1" w:styleId="C1HDropdownText">
    <w:name w:val="C1H Dropdown Text"/>
    <w:basedOn w:val="C1HExpandText"/>
    <w:rsid w:val="00F75593"/>
    <w:rPr>
      <w:vanish/>
      <w:bdr w:val="none" w:sz="0" w:space="0" w:color="auto"/>
      <w:shd w:val="clear" w:color="auto" w:fill="CCFFFF"/>
    </w:rPr>
  </w:style>
  <w:style w:type="character" w:customStyle="1" w:styleId="C1HGroupLink">
    <w:name w:val="C1H Group Link"/>
    <w:rsid w:val="00F75593"/>
    <w:rPr>
      <w:i/>
      <w:vanish/>
      <w:color w:val="808000"/>
      <w:u w:val="single"/>
    </w:rPr>
  </w:style>
  <w:style w:type="character" w:customStyle="1" w:styleId="C1HInlineDropdown">
    <w:name w:val="C1H Inline Dropdown"/>
    <w:rsid w:val="00F75593"/>
    <w:rPr>
      <w:color w:val="auto"/>
      <w:u w:val="none"/>
    </w:rPr>
  </w:style>
  <w:style w:type="character" w:customStyle="1" w:styleId="C1HInlineExpand">
    <w:name w:val="C1H Inline Expand"/>
    <w:rsid w:val="00F75593"/>
    <w:rPr>
      <w:color w:val="auto"/>
      <w:u w:val="none"/>
    </w:rPr>
  </w:style>
  <w:style w:type="character" w:customStyle="1" w:styleId="C1HInlinePopup">
    <w:name w:val="C1H Inline Popup"/>
    <w:rsid w:val="00F75593"/>
    <w:rPr>
      <w:color w:val="auto"/>
      <w:u w:val="none"/>
    </w:rPr>
  </w:style>
  <w:style w:type="character" w:customStyle="1" w:styleId="C1HPopupText">
    <w:name w:val="C1H Popup Text"/>
    <w:basedOn w:val="C1HExpandText"/>
    <w:rsid w:val="00F75593"/>
    <w:rPr>
      <w:vanish/>
      <w:bdr w:val="none" w:sz="0" w:space="0" w:color="auto"/>
      <w:shd w:val="clear" w:color="auto" w:fill="CCFFFF"/>
    </w:rPr>
  </w:style>
  <w:style w:type="paragraph" w:styleId="NormalIndent">
    <w:name w:val="Normal Indent"/>
    <w:basedOn w:val="Normal"/>
    <w:rsid w:val="00F75593"/>
    <w:pPr>
      <w:ind w:left="360"/>
    </w:pPr>
  </w:style>
  <w:style w:type="paragraph" w:customStyle="1" w:styleId="CodeLine">
    <w:name w:val="Code Line"/>
    <w:basedOn w:val="NormalIndent"/>
    <w:qFormat/>
    <w:rsid w:val="00F75593"/>
    <w:pPr>
      <w:spacing w:after="0"/>
      <w:ind w:left="0"/>
    </w:pPr>
    <w:rPr>
      <w:rFonts w:ascii="Courier New" w:hAnsi="Courier New"/>
      <w:noProof/>
    </w:rPr>
  </w:style>
  <w:style w:type="character" w:customStyle="1" w:styleId="CodeText">
    <w:name w:val="Code Text"/>
    <w:basedOn w:val="DefaultParagraphFont"/>
    <w:uiPriority w:val="1"/>
    <w:qFormat/>
    <w:rsid w:val="00F75593"/>
    <w:rPr>
      <w:rFonts w:ascii="Courier New" w:hAnsi="Courier New"/>
      <w:sz w:val="20"/>
    </w:rPr>
  </w:style>
  <w:style w:type="paragraph" w:customStyle="1" w:styleId="Comment">
    <w:name w:val="Comment"/>
    <w:basedOn w:val="Normal"/>
    <w:next w:val="Normal"/>
    <w:qFormat/>
    <w:rsid w:val="00D3413B"/>
    <w:rPr>
      <w:color w:val="FF0000"/>
    </w:rPr>
  </w:style>
  <w:style w:type="character" w:styleId="CommentReference">
    <w:name w:val="annotation reference"/>
    <w:rsid w:val="00F75593"/>
    <w:rPr>
      <w:sz w:val="16"/>
      <w:szCs w:val="16"/>
    </w:rPr>
  </w:style>
  <w:style w:type="paragraph" w:styleId="CommentText">
    <w:name w:val="annotation text"/>
    <w:basedOn w:val="Normal"/>
    <w:link w:val="CommentTextChar"/>
    <w:rsid w:val="00F75593"/>
    <w:rPr>
      <w:szCs w:val="20"/>
    </w:rPr>
  </w:style>
  <w:style w:type="character" w:customStyle="1" w:styleId="CommentTextChar">
    <w:name w:val="Comment Text Char"/>
    <w:basedOn w:val="DefaultParagraphFont"/>
    <w:link w:val="CommentText"/>
    <w:rsid w:val="00D3413B"/>
    <w:rPr>
      <w:rFonts w:ascii="Verdana" w:eastAsia="Times New Roman" w:hAnsi="Verdana" w:cs="Times New Roman"/>
      <w:sz w:val="20"/>
      <w:szCs w:val="20"/>
    </w:rPr>
  </w:style>
  <w:style w:type="paragraph" w:styleId="CommentSubject">
    <w:name w:val="annotation subject"/>
    <w:basedOn w:val="Normal"/>
    <w:link w:val="CommentSubjectChar"/>
    <w:rsid w:val="00F75593"/>
    <w:rPr>
      <w:b/>
      <w:bCs/>
      <w:szCs w:val="20"/>
    </w:rPr>
  </w:style>
  <w:style w:type="character" w:customStyle="1" w:styleId="CommentSubjectChar">
    <w:name w:val="Comment Subject Char"/>
    <w:basedOn w:val="CommentTextChar"/>
    <w:link w:val="CommentSubject"/>
    <w:rsid w:val="00F75593"/>
    <w:rPr>
      <w:rFonts w:ascii="Verdana" w:eastAsia="Times New Roman" w:hAnsi="Verdana" w:cs="Times New Roman"/>
      <w:b/>
      <w:bCs/>
      <w:sz w:val="20"/>
      <w:szCs w:val="20"/>
    </w:rPr>
  </w:style>
  <w:style w:type="paragraph" w:styleId="Footer">
    <w:name w:val="footer"/>
    <w:basedOn w:val="Normal"/>
    <w:link w:val="FooterChar"/>
    <w:uiPriority w:val="99"/>
    <w:rsid w:val="00F75593"/>
    <w:pPr>
      <w:pBdr>
        <w:top w:val="single" w:sz="4" w:space="9" w:color="000000" w:themeColor="text1"/>
      </w:pBdr>
      <w:tabs>
        <w:tab w:val="clear" w:pos="360"/>
        <w:tab w:val="clear" w:pos="720"/>
        <w:tab w:val="clear" w:pos="1080"/>
        <w:tab w:val="clear" w:pos="1440"/>
        <w:tab w:val="clear" w:pos="1800"/>
        <w:tab w:val="clear" w:pos="2160"/>
        <w:tab w:val="right" w:pos="8640"/>
      </w:tabs>
      <w:spacing w:before="360" w:after="0"/>
    </w:pPr>
    <w:rPr>
      <w:rFonts w:ascii="Arial" w:hAnsi="Arial"/>
      <w:sz w:val="18"/>
    </w:rPr>
  </w:style>
  <w:style w:type="character" w:customStyle="1" w:styleId="FooterChar">
    <w:name w:val="Footer Char"/>
    <w:basedOn w:val="DefaultParagraphFont"/>
    <w:link w:val="Footer"/>
    <w:uiPriority w:val="99"/>
    <w:rsid w:val="00B52BF4"/>
    <w:rPr>
      <w:rFonts w:ascii="Arial" w:eastAsia="Times New Roman" w:hAnsi="Arial" w:cs="Times New Roman"/>
      <w:sz w:val="18"/>
      <w:szCs w:val="24"/>
    </w:rPr>
  </w:style>
  <w:style w:type="paragraph" w:customStyle="1" w:styleId="footereven">
    <w:name w:val="footer even"/>
    <w:basedOn w:val="Footer"/>
    <w:rsid w:val="00F75593"/>
  </w:style>
  <w:style w:type="paragraph" w:customStyle="1" w:styleId="footerodd">
    <w:name w:val="footer odd"/>
    <w:basedOn w:val="Footer"/>
    <w:rsid w:val="00F75593"/>
  </w:style>
  <w:style w:type="character" w:styleId="FootnoteReference">
    <w:name w:val="footnote reference"/>
    <w:basedOn w:val="DefaultParagraphFont"/>
    <w:rsid w:val="00F75593"/>
    <w:rPr>
      <w:vertAlign w:val="superscript"/>
    </w:rPr>
  </w:style>
  <w:style w:type="paragraph" w:customStyle="1" w:styleId="GlossaryHeading">
    <w:name w:val="Glossary Heading"/>
    <w:basedOn w:val="Normal"/>
    <w:next w:val="Normal"/>
    <w:rsid w:val="00F75593"/>
    <w:pPr>
      <w:keepNext/>
      <w:spacing w:before="340"/>
      <w:ind w:left="2880"/>
      <w:outlineLvl w:val="4"/>
    </w:pPr>
    <w:rPr>
      <w:rFonts w:ascii="Arial" w:hAnsi="Arial"/>
      <w:b/>
      <w:sz w:val="28"/>
      <w:szCs w:val="28"/>
    </w:rPr>
  </w:style>
  <w:style w:type="paragraph" w:customStyle="1" w:styleId="GlossaryHeadingnoautolinks">
    <w:name w:val="Glossary Heading (no auto links)"/>
    <w:basedOn w:val="GlossaryHeading"/>
    <w:next w:val="Normal"/>
    <w:rsid w:val="00F75593"/>
    <w:rPr>
      <w:color w:val="993300"/>
    </w:rPr>
  </w:style>
  <w:style w:type="paragraph" w:styleId="Header">
    <w:name w:val="header"/>
    <w:basedOn w:val="Normal"/>
    <w:link w:val="HeaderChar"/>
    <w:uiPriority w:val="99"/>
    <w:rsid w:val="00F75593"/>
    <w:pPr>
      <w:tabs>
        <w:tab w:val="clear" w:pos="360"/>
        <w:tab w:val="clear" w:pos="720"/>
        <w:tab w:val="clear" w:pos="1080"/>
        <w:tab w:val="clear" w:pos="1440"/>
        <w:tab w:val="clear" w:pos="1800"/>
        <w:tab w:val="clear" w:pos="2160"/>
        <w:tab w:val="center" w:pos="4680"/>
        <w:tab w:val="right" w:pos="9360"/>
      </w:tabs>
      <w:spacing w:after="360"/>
    </w:pPr>
    <w:rPr>
      <w:rFonts w:ascii="Arial" w:hAnsi="Arial"/>
      <w:sz w:val="18"/>
    </w:rPr>
  </w:style>
  <w:style w:type="character" w:customStyle="1" w:styleId="HeaderChar">
    <w:name w:val="Header Char"/>
    <w:basedOn w:val="DefaultParagraphFont"/>
    <w:link w:val="Header"/>
    <w:uiPriority w:val="99"/>
    <w:rsid w:val="00B52BF4"/>
    <w:rPr>
      <w:rFonts w:ascii="Arial" w:eastAsia="Times New Roman" w:hAnsi="Arial" w:cs="Times New Roman"/>
      <w:sz w:val="18"/>
      <w:szCs w:val="24"/>
    </w:rPr>
  </w:style>
  <w:style w:type="paragraph" w:customStyle="1" w:styleId="HeaderBase">
    <w:name w:val="Header Base"/>
    <w:basedOn w:val="Normal"/>
    <w:rsid w:val="00F75593"/>
    <w:rPr>
      <w:rFonts w:ascii="Arial" w:hAnsi="Arial"/>
      <w:b/>
    </w:rPr>
  </w:style>
  <w:style w:type="paragraph" w:customStyle="1" w:styleId="headereven">
    <w:name w:val="header even"/>
    <w:basedOn w:val="Header"/>
    <w:rsid w:val="00F75593"/>
  </w:style>
  <w:style w:type="paragraph" w:customStyle="1" w:styleId="headerodd">
    <w:name w:val="header odd"/>
    <w:basedOn w:val="Header"/>
    <w:rsid w:val="00F75593"/>
  </w:style>
  <w:style w:type="character" w:customStyle="1" w:styleId="Heading1Char">
    <w:name w:val="Heading 1 Char"/>
    <w:basedOn w:val="DefaultParagraphFont"/>
    <w:link w:val="Heading1"/>
    <w:uiPriority w:val="29"/>
    <w:rsid w:val="00422875"/>
    <w:rPr>
      <w:rFonts w:ascii="Arial" w:eastAsia="Times New Roman" w:hAnsi="Arial" w:cs="Times New Roman"/>
      <w:b/>
      <w:bCs/>
      <w:color w:val="005B94"/>
      <w:sz w:val="48"/>
      <w:szCs w:val="28"/>
    </w:rPr>
  </w:style>
  <w:style w:type="character" w:customStyle="1" w:styleId="Heading2Char">
    <w:name w:val="Heading 2 Char"/>
    <w:basedOn w:val="DefaultParagraphFont"/>
    <w:link w:val="Heading2"/>
    <w:uiPriority w:val="9"/>
    <w:rsid w:val="00422875"/>
    <w:rPr>
      <w:rFonts w:ascii="Arial" w:eastAsia="Times New Roman" w:hAnsi="Arial" w:cs="Times New Roman"/>
      <w:b/>
      <w:bCs/>
      <w:color w:val="005B94"/>
      <w:sz w:val="36"/>
      <w:szCs w:val="28"/>
    </w:rPr>
  </w:style>
  <w:style w:type="character" w:customStyle="1" w:styleId="Heading3Char">
    <w:name w:val="Heading 3 Char"/>
    <w:basedOn w:val="DefaultParagraphFont"/>
    <w:link w:val="Heading3"/>
    <w:rsid w:val="00422875"/>
    <w:rPr>
      <w:rFonts w:ascii="Arial" w:eastAsia="Times New Roman" w:hAnsi="Arial" w:cs="Times New Roman"/>
      <w:b/>
      <w:bCs/>
      <w:color w:val="005B94"/>
      <w:sz w:val="28"/>
      <w:szCs w:val="28"/>
    </w:rPr>
  </w:style>
  <w:style w:type="character" w:customStyle="1" w:styleId="Heading5Char">
    <w:name w:val="Heading 5 Char"/>
    <w:basedOn w:val="DefaultParagraphFont"/>
    <w:link w:val="Heading5"/>
    <w:rsid w:val="00B52BF4"/>
    <w:rPr>
      <w:rFonts w:ascii="Arial" w:eastAsia="Times New Roman" w:hAnsi="Arial" w:cs="Times New Roman"/>
      <w:b/>
      <w:bCs/>
      <w:iCs/>
      <w:color w:val="000000"/>
      <w:sz w:val="20"/>
      <w:szCs w:val="26"/>
    </w:rPr>
  </w:style>
  <w:style w:type="character" w:customStyle="1" w:styleId="Heading6Char">
    <w:name w:val="Heading 6 Char"/>
    <w:basedOn w:val="DefaultParagraphFont"/>
    <w:link w:val="Heading6"/>
    <w:rsid w:val="00422875"/>
    <w:rPr>
      <w:rFonts w:ascii="Arial" w:eastAsia="Times New Roman" w:hAnsi="Arial" w:cs="Times New Roman"/>
      <w:b/>
      <w:bCs/>
      <w:vanish/>
      <w:color w:val="005B94"/>
      <w:sz w:val="48"/>
      <w:szCs w:val="28"/>
    </w:rPr>
  </w:style>
  <w:style w:type="character" w:customStyle="1" w:styleId="Heading7Char">
    <w:name w:val="Heading 7 Char"/>
    <w:basedOn w:val="DefaultParagraphFont"/>
    <w:link w:val="Heading7"/>
    <w:rsid w:val="00422875"/>
    <w:rPr>
      <w:rFonts w:ascii="Arial" w:eastAsia="Times New Roman" w:hAnsi="Arial" w:cs="Times New Roman"/>
      <w:b/>
      <w:bCs/>
      <w:vanish/>
      <w:color w:val="005B94"/>
      <w:sz w:val="36"/>
      <w:szCs w:val="28"/>
    </w:rPr>
  </w:style>
  <w:style w:type="character" w:customStyle="1" w:styleId="Heading8Char">
    <w:name w:val="Heading 8 Char"/>
    <w:basedOn w:val="DefaultParagraphFont"/>
    <w:link w:val="Heading8"/>
    <w:rsid w:val="00422875"/>
    <w:rPr>
      <w:rFonts w:ascii="Arial" w:eastAsia="Times New Roman" w:hAnsi="Arial" w:cs="Times New Roman"/>
      <w:b/>
      <w:bCs/>
      <w:vanish/>
      <w:color w:val="005B94"/>
      <w:sz w:val="28"/>
      <w:szCs w:val="28"/>
    </w:rPr>
  </w:style>
  <w:style w:type="character" w:customStyle="1" w:styleId="Heading9Char">
    <w:name w:val="Heading 9 Char"/>
    <w:basedOn w:val="DefaultParagraphFont"/>
    <w:link w:val="Heading9"/>
    <w:rsid w:val="00422875"/>
    <w:rPr>
      <w:rFonts w:ascii="Arial" w:eastAsia="Times New Roman" w:hAnsi="Arial" w:cs="Arial"/>
      <w:bCs/>
      <w:iCs/>
      <w:vanish/>
      <w:color w:val="005B94"/>
      <w:sz w:val="24"/>
      <w:szCs w:val="20"/>
    </w:rPr>
  </w:style>
  <w:style w:type="paragraph" w:customStyle="1" w:styleId="HeadingSubNoTOC">
    <w:name w:val="Heading Sub No TOC"/>
    <w:basedOn w:val="Normal"/>
    <w:next w:val="Normal"/>
    <w:rsid w:val="00F75593"/>
    <w:pPr>
      <w:keepNext/>
      <w:spacing w:before="560"/>
    </w:pPr>
    <w:rPr>
      <w:rFonts w:ascii="Arial" w:hAnsi="Arial" w:cs="Arial"/>
      <w:b/>
      <w:color w:val="1F497D" w:themeColor="text2"/>
      <w:sz w:val="24"/>
    </w:rPr>
  </w:style>
  <w:style w:type="character" w:styleId="Hyperlink">
    <w:name w:val="Hyperlink"/>
    <w:basedOn w:val="DefaultParagraphFont"/>
    <w:uiPriority w:val="99"/>
    <w:rsid w:val="00F75593"/>
    <w:rPr>
      <w:color w:val="0000FF"/>
      <w:u w:val="single"/>
    </w:rPr>
  </w:style>
  <w:style w:type="paragraph" w:customStyle="1" w:styleId="IndexBase">
    <w:name w:val="Index Base"/>
    <w:basedOn w:val="Normal"/>
    <w:rsid w:val="00F75593"/>
  </w:style>
  <w:style w:type="paragraph" w:styleId="Index1">
    <w:name w:val="index 1"/>
    <w:basedOn w:val="IndexBase"/>
    <w:next w:val="Normal"/>
    <w:autoRedefine/>
    <w:rsid w:val="00F75593"/>
    <w:pPr>
      <w:ind w:left="432" w:hanging="432"/>
    </w:pPr>
  </w:style>
  <w:style w:type="paragraph" w:styleId="Index2">
    <w:name w:val="index 2"/>
    <w:basedOn w:val="IndexBase"/>
    <w:next w:val="Normal"/>
    <w:autoRedefine/>
    <w:unhideWhenUsed/>
    <w:rsid w:val="00F75593"/>
    <w:pPr>
      <w:ind w:left="432" w:hanging="288"/>
    </w:pPr>
  </w:style>
  <w:style w:type="paragraph" w:styleId="Index3">
    <w:name w:val="index 3"/>
    <w:basedOn w:val="Normal"/>
    <w:next w:val="Normal"/>
    <w:autoRedefine/>
    <w:unhideWhenUsed/>
    <w:rsid w:val="00F75593"/>
    <w:pPr>
      <w:tabs>
        <w:tab w:val="clear" w:pos="360"/>
        <w:tab w:val="clear" w:pos="720"/>
        <w:tab w:val="clear" w:pos="1080"/>
        <w:tab w:val="clear" w:pos="1440"/>
        <w:tab w:val="clear" w:pos="1800"/>
        <w:tab w:val="clear" w:pos="2160"/>
      </w:tabs>
      <w:spacing w:after="0"/>
      <w:ind w:left="600" w:hanging="200"/>
    </w:pPr>
  </w:style>
  <w:style w:type="paragraph" w:styleId="Index5">
    <w:name w:val="index 5"/>
    <w:basedOn w:val="Normal"/>
    <w:next w:val="Normal"/>
    <w:autoRedefine/>
    <w:rsid w:val="00F75593"/>
    <w:pPr>
      <w:tabs>
        <w:tab w:val="clear" w:pos="360"/>
        <w:tab w:val="clear" w:pos="720"/>
        <w:tab w:val="clear" w:pos="1080"/>
        <w:tab w:val="clear" w:pos="1440"/>
        <w:tab w:val="clear" w:pos="1800"/>
        <w:tab w:val="clear" w:pos="2160"/>
      </w:tabs>
      <w:spacing w:before="360" w:after="240"/>
      <w:ind w:left="202" w:hanging="202"/>
    </w:pPr>
    <w:rPr>
      <w:rFonts w:ascii="Arial" w:hAnsi="Arial"/>
      <w:i/>
    </w:rPr>
  </w:style>
  <w:style w:type="paragraph" w:styleId="IndexHeading">
    <w:name w:val="index heading"/>
    <w:basedOn w:val="Normal"/>
    <w:next w:val="Index1"/>
    <w:semiHidden/>
    <w:rsid w:val="00F75593"/>
    <w:pPr>
      <w:keepNext/>
      <w:spacing w:before="302" w:after="122"/>
    </w:pPr>
    <w:rPr>
      <w:rFonts w:ascii="Arial" w:hAnsi="Arial"/>
      <w:b/>
      <w:sz w:val="22"/>
    </w:rPr>
  </w:style>
  <w:style w:type="character" w:customStyle="1" w:styleId="inline-control-link">
    <w:name w:val="inline-control-link"/>
    <w:basedOn w:val="DefaultParagraphFont"/>
    <w:rsid w:val="00F75593"/>
  </w:style>
  <w:style w:type="character" w:customStyle="1" w:styleId="InvisibleChap-Appx">
    <w:name w:val="Invisible Chap-Appx"/>
    <w:uiPriority w:val="19"/>
    <w:qFormat/>
    <w:rsid w:val="00F75593"/>
    <w:rPr>
      <w:color w:val="FFFFFF" w:themeColor="background1"/>
      <w:sz w:val="2"/>
      <w:szCs w:val="2"/>
    </w:rPr>
  </w:style>
  <w:style w:type="character" w:customStyle="1" w:styleId="InvisibleOnline">
    <w:name w:val="Invisible Online"/>
    <w:uiPriority w:val="1"/>
    <w:qFormat/>
    <w:rsid w:val="00F75593"/>
  </w:style>
  <w:style w:type="character" w:customStyle="1" w:styleId="InvisiblePDF">
    <w:name w:val="Invisible PDF"/>
    <w:uiPriority w:val="1"/>
    <w:qFormat/>
    <w:rsid w:val="00F75593"/>
    <w:rPr>
      <w:vanish/>
    </w:rPr>
  </w:style>
  <w:style w:type="character" w:customStyle="1" w:styleId="Italic">
    <w:name w:val="Italic"/>
    <w:basedOn w:val="DefaultParagraphFont"/>
    <w:uiPriority w:val="1"/>
    <w:qFormat/>
    <w:rsid w:val="00F75593"/>
    <w:rPr>
      <w:i/>
    </w:rPr>
  </w:style>
  <w:style w:type="paragraph" w:customStyle="1" w:styleId="List2Table">
    <w:name w:val="List 2 Table"/>
    <w:basedOn w:val="Normal"/>
    <w:rsid w:val="00F75593"/>
    <w:pPr>
      <w:ind w:left="1440" w:hanging="360"/>
      <w:contextualSpacing/>
    </w:pPr>
  </w:style>
  <w:style w:type="paragraph" w:styleId="ListBullet">
    <w:name w:val="List Bullet"/>
    <w:basedOn w:val="Normal"/>
    <w:qFormat/>
    <w:rsid w:val="00F75593"/>
    <w:pPr>
      <w:numPr>
        <w:numId w:val="7"/>
      </w:numPr>
      <w:tabs>
        <w:tab w:val="clear" w:pos="360"/>
        <w:tab w:val="clear" w:pos="1440"/>
      </w:tabs>
    </w:pPr>
  </w:style>
  <w:style w:type="numbering" w:customStyle="1" w:styleId="ListBullet1">
    <w:name w:val="List Bullet 1"/>
    <w:basedOn w:val="NoList"/>
    <w:uiPriority w:val="99"/>
    <w:rsid w:val="00F75593"/>
    <w:pPr>
      <w:numPr>
        <w:numId w:val="3"/>
      </w:numPr>
    </w:pPr>
  </w:style>
  <w:style w:type="paragraph" w:styleId="ListBullet2">
    <w:name w:val="List Bullet 2"/>
    <w:basedOn w:val="Normal"/>
    <w:rsid w:val="00F75593"/>
    <w:pPr>
      <w:numPr>
        <w:ilvl w:val="1"/>
        <w:numId w:val="7"/>
      </w:numPr>
      <w:tabs>
        <w:tab w:val="clear" w:pos="360"/>
        <w:tab w:val="clear" w:pos="1440"/>
      </w:tabs>
    </w:pPr>
  </w:style>
  <w:style w:type="paragraph" w:styleId="ListBullet3">
    <w:name w:val="List Bullet 3"/>
    <w:basedOn w:val="Normal"/>
    <w:rsid w:val="00F75593"/>
    <w:pPr>
      <w:numPr>
        <w:ilvl w:val="2"/>
        <w:numId w:val="7"/>
      </w:numPr>
      <w:tabs>
        <w:tab w:val="clear" w:pos="360"/>
      </w:tabs>
      <w:contextualSpacing/>
    </w:pPr>
  </w:style>
  <w:style w:type="paragraph" w:styleId="ListNumber">
    <w:name w:val="List Number"/>
    <w:basedOn w:val="Normal"/>
    <w:qFormat/>
    <w:rsid w:val="00F75593"/>
    <w:pPr>
      <w:numPr>
        <w:ilvl w:val="1"/>
        <w:numId w:val="24"/>
      </w:numPr>
      <w:tabs>
        <w:tab w:val="clear" w:pos="360"/>
      </w:tabs>
    </w:pPr>
  </w:style>
  <w:style w:type="paragraph" w:styleId="ListNumber2">
    <w:name w:val="List Number 2"/>
    <w:basedOn w:val="Normal"/>
    <w:rsid w:val="00F75593"/>
    <w:pPr>
      <w:numPr>
        <w:ilvl w:val="2"/>
        <w:numId w:val="24"/>
      </w:numPr>
      <w:tabs>
        <w:tab w:val="clear" w:pos="360"/>
      </w:tabs>
      <w:contextualSpacing/>
    </w:pPr>
  </w:style>
  <w:style w:type="paragraph" w:styleId="ListNumber3">
    <w:name w:val="List Number 3"/>
    <w:basedOn w:val="Normal"/>
    <w:rsid w:val="00F75593"/>
    <w:pPr>
      <w:numPr>
        <w:ilvl w:val="3"/>
        <w:numId w:val="24"/>
      </w:numPr>
      <w:tabs>
        <w:tab w:val="clear" w:pos="360"/>
        <w:tab w:val="clear" w:pos="1080"/>
      </w:tabs>
      <w:contextualSpacing/>
    </w:pPr>
  </w:style>
  <w:style w:type="paragraph" w:styleId="ListNumber4">
    <w:name w:val="List Number 4"/>
    <w:basedOn w:val="Normal"/>
    <w:rsid w:val="00F75593"/>
    <w:pPr>
      <w:numPr>
        <w:numId w:val="15"/>
      </w:numPr>
      <w:tabs>
        <w:tab w:val="clear" w:pos="360"/>
      </w:tabs>
      <w:contextualSpacing/>
    </w:pPr>
  </w:style>
  <w:style w:type="paragraph" w:styleId="ListParagraph">
    <w:name w:val="List Paragraph"/>
    <w:basedOn w:val="Normal"/>
    <w:uiPriority w:val="34"/>
    <w:qFormat/>
    <w:rsid w:val="00F75593"/>
    <w:pPr>
      <w:ind w:left="720"/>
      <w:contextualSpacing/>
    </w:pPr>
  </w:style>
  <w:style w:type="paragraph" w:customStyle="1" w:styleId="ListNumStart">
    <w:name w:val="ListNumStart"/>
    <w:basedOn w:val="Normal"/>
    <w:next w:val="ListNumber"/>
    <w:qFormat/>
    <w:rsid w:val="00F75593"/>
    <w:pPr>
      <w:keepNext/>
      <w:numPr>
        <w:numId w:val="24"/>
      </w:numPr>
      <w:tabs>
        <w:tab w:val="clear" w:pos="360"/>
        <w:tab w:val="clear" w:pos="720"/>
        <w:tab w:val="clear" w:pos="1080"/>
        <w:tab w:val="clear" w:pos="1440"/>
        <w:tab w:val="clear" w:pos="1800"/>
        <w:tab w:val="clear" w:pos="2160"/>
      </w:tabs>
      <w:spacing w:before="240"/>
    </w:pPr>
    <w:rPr>
      <w:b/>
    </w:rPr>
  </w:style>
  <w:style w:type="paragraph" w:customStyle="1" w:styleId="ListNumStartBlank">
    <w:name w:val="ListNumStartBlank"/>
    <w:basedOn w:val="ListNumStart"/>
    <w:next w:val="ListNumber"/>
    <w:qFormat/>
    <w:rsid w:val="00640615"/>
    <w:pPr>
      <w:spacing w:before="0" w:after="0" w:line="20" w:lineRule="exact"/>
    </w:pPr>
    <w:rPr>
      <w:b w:val="0"/>
      <w:color w:val="FFFFFF" w:themeColor="background1"/>
      <w:sz w:val="2"/>
    </w:rPr>
  </w:style>
  <w:style w:type="paragraph" w:customStyle="1" w:styleId="MidTopicMarker">
    <w:name w:val="MidTopicMarker"/>
    <w:basedOn w:val="Normal"/>
    <w:next w:val="Normal"/>
    <w:qFormat/>
    <w:rsid w:val="00F75593"/>
    <w:pPr>
      <w:keepNext/>
      <w:keepLines/>
      <w:spacing w:after="0" w:line="14" w:lineRule="exact"/>
    </w:pPr>
    <w:rPr>
      <w:color w:val="FFFFFF" w:themeColor="background1"/>
      <w:sz w:val="2"/>
    </w:rPr>
  </w:style>
  <w:style w:type="table" w:styleId="LightShading-Accent2">
    <w:name w:val="Light Shading Accent 2"/>
    <w:basedOn w:val="TableNormal"/>
    <w:uiPriority w:val="60"/>
    <w:rsid w:val="00A3570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paragraph" w:customStyle="1" w:styleId="NormalIndent2">
    <w:name w:val="Normal Indent 2"/>
    <w:basedOn w:val="NormalIndent"/>
    <w:qFormat/>
    <w:rsid w:val="00F75593"/>
    <w:pPr>
      <w:ind w:left="720"/>
    </w:pPr>
  </w:style>
  <w:style w:type="paragraph" w:customStyle="1" w:styleId="Normal0">
    <w:name w:val="Normal+"/>
    <w:basedOn w:val="Normal"/>
    <w:next w:val="Normal"/>
    <w:qFormat/>
    <w:rsid w:val="00F75593"/>
    <w:pPr>
      <w:spacing w:before="180"/>
    </w:pPr>
  </w:style>
  <w:style w:type="paragraph" w:customStyle="1" w:styleId="Note">
    <w:name w:val="Note"/>
    <w:basedOn w:val="Normal"/>
    <w:next w:val="Normal"/>
    <w:qFormat/>
    <w:rsid w:val="00F75593"/>
    <w:pPr>
      <w:spacing w:before="360" w:after="360"/>
      <w:ind w:left="1440" w:right="720" w:hanging="720"/>
    </w:pPr>
    <w:rPr>
      <w:color w:val="000000"/>
    </w:rPr>
  </w:style>
  <w:style w:type="paragraph" w:customStyle="1" w:styleId="Spacer">
    <w:name w:val="Spacer"/>
    <w:basedOn w:val="Normal"/>
    <w:next w:val="Normal"/>
    <w:qFormat/>
    <w:rsid w:val="00F75593"/>
    <w:pPr>
      <w:spacing w:after="0"/>
    </w:pPr>
  </w:style>
  <w:style w:type="paragraph" w:customStyle="1" w:styleId="SuperTitle">
    <w:name w:val="SuperTitle"/>
    <w:basedOn w:val="Title"/>
    <w:rsid w:val="00F75593"/>
    <w:pPr>
      <w:pBdr>
        <w:top w:val="single" w:sz="48" w:space="1" w:color="auto"/>
      </w:pBdr>
      <w:spacing w:before="960" w:after="0"/>
      <w:ind w:left="1440"/>
    </w:pPr>
    <w:rPr>
      <w:sz w:val="28"/>
    </w:rPr>
  </w:style>
  <w:style w:type="paragraph" w:customStyle="1" w:styleId="TableBullet">
    <w:name w:val="Table Bullet"/>
    <w:basedOn w:val="ListBullet"/>
    <w:qFormat/>
    <w:rsid w:val="00F75593"/>
    <w:pPr>
      <w:numPr>
        <w:numId w:val="17"/>
      </w:numPr>
      <w:tabs>
        <w:tab w:val="clear" w:pos="720"/>
        <w:tab w:val="clear" w:pos="1080"/>
        <w:tab w:val="clear" w:pos="1800"/>
        <w:tab w:val="clear" w:pos="2160"/>
      </w:tabs>
      <w:spacing w:before="80" w:after="80"/>
    </w:pPr>
    <w:rPr>
      <w:sz w:val="18"/>
    </w:rPr>
  </w:style>
  <w:style w:type="character" w:customStyle="1" w:styleId="TableCodeText">
    <w:name w:val="Table Code Text"/>
    <w:basedOn w:val="CodeText"/>
    <w:uiPriority w:val="17"/>
    <w:qFormat/>
    <w:rsid w:val="00F75593"/>
    <w:rPr>
      <w:rFonts w:ascii="Courier New" w:hAnsi="Courier New"/>
      <w:sz w:val="18"/>
    </w:rPr>
  </w:style>
  <w:style w:type="table" w:styleId="TableColumns5">
    <w:name w:val="Table Columns 5"/>
    <w:basedOn w:val="TableNormal"/>
    <w:rsid w:val="00F75593"/>
    <w:pPr>
      <w:tabs>
        <w:tab w:val="left" w:pos="360"/>
        <w:tab w:val="left" w:pos="720"/>
        <w:tab w:val="left" w:pos="1080"/>
        <w:tab w:val="left" w:pos="1440"/>
        <w:tab w:val="left" w:pos="1800"/>
        <w:tab w:val="left" w:pos="2160"/>
      </w:tabs>
      <w:spacing w:after="180" w:line="240" w:lineRule="auto"/>
    </w:pPr>
    <w:rPr>
      <w:rFonts w:ascii="Times New Roman" w:eastAsia="Times New Roman" w:hAnsi="Times New Roman" w:cs="Times New Roman"/>
      <w:sz w:val="20"/>
      <w:szCs w:val="20"/>
    </w:rPr>
    <w:tblPr>
      <w:tblStyleColBandSize w:val="1"/>
      <w:tblInd w:w="0" w:type="dxa"/>
      <w:tblBorders>
        <w:top w:val="single" w:sz="12" w:space="0" w:color="808080"/>
        <w:left w:val="single" w:sz="12" w:space="0" w:color="808080"/>
        <w:bottom w:val="single" w:sz="12" w:space="0" w:color="808080"/>
        <w:right w:val="single" w:sz="12" w:space="0" w:color="808080"/>
        <w:insideV w:val="single" w:sz="6" w:space="0" w:color="C0C0C0"/>
      </w:tblBorders>
      <w:tblCellMar>
        <w:top w:w="0" w:type="dxa"/>
        <w:left w:w="108" w:type="dxa"/>
        <w:bottom w:w="0" w:type="dxa"/>
        <w:right w:w="108" w:type="dxa"/>
      </w:tblCellMar>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Grid">
    <w:name w:val="Table Grid"/>
    <w:basedOn w:val="TableNormal"/>
    <w:rsid w:val="00F75593"/>
    <w:pPr>
      <w:spacing w:after="0" w:line="240" w:lineRule="auto"/>
    </w:pPr>
    <w:rPr>
      <w:rFonts w:ascii="Times New Roman" w:eastAsia="Times New Roman" w:hAnsi="Times New Roman" w:cs="Times New Roman"/>
      <w:sz w:val="20"/>
      <w:szCs w:val="20"/>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styleId="TableGrid5">
    <w:name w:val="Table Grid 5"/>
    <w:basedOn w:val="TableNormal"/>
    <w:rsid w:val="00F75593"/>
    <w:pPr>
      <w:tabs>
        <w:tab w:val="left" w:pos="360"/>
        <w:tab w:val="left" w:pos="720"/>
        <w:tab w:val="left" w:pos="1080"/>
        <w:tab w:val="left" w:pos="1440"/>
        <w:tab w:val="left" w:pos="1800"/>
        <w:tab w:val="left" w:pos="2160"/>
      </w:tabs>
      <w:spacing w:after="180" w:line="240" w:lineRule="auto"/>
    </w:pPr>
    <w:rPr>
      <w:rFonts w:ascii="Times New Roman" w:eastAsia="Times New Roman" w:hAnsi="Times New Roman" w:cs="Times New Roman"/>
      <w:sz w:val="20"/>
      <w:szCs w:val="20"/>
    </w:rPr>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paragraph" w:customStyle="1" w:styleId="TableHeading">
    <w:name w:val="Table Heading"/>
    <w:basedOn w:val="Normal"/>
    <w:qFormat/>
    <w:rsid w:val="00CF5A89"/>
    <w:pPr>
      <w:keepNext/>
      <w:keepLines/>
      <w:spacing w:before="180" w:after="190"/>
    </w:pPr>
    <w:rPr>
      <w:b/>
      <w:color w:val="005B94"/>
      <w:sz w:val="18"/>
    </w:rPr>
  </w:style>
  <w:style w:type="paragraph" w:customStyle="1" w:styleId="TableIndent">
    <w:name w:val="Table Indent"/>
    <w:basedOn w:val="NormalIndent"/>
    <w:qFormat/>
    <w:rsid w:val="00F75593"/>
    <w:pPr>
      <w:spacing w:before="80" w:after="80"/>
      <w:ind w:left="240"/>
    </w:pPr>
    <w:rPr>
      <w:sz w:val="18"/>
    </w:rPr>
  </w:style>
  <w:style w:type="paragraph" w:customStyle="1" w:styleId="TableNumber">
    <w:name w:val="Table Number"/>
    <w:basedOn w:val="TableBullet"/>
    <w:uiPriority w:val="17"/>
    <w:qFormat/>
    <w:rsid w:val="00F75593"/>
    <w:pPr>
      <w:numPr>
        <w:ilvl w:val="1"/>
        <w:numId w:val="19"/>
      </w:numPr>
    </w:pPr>
  </w:style>
  <w:style w:type="paragraph" w:customStyle="1" w:styleId="TableNumberStart">
    <w:name w:val="Table Number Start"/>
    <w:basedOn w:val="Normal"/>
    <w:next w:val="TableNumber"/>
    <w:uiPriority w:val="17"/>
    <w:qFormat/>
    <w:rsid w:val="00F75593"/>
    <w:pPr>
      <w:keepNext/>
      <w:numPr>
        <w:numId w:val="19"/>
      </w:numPr>
      <w:tabs>
        <w:tab w:val="clear" w:pos="360"/>
      </w:tabs>
      <w:spacing w:before="120" w:after="120"/>
    </w:pPr>
    <w:rPr>
      <w:color w:val="000000" w:themeColor="text1"/>
      <w:sz w:val="18"/>
    </w:rPr>
  </w:style>
  <w:style w:type="paragraph" w:customStyle="1" w:styleId="TableText">
    <w:name w:val="Table Text"/>
    <w:basedOn w:val="Normal"/>
    <w:qFormat/>
    <w:rsid w:val="00F75593"/>
    <w:pPr>
      <w:spacing w:before="120" w:after="120"/>
    </w:pPr>
    <w:rPr>
      <w:sz w:val="18"/>
    </w:rPr>
  </w:style>
  <w:style w:type="paragraph" w:styleId="TOC1">
    <w:name w:val="toc 1"/>
    <w:basedOn w:val="Normal"/>
    <w:next w:val="Normal"/>
    <w:autoRedefine/>
    <w:uiPriority w:val="39"/>
    <w:rsid w:val="00F75593"/>
    <w:pPr>
      <w:tabs>
        <w:tab w:val="clear" w:pos="360"/>
        <w:tab w:val="clear" w:pos="720"/>
        <w:tab w:val="clear" w:pos="1080"/>
        <w:tab w:val="clear" w:pos="1440"/>
        <w:tab w:val="clear" w:pos="1800"/>
        <w:tab w:val="clear" w:pos="2160"/>
        <w:tab w:val="right" w:leader="dot" w:pos="8640"/>
      </w:tabs>
      <w:spacing w:before="240" w:after="100"/>
    </w:pPr>
    <w:rPr>
      <w:b/>
      <w:noProof/>
      <w:color w:val="1F497D" w:themeColor="text2"/>
    </w:rPr>
  </w:style>
  <w:style w:type="paragraph" w:styleId="TOC2">
    <w:name w:val="toc 2"/>
    <w:basedOn w:val="Normal"/>
    <w:next w:val="Normal"/>
    <w:autoRedefine/>
    <w:uiPriority w:val="39"/>
    <w:rsid w:val="00F75593"/>
    <w:pPr>
      <w:tabs>
        <w:tab w:val="clear" w:pos="360"/>
        <w:tab w:val="clear" w:pos="720"/>
        <w:tab w:val="clear" w:pos="1080"/>
        <w:tab w:val="clear" w:pos="1440"/>
        <w:tab w:val="clear" w:pos="1800"/>
        <w:tab w:val="clear" w:pos="2160"/>
        <w:tab w:val="right" w:leader="dot" w:pos="8640"/>
      </w:tabs>
      <w:spacing w:after="100"/>
      <w:ind w:left="288"/>
    </w:pPr>
  </w:style>
  <w:style w:type="paragraph" w:styleId="TOC3">
    <w:name w:val="toc 3"/>
    <w:basedOn w:val="Normal"/>
    <w:next w:val="Normal"/>
    <w:autoRedefine/>
    <w:uiPriority w:val="39"/>
    <w:rsid w:val="00F071FD"/>
    <w:pPr>
      <w:keepNext/>
      <w:tabs>
        <w:tab w:val="clear" w:pos="360"/>
        <w:tab w:val="clear" w:pos="720"/>
        <w:tab w:val="clear" w:pos="1080"/>
        <w:tab w:val="clear" w:pos="1440"/>
        <w:tab w:val="clear" w:pos="1800"/>
        <w:tab w:val="clear" w:pos="2160"/>
        <w:tab w:val="right" w:leader="dot" w:pos="8640"/>
      </w:tabs>
      <w:spacing w:after="100"/>
      <w:ind w:left="576"/>
    </w:pPr>
    <w:rPr>
      <w:noProof/>
    </w:rPr>
  </w:style>
  <w:style w:type="paragraph" w:styleId="TOCHeading">
    <w:name w:val="TOC Heading"/>
    <w:basedOn w:val="Heading1"/>
    <w:next w:val="Normal"/>
    <w:uiPriority w:val="39"/>
    <w:qFormat/>
    <w:rsid w:val="00F75593"/>
    <w:pPr>
      <w:keepNext/>
      <w:keepLines/>
      <w:spacing w:before="480" w:after="480" w:line="276" w:lineRule="auto"/>
      <w:jc w:val="left"/>
      <w:outlineLvl w:val="9"/>
    </w:pPr>
    <w:rPr>
      <w:rFonts w:eastAsiaTheme="majorEastAsia" w:cstheme="majorBidi"/>
      <w:color w:val="365F91" w:themeColor="accent1" w:themeShade="BF"/>
      <w:sz w:val="28"/>
    </w:rPr>
  </w:style>
  <w:style w:type="paragraph" w:customStyle="1" w:styleId="WhatsThis">
    <w:name w:val="WhatsThis"/>
    <w:basedOn w:val="Heading3"/>
    <w:next w:val="Normal"/>
    <w:rsid w:val="00F75593"/>
    <w:pPr>
      <w:outlineLvl w:val="9"/>
    </w:pPr>
  </w:style>
  <w:style w:type="character" w:customStyle="1" w:styleId="xRef">
    <w:name w:val="xRef"/>
    <w:basedOn w:val="Hyperlink"/>
    <w:uiPriority w:val="1"/>
    <w:qFormat/>
    <w:rsid w:val="00F75593"/>
    <w:rPr>
      <w:color w:val="0000FF"/>
      <w:u w:val="single"/>
    </w:rPr>
  </w:style>
  <w:style w:type="character" w:customStyle="1" w:styleId="CompanyConfidential">
    <w:name w:val="Company Confidential"/>
    <w:basedOn w:val="DefaultParagraphFont"/>
    <w:uiPriority w:val="9"/>
    <w:rsid w:val="009D2A52"/>
    <w:rPr>
      <w:vanish/>
    </w:rPr>
  </w:style>
  <w:style w:type="table" w:styleId="LightShading-Accent5">
    <w:name w:val="Light Shading Accent 5"/>
    <w:basedOn w:val="TableNormal"/>
    <w:uiPriority w:val="60"/>
    <w:rsid w:val="001B08DC"/>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tblStylePr w:type="band2Horz">
      <w:rPr>
        <w:color w:val="auto"/>
      </w:rPr>
    </w:tblStylePr>
  </w:style>
  <w:style w:type="table" w:styleId="MediumShading1-Accent2">
    <w:name w:val="Medium Shading 1 Accent 2"/>
    <w:basedOn w:val="TableNormal"/>
    <w:uiPriority w:val="63"/>
    <w:rsid w:val="00273BAF"/>
    <w:pPr>
      <w:spacing w:after="0" w:line="240" w:lineRule="auto"/>
    </w:pPr>
    <w:tblPr>
      <w:tblStyleRowBandSize w:val="1"/>
      <w:tblStyleColBandSize w:val="1"/>
      <w:tblInd w:w="0" w:type="dxa"/>
      <w:tblBorders>
        <w:top w:val="single" w:sz="2" w:space="0" w:color="8DB3E2"/>
        <w:left w:val="single" w:sz="2" w:space="0" w:color="8DB3E2"/>
        <w:bottom w:val="single" w:sz="2" w:space="0" w:color="8DB3E2"/>
        <w:right w:val="single" w:sz="2" w:space="0" w:color="8DB3E2"/>
        <w:insideH w:val="single" w:sz="2" w:space="0" w:color="8DB3E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11">
    <w:name w:val="Medium Shading 1 Accent 1"/>
    <w:basedOn w:val="TableNormal"/>
    <w:uiPriority w:val="63"/>
    <w:rsid w:val="009C64F8"/>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21">
    <w:name w:val="Medium Shading 2"/>
    <w:basedOn w:val="TableNormal"/>
    <w:uiPriority w:val="64"/>
    <w:rsid w:val="00273BAF"/>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Grid1-Accent1">
    <w:name w:val="Medium Grid 1 Accent 1"/>
    <w:basedOn w:val="TableNormal"/>
    <w:uiPriority w:val="67"/>
    <w:rsid w:val="00A3570F"/>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paragraph" w:customStyle="1" w:styleId="SoftwareName">
    <w:name w:val="Software Name"/>
    <w:basedOn w:val="Title"/>
    <w:uiPriority w:val="39"/>
    <w:qFormat/>
    <w:rsid w:val="00D917E0"/>
    <w:rPr>
      <w:color w:val="0063F3"/>
      <w:sz w:val="44"/>
      <w:szCs w:val="44"/>
    </w:rPr>
  </w:style>
  <w:style w:type="paragraph" w:styleId="NoteHeading">
    <w:name w:val="Note Heading"/>
    <w:basedOn w:val="Normal"/>
    <w:next w:val="Normal"/>
    <w:link w:val="NoteHeadingChar"/>
    <w:uiPriority w:val="39"/>
    <w:rsid w:val="001B4D35"/>
    <w:pPr>
      <w:spacing w:after="0"/>
    </w:pPr>
    <w:rPr>
      <w:b/>
      <w:color w:val="005B94"/>
    </w:rPr>
  </w:style>
  <w:style w:type="character" w:customStyle="1" w:styleId="NoteHeadingChar">
    <w:name w:val="Note Heading Char"/>
    <w:basedOn w:val="DefaultParagraphFont"/>
    <w:link w:val="NoteHeading"/>
    <w:uiPriority w:val="39"/>
    <w:rsid w:val="001B4D35"/>
    <w:rPr>
      <w:rFonts w:ascii="Verdana" w:eastAsia="Times New Roman" w:hAnsi="Verdana" w:cs="Times New Roman"/>
      <w:b/>
      <w:color w:val="005B94"/>
      <w:sz w:val="20"/>
      <w:szCs w:val="24"/>
    </w:rPr>
  </w:style>
  <w:style w:type="table" w:customStyle="1" w:styleId="RecombinantBasic">
    <w:name w:val="Recombinant Basic"/>
    <w:basedOn w:val="TableGrid"/>
    <w:uiPriority w:val="99"/>
    <w:qFormat/>
    <w:rsid w:val="007C1172"/>
    <w:pPr>
      <w:spacing w:before="120" w:after="120"/>
    </w:pPr>
    <w:rPr>
      <w:rFonts w:ascii="Verdana" w:hAnsi="Verdana"/>
      <w:sz w:val="18"/>
    </w:rPr>
    <w:tblPr>
      <w:tblInd w:w="0" w:type="dxa"/>
      <w:tblBorders>
        <w:top w:val="single" w:sz="12" w:space="0" w:color="auto"/>
        <w:left w:val="single" w:sz="12" w:space="0" w:color="auto"/>
        <w:bottom w:val="single" w:sz="12" w:space="0" w:color="auto"/>
        <w:right w:val="single" w:sz="12" w:space="0" w:color="auto"/>
        <w:insideH w:val="single" w:sz="4" w:space="0" w:color="000000" w:themeColor="text1"/>
        <w:insideV w:val="single" w:sz="4" w:space="0" w:color="000000" w:themeColor="text1"/>
      </w:tblBorders>
      <w:tblCellMar>
        <w:top w:w="0" w:type="dxa"/>
        <w:left w:w="108" w:type="dxa"/>
        <w:bottom w:w="0" w:type="dxa"/>
        <w:right w:w="108" w:type="dxa"/>
      </w:tblCellMar>
    </w:tblPr>
    <w:trPr>
      <w:cantSplit/>
    </w:trPr>
    <w:tblStylePr w:type="firstRow">
      <w:pPr>
        <w:wordWrap/>
        <w:spacing w:beforeLines="0" w:beforeAutospacing="0" w:afterLines="0" w:afterAutospacing="0" w:line="240" w:lineRule="auto"/>
        <w:contextualSpacing w:val="0"/>
      </w:pPr>
      <w:rPr>
        <w:rFonts w:ascii="Verdana" w:hAnsi="Verdana"/>
        <w:b w:val="0"/>
        <w:color w:val="1F497D" w:themeColor="text2"/>
        <w:sz w:val="18"/>
      </w:rPr>
      <w:tblPr/>
      <w:trPr>
        <w:cantSplit/>
        <w:tblHeader/>
      </w:trPr>
      <w:tcPr>
        <w:tcBorders>
          <w:top w:val="single" w:sz="12" w:space="0" w:color="auto"/>
          <w:left w:val="single" w:sz="12" w:space="0" w:color="auto"/>
          <w:bottom w:val="double" w:sz="6" w:space="0" w:color="auto"/>
          <w:right w:val="single" w:sz="12" w:space="0" w:color="auto"/>
        </w:tcBorders>
        <w:vAlign w:val="center"/>
      </w:tcPr>
    </w:tblStylePr>
  </w:style>
  <w:style w:type="paragraph" w:customStyle="1" w:styleId="RevisonHistory">
    <w:name w:val="Revison History"/>
    <w:basedOn w:val="Normal"/>
    <w:next w:val="Normal"/>
    <w:qFormat/>
    <w:rsid w:val="00B96A6F"/>
    <w:pPr>
      <w:spacing w:before="1440"/>
    </w:pPr>
    <w:rPr>
      <w:rFonts w:ascii="Arial" w:hAnsi="Arial" w:cs="Arial"/>
      <w:b/>
      <w:color w:val="005B94"/>
      <w:sz w:val="28"/>
      <w:szCs w:val="28"/>
    </w:rPr>
  </w:style>
  <w:style w:type="character" w:styleId="PlaceholderText">
    <w:name w:val="Placeholder Text"/>
    <w:basedOn w:val="DefaultParagraphFont"/>
    <w:uiPriority w:val="99"/>
    <w:semiHidden/>
    <w:rsid w:val="005B1E2E"/>
    <w:rPr>
      <w:color w:val="808080"/>
    </w:rPr>
  </w:style>
  <w:style w:type="character" w:styleId="BookTitle">
    <w:name w:val="Book Title"/>
    <w:basedOn w:val="DefaultParagraphFont"/>
    <w:uiPriority w:val="99"/>
    <w:semiHidden/>
    <w:rsid w:val="00403E36"/>
    <w:rPr>
      <w:b/>
      <w:bCs/>
      <w:smallCaps/>
      <w:spacing w:val="5"/>
    </w:rPr>
  </w:style>
  <w:style w:type="paragraph" w:customStyle="1" w:styleId="HeadingBase">
    <w:name w:val="Heading Base"/>
    <w:basedOn w:val="Normal"/>
    <w:rsid w:val="00BC6E77"/>
    <w:rPr>
      <w:rFonts w:ascii="Arial" w:hAnsi="Arial"/>
      <w:b/>
    </w:rPr>
  </w:style>
  <w:style w:type="paragraph" w:styleId="BodyText">
    <w:name w:val="Body Text"/>
    <w:basedOn w:val="Normal"/>
    <w:link w:val="BodyTextChar"/>
    <w:rsid w:val="00BC6E77"/>
    <w:pPr>
      <w:spacing w:before="115"/>
      <w:ind w:left="2880"/>
    </w:pPr>
  </w:style>
  <w:style w:type="character" w:customStyle="1" w:styleId="BodyTextChar">
    <w:name w:val="Body Text Char"/>
    <w:basedOn w:val="DefaultParagraphFont"/>
    <w:link w:val="BodyText"/>
    <w:rsid w:val="00BC6E77"/>
    <w:rPr>
      <w:rFonts w:ascii="Verdana" w:eastAsia="Times New Roman" w:hAnsi="Verdana" w:cs="Times New Roman"/>
      <w:sz w:val="20"/>
      <w:szCs w:val="24"/>
    </w:rPr>
  </w:style>
  <w:style w:type="paragraph" w:styleId="List">
    <w:name w:val="List"/>
    <w:basedOn w:val="Normal"/>
    <w:rsid w:val="00BC6E77"/>
    <w:pPr>
      <w:ind w:left="360" w:hanging="360"/>
      <w:contextualSpacing/>
    </w:pPr>
  </w:style>
  <w:style w:type="paragraph" w:customStyle="1" w:styleId="Definition">
    <w:name w:val="Definition"/>
    <w:basedOn w:val="BodyText"/>
    <w:rsid w:val="00BC6E77"/>
  </w:style>
  <w:style w:type="paragraph" w:customStyle="1" w:styleId="BodyTextTable">
    <w:name w:val="Body Text Table"/>
    <w:basedOn w:val="BodyText"/>
    <w:rsid w:val="00BC6E77"/>
    <w:pPr>
      <w:ind w:left="0"/>
    </w:pPr>
  </w:style>
  <w:style w:type="paragraph" w:customStyle="1" w:styleId="BodyTable">
    <w:name w:val="BodyTable"/>
    <w:basedOn w:val="Normal"/>
    <w:rsid w:val="00BC6E77"/>
    <w:pPr>
      <w:spacing w:before="115"/>
    </w:pPr>
  </w:style>
  <w:style w:type="paragraph" w:styleId="Caption">
    <w:name w:val="caption"/>
    <w:basedOn w:val="BodyText"/>
    <w:next w:val="BodyText"/>
    <w:qFormat/>
    <w:rsid w:val="00BC6E77"/>
    <w:pPr>
      <w:tabs>
        <w:tab w:val="left" w:pos="3600"/>
        <w:tab w:val="left" w:pos="3960"/>
      </w:tabs>
      <w:spacing w:before="60" w:after="160"/>
    </w:pPr>
    <w:rPr>
      <w:i/>
      <w:sz w:val="18"/>
    </w:rPr>
  </w:style>
  <w:style w:type="paragraph" w:customStyle="1" w:styleId="CodeBase">
    <w:name w:val="Code Base"/>
    <w:basedOn w:val="BodyText"/>
    <w:rsid w:val="00BC6E77"/>
    <w:rPr>
      <w:rFonts w:ascii="Courier New" w:hAnsi="Courier New"/>
    </w:rPr>
  </w:style>
  <w:style w:type="paragraph" w:customStyle="1" w:styleId="CodeExplained">
    <w:name w:val="CodeExplained"/>
    <w:basedOn w:val="CodeBase"/>
    <w:rsid w:val="00BC6E77"/>
    <w:pPr>
      <w:spacing w:after="40"/>
      <w:ind w:left="3240"/>
    </w:pPr>
  </w:style>
  <w:style w:type="character" w:customStyle="1" w:styleId="D2HNoGloss">
    <w:name w:val="D2HNoGloss"/>
    <w:rsid w:val="00BC6E77"/>
  </w:style>
  <w:style w:type="paragraph" w:customStyle="1" w:styleId="Figures">
    <w:name w:val="Figures"/>
    <w:basedOn w:val="BodyText"/>
    <w:next w:val="Caption"/>
    <w:rsid w:val="00BC6E77"/>
    <w:pPr>
      <w:tabs>
        <w:tab w:val="left" w:pos="3600"/>
        <w:tab w:val="left" w:pos="3960"/>
      </w:tabs>
      <w:spacing w:before="140" w:after="60"/>
    </w:pPr>
  </w:style>
  <w:style w:type="paragraph" w:customStyle="1" w:styleId="FiguresTable">
    <w:name w:val="Figures Table"/>
    <w:basedOn w:val="Figures"/>
    <w:rsid w:val="00BC6E77"/>
    <w:pPr>
      <w:ind w:left="720"/>
    </w:pPr>
  </w:style>
  <w:style w:type="paragraph" w:customStyle="1" w:styleId="Jump">
    <w:name w:val="Jump"/>
    <w:basedOn w:val="BodyText"/>
    <w:rsid w:val="00BC6E77"/>
    <w:rPr>
      <w:rFonts w:ascii="Arial" w:hAnsi="Arial"/>
      <w:color w:val="FF00FF"/>
      <w:u w:val="double"/>
    </w:rPr>
  </w:style>
  <w:style w:type="paragraph" w:customStyle="1" w:styleId="RelatedHead">
    <w:name w:val="RelatedHead"/>
    <w:basedOn w:val="HeadingBase"/>
    <w:next w:val="Jump"/>
    <w:rsid w:val="00BC6E77"/>
    <w:pPr>
      <w:spacing w:before="120" w:after="60"/>
      <w:ind w:left="2880"/>
    </w:pPr>
    <w:rPr>
      <w:color w:val="FF00FF"/>
      <w:sz w:val="24"/>
    </w:rPr>
  </w:style>
  <w:style w:type="character" w:customStyle="1" w:styleId="C1HGroup">
    <w:name w:val="C1H Group"/>
    <w:rsid w:val="00BC6E77"/>
    <w:rPr>
      <w:i/>
      <w:color w:val="808000"/>
    </w:rPr>
  </w:style>
  <w:style w:type="paragraph" w:styleId="List2">
    <w:name w:val="List 2"/>
    <w:basedOn w:val="Normal"/>
    <w:rsid w:val="00BC6E77"/>
    <w:pPr>
      <w:ind w:left="720" w:hanging="360"/>
      <w:contextualSpacing/>
    </w:pPr>
  </w:style>
  <w:style w:type="paragraph" w:customStyle="1" w:styleId="ListTable">
    <w:name w:val="List Table"/>
    <w:basedOn w:val="List"/>
    <w:rsid w:val="00BC6E77"/>
    <w:pPr>
      <w:ind w:left="1080"/>
    </w:pPr>
  </w:style>
  <w:style w:type="paragraph" w:customStyle="1" w:styleId="MarginNote">
    <w:name w:val="Margin Note"/>
    <w:basedOn w:val="BodyText"/>
    <w:rsid w:val="00BC6E77"/>
    <w:pPr>
      <w:spacing w:before="122"/>
      <w:ind w:left="0" w:right="432"/>
    </w:pPr>
    <w:rPr>
      <w:i/>
    </w:rPr>
  </w:style>
  <w:style w:type="paragraph" w:customStyle="1" w:styleId="Source">
    <w:name w:val="Source"/>
    <w:basedOn w:val="CodeBase"/>
    <w:rsid w:val="00BC6E77"/>
    <w:pPr>
      <w:keepNext/>
      <w:keepLines/>
      <w:pBdr>
        <w:top w:val="single" w:sz="6" w:space="1" w:color="auto"/>
        <w:left w:val="single" w:sz="6" w:space="1" w:color="auto"/>
        <w:bottom w:val="single" w:sz="6" w:space="1" w:color="auto"/>
        <w:right w:val="single" w:sz="6" w:space="1" w:color="auto"/>
      </w:pBdr>
      <w:tabs>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spacing w:before="0"/>
    </w:pPr>
    <w:rPr>
      <w:sz w:val="16"/>
    </w:rPr>
  </w:style>
  <w:style w:type="paragraph" w:customStyle="1" w:styleId="SourceTop">
    <w:name w:val="SourceTop"/>
    <w:basedOn w:val="Source"/>
    <w:next w:val="Source"/>
    <w:rsid w:val="00BC6E77"/>
    <w:pPr>
      <w:spacing w:before="115"/>
    </w:pPr>
  </w:style>
  <w:style w:type="paragraph" w:customStyle="1" w:styleId="TableBorder">
    <w:name w:val="TableBorder"/>
    <w:basedOn w:val="Normal"/>
    <w:next w:val="Normal"/>
    <w:rsid w:val="00BC6E77"/>
    <w:pPr>
      <w:spacing w:before="40" w:line="40" w:lineRule="exact"/>
      <w:ind w:left="2880"/>
    </w:pPr>
  </w:style>
  <w:style w:type="paragraph" w:customStyle="1" w:styleId="TableHeading0">
    <w:name w:val="TableHeading"/>
    <w:basedOn w:val="HeadingBase"/>
    <w:rsid w:val="00BC6E77"/>
    <w:pPr>
      <w:spacing w:before="60" w:after="60"/>
      <w:ind w:right="72"/>
    </w:pPr>
  </w:style>
  <w:style w:type="paragraph" w:customStyle="1" w:styleId="TableText0">
    <w:name w:val="TableText"/>
    <w:basedOn w:val="BodyText"/>
    <w:rsid w:val="00BC6E77"/>
    <w:pPr>
      <w:spacing w:before="40" w:after="40"/>
      <w:ind w:left="72" w:right="72"/>
    </w:pPr>
    <w:rPr>
      <w:sz w:val="18"/>
    </w:rPr>
  </w:style>
  <w:style w:type="paragraph" w:customStyle="1" w:styleId="TOCBase">
    <w:name w:val="TOC Base"/>
    <w:basedOn w:val="Normal"/>
    <w:rsid w:val="00BC6E77"/>
  </w:style>
  <w:style w:type="paragraph" w:customStyle="1" w:styleId="TOCTitle">
    <w:name w:val="TOCTitle"/>
    <w:basedOn w:val="HeadingBase"/>
    <w:rsid w:val="00BC6E77"/>
    <w:pPr>
      <w:keepNext/>
      <w:spacing w:before="960" w:after="480"/>
    </w:pPr>
    <w:rPr>
      <w:sz w:val="60"/>
    </w:rPr>
  </w:style>
  <w:style w:type="character" w:customStyle="1" w:styleId="C1HGroupInvisible">
    <w:name w:val="C1H Group Invisible"/>
    <w:rsid w:val="00BC6E77"/>
    <w:rPr>
      <w:i/>
      <w:vanish/>
      <w:color w:val="808000"/>
    </w:rPr>
  </w:style>
  <w:style w:type="paragraph" w:customStyle="1" w:styleId="C1HBullet">
    <w:name w:val="C1H Bullet"/>
    <w:basedOn w:val="BodyText"/>
    <w:rsid w:val="00BC6E77"/>
    <w:pPr>
      <w:numPr>
        <w:numId w:val="25"/>
      </w:numPr>
    </w:pPr>
  </w:style>
  <w:style w:type="paragraph" w:customStyle="1" w:styleId="C1HBullet2">
    <w:name w:val="C1H Bullet 2"/>
    <w:basedOn w:val="BodyText"/>
    <w:rsid w:val="00BC6E77"/>
    <w:pPr>
      <w:numPr>
        <w:numId w:val="26"/>
      </w:numPr>
    </w:pPr>
  </w:style>
  <w:style w:type="paragraph" w:customStyle="1" w:styleId="C1HBullet2A">
    <w:name w:val="C1H Bullet 2A"/>
    <w:basedOn w:val="BodyText"/>
    <w:rsid w:val="00BC6E77"/>
    <w:pPr>
      <w:numPr>
        <w:numId w:val="27"/>
      </w:numPr>
    </w:pPr>
  </w:style>
  <w:style w:type="paragraph" w:customStyle="1" w:styleId="C1HNumber">
    <w:name w:val="C1H Number"/>
    <w:basedOn w:val="BodyText"/>
    <w:rsid w:val="00BC6E77"/>
    <w:pPr>
      <w:numPr>
        <w:numId w:val="28"/>
      </w:numPr>
    </w:pPr>
  </w:style>
  <w:style w:type="paragraph" w:customStyle="1" w:styleId="C1HNumber2">
    <w:name w:val="C1H Number 2"/>
    <w:basedOn w:val="BodyText"/>
    <w:rsid w:val="00BC6E77"/>
    <w:pPr>
      <w:numPr>
        <w:numId w:val="29"/>
      </w:numPr>
    </w:pPr>
  </w:style>
  <w:style w:type="paragraph" w:customStyle="1" w:styleId="C1HContinue">
    <w:name w:val="C1H Continue"/>
    <w:basedOn w:val="BodyText"/>
    <w:rsid w:val="00BC6E77"/>
    <w:pPr>
      <w:ind w:left="3960"/>
    </w:pPr>
  </w:style>
  <w:style w:type="paragraph" w:customStyle="1" w:styleId="C1HContinue2">
    <w:name w:val="C1H Continue 2"/>
    <w:basedOn w:val="BodyText"/>
    <w:rsid w:val="00BC6E77"/>
    <w:pPr>
      <w:ind w:left="4320"/>
    </w:pPr>
  </w:style>
  <w:style w:type="character" w:customStyle="1" w:styleId="C1HJump">
    <w:name w:val="C1H Jump"/>
    <w:rsid w:val="00BC6E77"/>
    <w:rPr>
      <w:color w:val="008000"/>
    </w:rPr>
  </w:style>
  <w:style w:type="character" w:customStyle="1" w:styleId="C1HPopup">
    <w:name w:val="C1H Popup"/>
    <w:rsid w:val="00BC6E77"/>
    <w:rPr>
      <w:i/>
      <w:color w:val="008000"/>
    </w:rPr>
  </w:style>
  <w:style w:type="character" w:customStyle="1" w:styleId="C1HIndex">
    <w:name w:val="C1H Index"/>
    <w:rsid w:val="00BC6E77"/>
    <w:rPr>
      <w:color w:val="808000"/>
    </w:rPr>
  </w:style>
  <w:style w:type="character" w:customStyle="1" w:styleId="C1HIndexInvisible">
    <w:name w:val="C1H Index Invisible"/>
    <w:rsid w:val="00BC6E77"/>
    <w:rPr>
      <w:vanish/>
      <w:color w:val="808000"/>
    </w:rPr>
  </w:style>
  <w:style w:type="paragraph" w:customStyle="1" w:styleId="MidTopic">
    <w:name w:val="MidTopic"/>
    <w:basedOn w:val="Heading3"/>
    <w:next w:val="BodyText"/>
    <w:rsid w:val="00BC6E77"/>
    <w:pPr>
      <w:outlineLvl w:val="9"/>
    </w:pPr>
    <w:rPr>
      <w:color w:val="1F497D"/>
    </w:rPr>
  </w:style>
  <w:style w:type="character" w:customStyle="1" w:styleId="C1HKeywordLink">
    <w:name w:val="C1H Keyword Link"/>
    <w:rsid w:val="00BC6E77"/>
    <w:rPr>
      <w:color w:val="808000"/>
      <w:u w:val="single"/>
    </w:rPr>
  </w:style>
  <w:style w:type="character" w:customStyle="1" w:styleId="C1HLinkTag">
    <w:name w:val="C1H Link Tag"/>
    <w:rsid w:val="00BC6E77"/>
    <w:rPr>
      <w:color w:val="3366FF"/>
    </w:rPr>
  </w:style>
  <w:style w:type="character" w:customStyle="1" w:styleId="C1HLinkTagInvisible">
    <w:name w:val="C1H Link Tag Invisible"/>
    <w:rsid w:val="00BC6E77"/>
    <w:rPr>
      <w:vanish/>
      <w:color w:val="3366FF"/>
    </w:rPr>
  </w:style>
  <w:style w:type="character" w:customStyle="1" w:styleId="C1HContextID">
    <w:name w:val="C1H Context ID"/>
    <w:rsid w:val="00BC6E77"/>
    <w:rPr>
      <w:vanish/>
      <w:color w:val="FF00FF"/>
    </w:rPr>
  </w:style>
  <w:style w:type="character" w:customStyle="1" w:styleId="C1HConditional">
    <w:name w:val="C1H Conditional"/>
    <w:rsid w:val="00BC6E77"/>
    <w:rPr>
      <w:bdr w:val="none" w:sz="0" w:space="0" w:color="auto"/>
      <w:shd w:val="clear" w:color="auto" w:fill="D9D9D9"/>
    </w:rPr>
  </w:style>
  <w:style w:type="character" w:customStyle="1" w:styleId="C1HOnline">
    <w:name w:val="C1H Online"/>
    <w:rsid w:val="00BC6E77"/>
    <w:rPr>
      <w:bdr w:val="none" w:sz="0" w:space="0" w:color="auto"/>
      <w:shd w:val="clear" w:color="auto" w:fill="99CCFF"/>
    </w:rPr>
  </w:style>
  <w:style w:type="character" w:customStyle="1" w:styleId="C1HManual">
    <w:name w:val="C1H Manual"/>
    <w:rsid w:val="00BC6E77"/>
    <w:rPr>
      <w:bdr w:val="none" w:sz="0" w:space="0" w:color="auto"/>
      <w:shd w:val="clear" w:color="auto" w:fill="CCFFCC"/>
    </w:rPr>
  </w:style>
  <w:style w:type="paragraph" w:customStyle="1" w:styleId="C1HPopupTopicText">
    <w:name w:val="C1H Popup Topic Text"/>
    <w:basedOn w:val="BodyText"/>
    <w:rsid w:val="00BC6E77"/>
  </w:style>
  <w:style w:type="character" w:customStyle="1" w:styleId="C1HContentsTitle">
    <w:name w:val="C1H Contents Title"/>
    <w:rsid w:val="00BC6E77"/>
    <w:rPr>
      <w:color w:val="993300"/>
    </w:rPr>
  </w:style>
  <w:style w:type="character" w:customStyle="1" w:styleId="C1HTopicProperties">
    <w:name w:val="C1H Topic Properties"/>
    <w:rsid w:val="00BC6E77"/>
    <w:rPr>
      <w:vanish/>
      <w:color w:val="800080"/>
    </w:rPr>
  </w:style>
  <w:style w:type="paragraph" w:styleId="BodyTextIndent">
    <w:name w:val="Body Text Indent"/>
    <w:basedOn w:val="Normal"/>
    <w:link w:val="BodyTextIndentChar"/>
    <w:rsid w:val="00BC6E77"/>
    <w:pPr>
      <w:spacing w:after="120"/>
      <w:ind w:left="3163"/>
    </w:pPr>
  </w:style>
  <w:style w:type="character" w:customStyle="1" w:styleId="BodyTextIndentChar">
    <w:name w:val="Body Text Indent Char"/>
    <w:basedOn w:val="DefaultParagraphFont"/>
    <w:link w:val="BodyTextIndent"/>
    <w:rsid w:val="00BC6E77"/>
    <w:rPr>
      <w:rFonts w:ascii="Verdana" w:eastAsia="Times New Roman" w:hAnsi="Verdana" w:cs="Times New Roman"/>
      <w:sz w:val="20"/>
      <w:szCs w:val="24"/>
    </w:rPr>
  </w:style>
  <w:style w:type="paragraph" w:styleId="BodyTextFirstIndent">
    <w:name w:val="Body Text First Indent"/>
    <w:basedOn w:val="BodyText"/>
    <w:link w:val="BodyTextFirstIndentChar"/>
    <w:rsid w:val="00BC6E77"/>
    <w:pPr>
      <w:spacing w:before="0" w:after="120"/>
      <w:ind w:firstLine="210"/>
    </w:pPr>
  </w:style>
  <w:style w:type="character" w:customStyle="1" w:styleId="BodyTextFirstIndentChar">
    <w:name w:val="Body Text First Indent Char"/>
    <w:basedOn w:val="BodyTextChar"/>
    <w:link w:val="BodyTextFirstIndent"/>
    <w:rsid w:val="00BC6E77"/>
    <w:rPr>
      <w:rFonts w:ascii="Verdana" w:eastAsia="Times New Roman" w:hAnsi="Verdana" w:cs="Times New Roman"/>
      <w:sz w:val="20"/>
      <w:szCs w:val="24"/>
    </w:rPr>
  </w:style>
  <w:style w:type="character" w:customStyle="1" w:styleId="C1HVariable">
    <w:name w:val="C1H Variable"/>
    <w:rsid w:val="00BC6E77"/>
    <w:rPr>
      <w:i/>
      <w:color w:val="993300"/>
    </w:rPr>
  </w:style>
  <w:style w:type="paragraph" w:customStyle="1" w:styleId="--------------------------------------">
    <w:name w:val="!--------------------------------------"/>
    <w:basedOn w:val="Normal"/>
    <w:uiPriority w:val="9"/>
    <w:rsid w:val="00BC6E77"/>
    <w:pPr>
      <w:tabs>
        <w:tab w:val="clear" w:pos="360"/>
        <w:tab w:val="clear" w:pos="720"/>
        <w:tab w:val="clear" w:pos="1080"/>
        <w:tab w:val="clear" w:pos="1440"/>
        <w:tab w:val="clear" w:pos="1800"/>
        <w:tab w:val="clear" w:pos="2160"/>
      </w:tabs>
      <w:jc w:val="center"/>
    </w:pPr>
    <w:rPr>
      <w:sz w:val="48"/>
      <w:szCs w:val="48"/>
    </w:rPr>
  </w:style>
  <w:style w:type="paragraph" w:styleId="BodyText3">
    <w:name w:val="Body Text 3"/>
    <w:basedOn w:val="Normal"/>
    <w:link w:val="BodyText3Char"/>
    <w:rsid w:val="00BC6E77"/>
    <w:pPr>
      <w:spacing w:after="120"/>
    </w:pPr>
    <w:rPr>
      <w:sz w:val="16"/>
      <w:szCs w:val="16"/>
    </w:rPr>
  </w:style>
  <w:style w:type="character" w:customStyle="1" w:styleId="BodyText3Char">
    <w:name w:val="Body Text 3 Char"/>
    <w:basedOn w:val="DefaultParagraphFont"/>
    <w:link w:val="BodyText3"/>
    <w:rsid w:val="00BC6E77"/>
    <w:rPr>
      <w:rFonts w:ascii="Verdana" w:eastAsia="Times New Roman" w:hAnsi="Verdana" w:cs="Times New Roman"/>
      <w:sz w:val="16"/>
      <w:szCs w:val="16"/>
    </w:rPr>
  </w:style>
  <w:style w:type="paragraph" w:styleId="DocumentMap">
    <w:name w:val="Document Map"/>
    <w:basedOn w:val="Normal"/>
    <w:link w:val="DocumentMapChar"/>
    <w:rsid w:val="00BC6E77"/>
    <w:pPr>
      <w:spacing w:after="0"/>
    </w:pPr>
    <w:rPr>
      <w:rFonts w:ascii="Tahoma" w:hAnsi="Tahoma" w:cs="Tahoma"/>
      <w:sz w:val="16"/>
      <w:szCs w:val="16"/>
    </w:rPr>
  </w:style>
  <w:style w:type="character" w:customStyle="1" w:styleId="DocumentMapChar">
    <w:name w:val="Document Map Char"/>
    <w:basedOn w:val="DefaultParagraphFont"/>
    <w:link w:val="DocumentMap"/>
    <w:rsid w:val="00BC6E77"/>
    <w:rPr>
      <w:rFonts w:ascii="Tahoma" w:eastAsia="Times New Roman" w:hAnsi="Tahoma" w:cs="Tahoma"/>
      <w:sz w:val="16"/>
      <w:szCs w:val="16"/>
    </w:rPr>
  </w:style>
  <w:style w:type="character" w:styleId="FollowedHyperlink">
    <w:name w:val="FollowedHyperlink"/>
    <w:basedOn w:val="DefaultParagraphFont"/>
    <w:rsid w:val="00BC6E77"/>
    <w:rPr>
      <w:color w:val="800080" w:themeColor="followedHyperlink"/>
      <w:u w:val="single"/>
    </w:rPr>
  </w:style>
  <w:style w:type="paragraph" w:customStyle="1" w:styleId="InvisibleHeader">
    <w:name w:val="Invisible Header"/>
    <w:basedOn w:val="Normal"/>
    <w:qFormat/>
    <w:rsid w:val="00BC6E77"/>
    <w:pPr>
      <w:keepNext/>
      <w:keepLines/>
      <w:spacing w:after="0" w:line="14" w:lineRule="exact"/>
    </w:pPr>
    <w:rPr>
      <w:color w:val="FFFFFF" w:themeColor="background1"/>
      <w:sz w:val="2"/>
    </w:rPr>
  </w:style>
  <w:style w:type="paragraph" w:styleId="List3">
    <w:name w:val="List 3"/>
    <w:basedOn w:val="Normal"/>
    <w:rsid w:val="00BC6E77"/>
    <w:pPr>
      <w:ind w:left="1080" w:hanging="360"/>
      <w:contextualSpacing/>
    </w:pPr>
  </w:style>
  <w:style w:type="paragraph" w:styleId="List5">
    <w:name w:val="List 5"/>
    <w:basedOn w:val="Normal"/>
    <w:rsid w:val="00BC6E77"/>
    <w:pPr>
      <w:ind w:left="1800" w:hanging="360"/>
      <w:contextualSpacing/>
    </w:pPr>
  </w:style>
  <w:style w:type="paragraph" w:styleId="ListContinue">
    <w:name w:val="List Continue"/>
    <w:basedOn w:val="ListNumber"/>
    <w:rsid w:val="00BC6E77"/>
    <w:pPr>
      <w:numPr>
        <w:numId w:val="0"/>
      </w:numPr>
    </w:pPr>
  </w:style>
  <w:style w:type="paragraph" w:styleId="ListContinue2">
    <w:name w:val="List Continue 2"/>
    <w:basedOn w:val="Normal"/>
    <w:rsid w:val="00BC6E77"/>
    <w:pPr>
      <w:spacing w:after="120"/>
      <w:ind w:left="720"/>
      <w:contextualSpacing/>
    </w:pPr>
  </w:style>
  <w:style w:type="paragraph" w:styleId="ListContinue5">
    <w:name w:val="List Continue 5"/>
    <w:basedOn w:val="Normal"/>
    <w:rsid w:val="00BC6E77"/>
    <w:pPr>
      <w:spacing w:after="120"/>
      <w:ind w:left="1800"/>
      <w:contextualSpacing/>
    </w:pPr>
  </w:style>
  <w:style w:type="paragraph" w:customStyle="1" w:styleId="ListNumberStart">
    <w:name w:val="List Number Start"/>
    <w:basedOn w:val="ListNumber"/>
    <w:next w:val="ListNumber"/>
    <w:qFormat/>
    <w:rsid w:val="00BC6E77"/>
    <w:pPr>
      <w:numPr>
        <w:ilvl w:val="0"/>
        <w:numId w:val="30"/>
      </w:numPr>
      <w:tabs>
        <w:tab w:val="clear" w:pos="720"/>
      </w:tabs>
    </w:pPr>
  </w:style>
  <w:style w:type="table" w:customStyle="1" w:styleId="Nolines">
    <w:name w:val="No lines"/>
    <w:basedOn w:val="TableNormal"/>
    <w:uiPriority w:val="99"/>
    <w:qFormat/>
    <w:rsid w:val="00BC6E77"/>
    <w:pPr>
      <w:spacing w:after="0" w:line="240" w:lineRule="auto"/>
    </w:pPr>
    <w:rPr>
      <w:rFonts w:ascii="Times New Roman" w:eastAsia="Times New Roman" w:hAnsi="Times New Roman" w:cs="Times New Roman"/>
      <w:sz w:val="20"/>
      <w:szCs w:val="20"/>
    </w:rPr>
    <w:tblPr>
      <w:tblInd w:w="0" w:type="dxa"/>
      <w:tblCellMar>
        <w:top w:w="0" w:type="dxa"/>
        <w:left w:w="108" w:type="dxa"/>
        <w:bottom w:w="0" w:type="dxa"/>
        <w:right w:w="108" w:type="dxa"/>
      </w:tblCellMar>
    </w:tblPr>
  </w:style>
  <w:style w:type="table" w:customStyle="1" w:styleId="tranSMARTTable">
    <w:name w:val="tranSMART Table"/>
    <w:basedOn w:val="TableGrid"/>
    <w:uiPriority w:val="99"/>
    <w:qFormat/>
    <w:rsid w:val="00BC6E77"/>
    <w:pPr>
      <w:spacing w:before="120" w:after="120"/>
    </w:pPr>
    <w:rPr>
      <w:rFonts w:ascii="Verdana" w:hAnsi="Verdana"/>
      <w:sz w:val="18"/>
    </w:rPr>
    <w:tblPr>
      <w:tblInd w:w="0" w:type="dxa"/>
      <w:tblBorders>
        <w:top w:val="single" w:sz="12" w:space="0" w:color="auto"/>
        <w:left w:val="single" w:sz="12" w:space="0" w:color="auto"/>
        <w:bottom w:val="single" w:sz="12" w:space="0" w:color="auto"/>
        <w:right w:val="single" w:sz="12" w:space="0" w:color="auto"/>
        <w:insideH w:val="single" w:sz="4" w:space="0" w:color="000000" w:themeColor="text1"/>
        <w:insideV w:val="single" w:sz="4" w:space="0" w:color="000000" w:themeColor="text1"/>
      </w:tblBorders>
      <w:tblCellMar>
        <w:top w:w="0" w:type="dxa"/>
        <w:left w:w="108" w:type="dxa"/>
        <w:bottom w:w="0" w:type="dxa"/>
        <w:right w:w="108" w:type="dxa"/>
      </w:tblCellMar>
    </w:tblPr>
    <w:trPr>
      <w:cantSplit/>
    </w:trPr>
    <w:tblStylePr w:type="firstRow">
      <w:pPr>
        <w:wordWrap/>
        <w:spacing w:beforeLines="0" w:beforeAutospacing="0" w:afterLines="0" w:afterAutospacing="0" w:line="240" w:lineRule="auto"/>
        <w:contextualSpacing w:val="0"/>
      </w:pPr>
      <w:rPr>
        <w:rFonts w:ascii="Verdana" w:hAnsi="Verdana"/>
        <w:b w:val="0"/>
        <w:color w:val="1F497D" w:themeColor="text2"/>
        <w:sz w:val="18"/>
      </w:rPr>
      <w:tblPr/>
      <w:trPr>
        <w:cantSplit w:val="0"/>
        <w:tblHeader/>
      </w:trPr>
      <w:tcPr>
        <w:tcBorders>
          <w:top w:val="single" w:sz="12" w:space="0" w:color="auto"/>
          <w:left w:val="single" w:sz="12" w:space="0" w:color="auto"/>
          <w:bottom w:val="double" w:sz="6" w:space="0" w:color="auto"/>
          <w:right w:val="single" w:sz="12" w:space="0" w:color="auto"/>
        </w:tcBorders>
        <w:vAlign w:val="center"/>
      </w:tcPr>
    </w:tblStylePr>
  </w:style>
  <w:style w:type="paragraph" w:styleId="Revision">
    <w:name w:val="Revision"/>
    <w:hidden/>
    <w:uiPriority w:val="99"/>
    <w:semiHidden/>
    <w:rsid w:val="00BC6E77"/>
    <w:pPr>
      <w:spacing w:after="0" w:line="240" w:lineRule="auto"/>
    </w:pPr>
    <w:rPr>
      <w:rFonts w:ascii="Verdana" w:eastAsia="Times New Roman" w:hAnsi="Verdana" w:cs="Times New Roman"/>
      <w:sz w:val="20"/>
      <w:szCs w:val="24"/>
    </w:rPr>
  </w:style>
  <w:style w:type="paragraph" w:styleId="TOC4">
    <w:name w:val="toc 4"/>
    <w:basedOn w:val="Normal"/>
    <w:next w:val="Normal"/>
    <w:autoRedefine/>
    <w:uiPriority w:val="39"/>
    <w:unhideWhenUsed/>
    <w:rsid w:val="00BC6E77"/>
    <w:pPr>
      <w:tabs>
        <w:tab w:val="clear" w:pos="360"/>
        <w:tab w:val="clear" w:pos="720"/>
        <w:tab w:val="clear" w:pos="1080"/>
        <w:tab w:val="clear" w:pos="1440"/>
        <w:tab w:val="clear" w:pos="1800"/>
        <w:tab w:val="clear" w:pos="2160"/>
      </w:tabs>
      <w:spacing w:after="100" w:line="276" w:lineRule="auto"/>
      <w:ind w:left="660"/>
    </w:pPr>
    <w:rPr>
      <w:rFonts w:asciiTheme="minorHAnsi" w:eastAsiaTheme="minorEastAsia" w:hAnsiTheme="minorHAnsi" w:cstheme="minorBidi"/>
      <w:sz w:val="22"/>
      <w:szCs w:val="22"/>
    </w:rPr>
  </w:style>
  <w:style w:type="paragraph" w:styleId="TOC5">
    <w:name w:val="toc 5"/>
    <w:basedOn w:val="Normal"/>
    <w:next w:val="Normal"/>
    <w:autoRedefine/>
    <w:uiPriority w:val="39"/>
    <w:unhideWhenUsed/>
    <w:rsid w:val="00BC6E77"/>
    <w:pPr>
      <w:tabs>
        <w:tab w:val="clear" w:pos="360"/>
        <w:tab w:val="clear" w:pos="720"/>
        <w:tab w:val="clear" w:pos="1080"/>
        <w:tab w:val="clear" w:pos="1440"/>
        <w:tab w:val="clear" w:pos="1800"/>
        <w:tab w:val="clear" w:pos="2160"/>
      </w:tabs>
      <w:spacing w:after="100" w:line="276" w:lineRule="auto"/>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BC6E77"/>
    <w:pPr>
      <w:tabs>
        <w:tab w:val="clear" w:pos="360"/>
        <w:tab w:val="clear" w:pos="720"/>
        <w:tab w:val="clear" w:pos="1080"/>
        <w:tab w:val="clear" w:pos="1440"/>
        <w:tab w:val="clear" w:pos="1800"/>
        <w:tab w:val="clear" w:pos="2160"/>
      </w:tabs>
      <w:spacing w:after="100" w:line="276" w:lineRule="auto"/>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BC6E77"/>
    <w:pPr>
      <w:tabs>
        <w:tab w:val="clear" w:pos="360"/>
        <w:tab w:val="clear" w:pos="720"/>
        <w:tab w:val="clear" w:pos="1080"/>
        <w:tab w:val="clear" w:pos="1440"/>
        <w:tab w:val="clear" w:pos="1800"/>
        <w:tab w:val="clear" w:pos="2160"/>
      </w:tabs>
      <w:spacing w:after="100" w:line="276" w:lineRule="auto"/>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BC6E77"/>
    <w:pPr>
      <w:tabs>
        <w:tab w:val="clear" w:pos="360"/>
        <w:tab w:val="clear" w:pos="720"/>
        <w:tab w:val="clear" w:pos="1080"/>
        <w:tab w:val="clear" w:pos="1440"/>
        <w:tab w:val="clear" w:pos="1800"/>
        <w:tab w:val="clear" w:pos="2160"/>
      </w:tabs>
      <w:spacing w:after="100" w:line="276" w:lineRule="auto"/>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BC6E77"/>
    <w:pPr>
      <w:tabs>
        <w:tab w:val="clear" w:pos="360"/>
        <w:tab w:val="clear" w:pos="720"/>
        <w:tab w:val="clear" w:pos="1080"/>
        <w:tab w:val="clear" w:pos="1440"/>
        <w:tab w:val="clear" w:pos="1800"/>
        <w:tab w:val="clear" w:pos="2160"/>
      </w:tabs>
      <w:spacing w:after="100" w:line="276" w:lineRule="auto"/>
      <w:ind w:left="1760"/>
    </w:pPr>
    <w:rPr>
      <w:rFonts w:asciiTheme="minorHAnsi" w:eastAsiaTheme="minorEastAsia" w:hAnsiTheme="minorHAnsi" w:cstheme="minorBidi"/>
      <w:sz w:val="22"/>
      <w:szCs w:val="22"/>
    </w:rPr>
  </w:style>
  <w:style w:type="paragraph" w:styleId="HTMLPreformatted">
    <w:name w:val="HTML Preformatted"/>
    <w:basedOn w:val="Normal"/>
    <w:link w:val="HTMLPreformattedChar"/>
    <w:uiPriority w:val="99"/>
    <w:unhideWhenUsed/>
    <w:rsid w:val="00BC6E77"/>
    <w:pPr>
      <w:tabs>
        <w:tab w:val="clear" w:pos="360"/>
        <w:tab w:val="clear" w:pos="720"/>
        <w:tab w:val="clear" w:pos="1080"/>
        <w:tab w:val="clear" w:pos="1440"/>
        <w:tab w:val="clear" w:pos="1800"/>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hAnsi="Courier New" w:cs="Courier New"/>
      <w:szCs w:val="20"/>
    </w:rPr>
  </w:style>
  <w:style w:type="character" w:customStyle="1" w:styleId="HTMLPreformattedChar">
    <w:name w:val="HTML Preformatted Char"/>
    <w:basedOn w:val="DefaultParagraphFont"/>
    <w:link w:val="HTMLPreformatted"/>
    <w:uiPriority w:val="99"/>
    <w:rsid w:val="00BC6E77"/>
    <w:rPr>
      <w:rFonts w:ascii="Courier New" w:eastAsia="Times New Roman" w:hAnsi="Courier New" w:cs="Courier New"/>
      <w:sz w:val="20"/>
      <w:szCs w:val="20"/>
    </w:rPr>
  </w:style>
  <w:style w:type="paragraph" w:customStyle="1" w:styleId="GlossaryDefinitionHeading">
    <w:name w:val="Glossary Definition Heading"/>
    <w:basedOn w:val="Normal"/>
    <w:next w:val="GlossaryDefinitionText"/>
    <w:qFormat/>
    <w:rsid w:val="00474AC4"/>
    <w:pPr>
      <w:keepNext/>
      <w:spacing w:before="120" w:after="240"/>
    </w:pPr>
    <w:rPr>
      <w:b/>
      <w:smallCaps/>
      <w:sz w:val="22"/>
    </w:rPr>
  </w:style>
  <w:style w:type="paragraph" w:customStyle="1" w:styleId="GlossaryDefinitionText">
    <w:name w:val="Glossary Definition Text"/>
    <w:basedOn w:val="Normal"/>
    <w:qFormat/>
    <w:rsid w:val="00474AC4"/>
    <w:pPr>
      <w:spacing w:before="80" w:after="360"/>
      <w:ind w:left="360"/>
    </w:pPr>
  </w:style>
  <w:style w:type="character" w:customStyle="1" w:styleId="d2hhlt">
    <w:name w:val="d2hhlt"/>
    <w:basedOn w:val="DefaultParagraphFont"/>
    <w:rsid w:val="00474AC4"/>
  </w:style>
  <w:style w:type="character" w:customStyle="1" w:styleId="bold0">
    <w:name w:val="bold"/>
    <w:basedOn w:val="DefaultParagraphFont"/>
    <w:rsid w:val="00474AC4"/>
  </w:style>
  <w:style w:type="paragraph" w:styleId="NormalWeb">
    <w:name w:val="Normal (Web)"/>
    <w:basedOn w:val="Normal"/>
    <w:uiPriority w:val="99"/>
    <w:semiHidden/>
    <w:unhideWhenUsed/>
    <w:rsid w:val="00FF4CBE"/>
    <w:pPr>
      <w:tabs>
        <w:tab w:val="clear" w:pos="360"/>
        <w:tab w:val="clear" w:pos="720"/>
        <w:tab w:val="clear" w:pos="1080"/>
        <w:tab w:val="clear" w:pos="1440"/>
        <w:tab w:val="clear" w:pos="1800"/>
        <w:tab w:val="clear" w:pos="2160"/>
      </w:tabs>
      <w:spacing w:before="100" w:beforeAutospacing="1" w:after="100" w:afterAutospacing="1"/>
    </w:pPr>
    <w:rPr>
      <w:rFonts w:ascii="Times New Roman" w:eastAsiaTheme="minorEastAsia" w:hAnsi="Times New Roman"/>
      <w:sz w:val="24"/>
    </w:r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www.ics.uci.edu/~eppstein/280/cluster.html" TargetMode="External"/><Relationship Id="rId21" Type="http://schemas.openxmlformats.org/officeDocument/2006/relationships/hyperlink" Target="https://transmart.host.com/transmart/search" TargetMode="External"/><Relationship Id="rId42" Type="http://schemas.openxmlformats.org/officeDocument/2006/relationships/image" Target="media/image20.png"/><Relationship Id="rId63" Type="http://schemas.openxmlformats.org/officeDocument/2006/relationships/image" Target="media/image41.png"/><Relationship Id="rId84" Type="http://schemas.openxmlformats.org/officeDocument/2006/relationships/image" Target="media/image56.png"/><Relationship Id="rId138" Type="http://schemas.openxmlformats.org/officeDocument/2006/relationships/image" Target="media/image104.png"/><Relationship Id="rId159" Type="http://schemas.openxmlformats.org/officeDocument/2006/relationships/header" Target="header9.xml"/><Relationship Id="rId170" Type="http://schemas.openxmlformats.org/officeDocument/2006/relationships/image" Target="media/image129.png"/><Relationship Id="rId191" Type="http://schemas.openxmlformats.org/officeDocument/2006/relationships/header" Target="header16.xml"/><Relationship Id="rId205" Type="http://schemas.openxmlformats.org/officeDocument/2006/relationships/image" Target="media/image138.gif"/><Relationship Id="rId107" Type="http://schemas.openxmlformats.org/officeDocument/2006/relationships/hyperlink" Target="http://www.r-project.org" TargetMode="External"/><Relationship Id="rId11" Type="http://schemas.openxmlformats.org/officeDocument/2006/relationships/hyperlink" Target="http://creativecommons.org/licenses/by/3.0/" TargetMode="External"/><Relationship Id="rId32" Type="http://schemas.openxmlformats.org/officeDocument/2006/relationships/image" Target="media/image10.png"/><Relationship Id="rId53" Type="http://schemas.openxmlformats.org/officeDocument/2006/relationships/image" Target="media/image31.png"/><Relationship Id="rId74" Type="http://schemas.openxmlformats.org/officeDocument/2006/relationships/image" Target="media/image46.png"/><Relationship Id="rId128" Type="http://schemas.openxmlformats.org/officeDocument/2006/relationships/image" Target="media/image95.png"/><Relationship Id="rId149" Type="http://schemas.openxmlformats.org/officeDocument/2006/relationships/image" Target="media/image114.png"/><Relationship Id="rId5" Type="http://schemas.openxmlformats.org/officeDocument/2006/relationships/webSettings" Target="webSettings.xml"/><Relationship Id="rId95" Type="http://schemas.openxmlformats.org/officeDocument/2006/relationships/hyperlink" Target="http://commons.apache.org/proper/commons-math/apidocs/org/apache/commons/math3/stat/inference/ChiSquareTest.html" TargetMode="External"/><Relationship Id="rId160" Type="http://schemas.openxmlformats.org/officeDocument/2006/relationships/footer" Target="footer12.xml"/><Relationship Id="rId181" Type="http://schemas.openxmlformats.org/officeDocument/2006/relationships/footer" Target="footer13.xml"/><Relationship Id="rId216" Type="http://schemas.openxmlformats.org/officeDocument/2006/relationships/hyperlink" Target="http://www.genenames.org/" TargetMode="External"/><Relationship Id="rId211" Type="http://schemas.openxmlformats.org/officeDocument/2006/relationships/image" Target="media/image144.gif"/><Relationship Id="rId22" Type="http://schemas.openxmlformats.org/officeDocument/2006/relationships/hyperlink" Target="https://transmart.host.com/transmart/datasetExplorer" TargetMode="External"/><Relationship Id="rId27" Type="http://schemas.openxmlformats.org/officeDocument/2006/relationships/footer" Target="footer5.xml"/><Relationship Id="rId43" Type="http://schemas.openxmlformats.org/officeDocument/2006/relationships/image" Target="media/image21.png"/><Relationship Id="rId48" Type="http://schemas.openxmlformats.org/officeDocument/2006/relationships/image" Target="media/image26.png"/><Relationship Id="rId64" Type="http://schemas.openxmlformats.org/officeDocument/2006/relationships/image" Target="media/image42.png"/><Relationship Id="rId69" Type="http://schemas.openxmlformats.org/officeDocument/2006/relationships/header" Target="header6.xml"/><Relationship Id="rId113" Type="http://schemas.openxmlformats.org/officeDocument/2006/relationships/image" Target="media/image81.png"/><Relationship Id="rId118" Type="http://schemas.openxmlformats.org/officeDocument/2006/relationships/image" Target="media/image85.png"/><Relationship Id="rId134" Type="http://schemas.openxmlformats.org/officeDocument/2006/relationships/image" Target="media/image100.png"/><Relationship Id="rId139" Type="http://schemas.openxmlformats.org/officeDocument/2006/relationships/image" Target="media/image105.png"/><Relationship Id="rId80" Type="http://schemas.openxmlformats.org/officeDocument/2006/relationships/image" Target="media/image52.png"/><Relationship Id="rId85" Type="http://schemas.openxmlformats.org/officeDocument/2006/relationships/image" Target="media/image57.png"/><Relationship Id="rId150" Type="http://schemas.openxmlformats.org/officeDocument/2006/relationships/image" Target="media/image115.png"/><Relationship Id="rId155" Type="http://schemas.openxmlformats.org/officeDocument/2006/relationships/header" Target="header7.xml"/><Relationship Id="rId171" Type="http://schemas.openxmlformats.org/officeDocument/2006/relationships/image" Target="media/image130.png"/><Relationship Id="rId176" Type="http://schemas.openxmlformats.org/officeDocument/2006/relationships/image" Target="media/image135.png"/><Relationship Id="rId192" Type="http://schemas.openxmlformats.org/officeDocument/2006/relationships/header" Target="header17.xml"/><Relationship Id="rId197" Type="http://schemas.openxmlformats.org/officeDocument/2006/relationships/header" Target="header19.xml"/><Relationship Id="rId206" Type="http://schemas.openxmlformats.org/officeDocument/2006/relationships/image" Target="media/image139.gif"/><Relationship Id="rId201" Type="http://schemas.openxmlformats.org/officeDocument/2006/relationships/header" Target="header21.xml"/><Relationship Id="rId222" Type="http://schemas.openxmlformats.org/officeDocument/2006/relationships/theme" Target="theme/theme1.xml"/><Relationship Id="rId12" Type="http://schemas.openxmlformats.org/officeDocument/2006/relationships/image" Target="media/image4.png"/><Relationship Id="rId17" Type="http://schemas.openxmlformats.org/officeDocument/2006/relationships/image" Target="media/image5.png"/><Relationship Id="rId33" Type="http://schemas.openxmlformats.org/officeDocument/2006/relationships/image" Target="media/image11.png"/><Relationship Id="rId38" Type="http://schemas.openxmlformats.org/officeDocument/2006/relationships/image" Target="media/image16.png"/><Relationship Id="rId59" Type="http://schemas.openxmlformats.org/officeDocument/2006/relationships/image" Target="media/image37.png"/><Relationship Id="rId103" Type="http://schemas.openxmlformats.org/officeDocument/2006/relationships/image" Target="media/image73.png"/><Relationship Id="rId108" Type="http://schemas.openxmlformats.org/officeDocument/2006/relationships/hyperlink" Target="http://www.r-project.org" TargetMode="External"/><Relationship Id="rId124" Type="http://schemas.openxmlformats.org/officeDocument/2006/relationships/image" Target="media/image91.png"/><Relationship Id="rId129" Type="http://schemas.openxmlformats.org/officeDocument/2006/relationships/image" Target="media/image96.png"/><Relationship Id="rId54" Type="http://schemas.openxmlformats.org/officeDocument/2006/relationships/image" Target="media/image32.png"/><Relationship Id="rId70" Type="http://schemas.openxmlformats.org/officeDocument/2006/relationships/footer" Target="footer9.xml"/><Relationship Id="rId75" Type="http://schemas.openxmlformats.org/officeDocument/2006/relationships/image" Target="media/image47.png"/><Relationship Id="rId91" Type="http://schemas.openxmlformats.org/officeDocument/2006/relationships/image" Target="media/image63.png"/><Relationship Id="rId96" Type="http://schemas.openxmlformats.org/officeDocument/2006/relationships/image" Target="media/image66.png"/><Relationship Id="rId140" Type="http://schemas.openxmlformats.org/officeDocument/2006/relationships/image" Target="media/image106.png"/><Relationship Id="rId145" Type="http://schemas.openxmlformats.org/officeDocument/2006/relationships/image" Target="media/image111.png"/><Relationship Id="rId161" Type="http://schemas.openxmlformats.org/officeDocument/2006/relationships/image" Target="media/image120.png"/><Relationship Id="rId166" Type="http://schemas.openxmlformats.org/officeDocument/2006/relationships/image" Target="media/image125.png"/><Relationship Id="rId182" Type="http://schemas.openxmlformats.org/officeDocument/2006/relationships/footer" Target="footer14.xml"/><Relationship Id="rId187" Type="http://schemas.openxmlformats.org/officeDocument/2006/relationships/footer" Target="footer16.xml"/><Relationship Id="rId217" Type="http://schemas.openxmlformats.org/officeDocument/2006/relationships/hyperlink" Target="http://www.genecards.org" TargetMode="External"/><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45.gif"/><Relationship Id="rId23" Type="http://schemas.openxmlformats.org/officeDocument/2006/relationships/hyperlink" Target="https://transmart.host.com/transmart/geneSignature" TargetMode="External"/><Relationship Id="rId28" Type="http://schemas.openxmlformats.org/officeDocument/2006/relationships/header" Target="header3.xml"/><Relationship Id="rId49" Type="http://schemas.openxmlformats.org/officeDocument/2006/relationships/image" Target="media/image27.png"/><Relationship Id="rId114" Type="http://schemas.openxmlformats.org/officeDocument/2006/relationships/image" Target="media/image82.png"/><Relationship Id="rId119" Type="http://schemas.openxmlformats.org/officeDocument/2006/relationships/image" Target="media/image86.png"/><Relationship Id="rId44" Type="http://schemas.openxmlformats.org/officeDocument/2006/relationships/image" Target="media/image22.png"/><Relationship Id="rId60" Type="http://schemas.openxmlformats.org/officeDocument/2006/relationships/image" Target="media/image38.png"/><Relationship Id="rId65" Type="http://schemas.openxmlformats.org/officeDocument/2006/relationships/header" Target="header4.xml"/><Relationship Id="rId81" Type="http://schemas.openxmlformats.org/officeDocument/2006/relationships/image" Target="media/image53.png"/><Relationship Id="rId86" Type="http://schemas.openxmlformats.org/officeDocument/2006/relationships/image" Target="media/image58.png"/><Relationship Id="rId130" Type="http://schemas.openxmlformats.org/officeDocument/2006/relationships/hyperlink" Target="http://psb.stanford.edu/psb-online/proceedings/psb00/raychaudhuri.pdf" TargetMode="External"/><Relationship Id="rId135" Type="http://schemas.openxmlformats.org/officeDocument/2006/relationships/image" Target="media/image101.png"/><Relationship Id="rId151" Type="http://schemas.openxmlformats.org/officeDocument/2006/relationships/image" Target="media/image116.png"/><Relationship Id="rId156" Type="http://schemas.openxmlformats.org/officeDocument/2006/relationships/header" Target="header8.xml"/><Relationship Id="rId177" Type="http://schemas.openxmlformats.org/officeDocument/2006/relationships/image" Target="media/image136.png"/><Relationship Id="rId198" Type="http://schemas.openxmlformats.org/officeDocument/2006/relationships/header" Target="header20.xml"/><Relationship Id="rId172" Type="http://schemas.openxmlformats.org/officeDocument/2006/relationships/image" Target="media/image131.png"/><Relationship Id="rId193" Type="http://schemas.openxmlformats.org/officeDocument/2006/relationships/footer" Target="footer19.xml"/><Relationship Id="rId202" Type="http://schemas.openxmlformats.org/officeDocument/2006/relationships/footer" Target="footer24.xml"/><Relationship Id="rId207" Type="http://schemas.openxmlformats.org/officeDocument/2006/relationships/image" Target="media/image140.gif"/><Relationship Id="rId223" Type="http://schemas.microsoft.com/office/2007/relationships/stylesWithEffects" Target="stylesWithEffects.xml"/><Relationship Id="rId13" Type="http://schemas.openxmlformats.org/officeDocument/2006/relationships/hyperlink" Target="http://creativecommons.org/licenses/by/3.0/" TargetMode="External"/><Relationship Id="rId18" Type="http://schemas.openxmlformats.org/officeDocument/2006/relationships/image" Target="media/image6.png"/><Relationship Id="rId39" Type="http://schemas.openxmlformats.org/officeDocument/2006/relationships/image" Target="media/image17.png"/><Relationship Id="rId109" Type="http://schemas.openxmlformats.org/officeDocument/2006/relationships/image" Target="media/image77.png"/><Relationship Id="rId34" Type="http://schemas.openxmlformats.org/officeDocument/2006/relationships/image" Target="media/image12.png"/><Relationship Id="rId50" Type="http://schemas.openxmlformats.org/officeDocument/2006/relationships/image" Target="media/image28.png"/><Relationship Id="rId55" Type="http://schemas.openxmlformats.org/officeDocument/2006/relationships/image" Target="media/image33.png"/><Relationship Id="rId76" Type="http://schemas.openxmlformats.org/officeDocument/2006/relationships/image" Target="media/image48.png"/><Relationship Id="rId97" Type="http://schemas.openxmlformats.org/officeDocument/2006/relationships/image" Target="media/image67.png"/><Relationship Id="rId104" Type="http://schemas.openxmlformats.org/officeDocument/2006/relationships/image" Target="media/image74.png"/><Relationship Id="rId120" Type="http://schemas.openxmlformats.org/officeDocument/2006/relationships/image" Target="media/image87.png"/><Relationship Id="rId125" Type="http://schemas.openxmlformats.org/officeDocument/2006/relationships/image" Target="media/image92.png"/><Relationship Id="rId141" Type="http://schemas.openxmlformats.org/officeDocument/2006/relationships/image" Target="media/image107.png"/><Relationship Id="rId146" Type="http://schemas.openxmlformats.org/officeDocument/2006/relationships/image" Target="media/image112.png"/><Relationship Id="rId167" Type="http://schemas.openxmlformats.org/officeDocument/2006/relationships/image" Target="media/image126.png"/><Relationship Id="rId188" Type="http://schemas.openxmlformats.org/officeDocument/2006/relationships/footer" Target="footer17.xml"/><Relationship Id="rId7" Type="http://schemas.openxmlformats.org/officeDocument/2006/relationships/endnotes" Target="endnotes.xml"/><Relationship Id="rId71" Type="http://schemas.openxmlformats.org/officeDocument/2006/relationships/image" Target="media/image43.png"/><Relationship Id="rId92" Type="http://schemas.openxmlformats.org/officeDocument/2006/relationships/image" Target="media/image64.png"/><Relationship Id="rId162" Type="http://schemas.openxmlformats.org/officeDocument/2006/relationships/image" Target="media/image121.png"/><Relationship Id="rId183" Type="http://schemas.openxmlformats.org/officeDocument/2006/relationships/header" Target="header12.xml"/><Relationship Id="rId213" Type="http://schemas.openxmlformats.org/officeDocument/2006/relationships/hyperlink" Target="http://www.ncbi.nlm.nih.gov/gene/" TargetMode="External"/><Relationship Id="rId218" Type="http://schemas.openxmlformats.org/officeDocument/2006/relationships/hyperlink" Target="http://scholar.google.com" TargetMode="External"/><Relationship Id="rId2" Type="http://schemas.openxmlformats.org/officeDocument/2006/relationships/numbering" Target="numbering.xml"/><Relationship Id="rId29" Type="http://schemas.openxmlformats.org/officeDocument/2006/relationships/footer" Target="footer6.xml"/><Relationship Id="rId24" Type="http://schemas.openxmlformats.org/officeDocument/2006/relationships/header" Target="header1.xml"/><Relationship Id="rId40" Type="http://schemas.openxmlformats.org/officeDocument/2006/relationships/image" Target="media/image18.png"/><Relationship Id="rId45" Type="http://schemas.openxmlformats.org/officeDocument/2006/relationships/image" Target="media/image23.png"/><Relationship Id="rId66" Type="http://schemas.openxmlformats.org/officeDocument/2006/relationships/header" Target="header5.xml"/><Relationship Id="rId87" Type="http://schemas.openxmlformats.org/officeDocument/2006/relationships/image" Target="media/image59.png"/><Relationship Id="rId110" Type="http://schemas.openxmlformats.org/officeDocument/2006/relationships/image" Target="media/image78.png"/><Relationship Id="rId115" Type="http://schemas.openxmlformats.org/officeDocument/2006/relationships/image" Target="media/image83.png"/><Relationship Id="rId131" Type="http://schemas.openxmlformats.org/officeDocument/2006/relationships/image" Target="media/image97.png"/><Relationship Id="rId136" Type="http://schemas.openxmlformats.org/officeDocument/2006/relationships/image" Target="media/image102.png"/><Relationship Id="rId157" Type="http://schemas.openxmlformats.org/officeDocument/2006/relationships/footer" Target="footer10.xml"/><Relationship Id="rId178" Type="http://schemas.openxmlformats.org/officeDocument/2006/relationships/image" Target="media/image137.png"/><Relationship Id="rId61" Type="http://schemas.openxmlformats.org/officeDocument/2006/relationships/image" Target="media/image39.png"/><Relationship Id="rId82" Type="http://schemas.openxmlformats.org/officeDocument/2006/relationships/image" Target="media/image54.png"/><Relationship Id="rId152" Type="http://schemas.openxmlformats.org/officeDocument/2006/relationships/image" Target="media/image117.png"/><Relationship Id="rId173" Type="http://schemas.openxmlformats.org/officeDocument/2006/relationships/image" Target="media/image132.png"/><Relationship Id="rId194" Type="http://schemas.openxmlformats.org/officeDocument/2006/relationships/footer" Target="footer20.xml"/><Relationship Id="rId199" Type="http://schemas.openxmlformats.org/officeDocument/2006/relationships/footer" Target="footer22.xml"/><Relationship Id="rId203" Type="http://schemas.openxmlformats.org/officeDocument/2006/relationships/hyperlink" Target="http://www.ebi.ac.uk/arrayexpress" TargetMode="External"/><Relationship Id="rId208" Type="http://schemas.openxmlformats.org/officeDocument/2006/relationships/image" Target="media/image141.gif"/><Relationship Id="rId19" Type="http://schemas.openxmlformats.org/officeDocument/2006/relationships/image" Target="media/image7.png"/><Relationship Id="rId14" Type="http://schemas.openxmlformats.org/officeDocument/2006/relationships/footer" Target="footer1.xml"/><Relationship Id="rId30" Type="http://schemas.openxmlformats.org/officeDocument/2006/relationships/image" Target="media/image8.png"/><Relationship Id="rId35" Type="http://schemas.openxmlformats.org/officeDocument/2006/relationships/image" Target="media/image13.png"/><Relationship Id="rId56" Type="http://schemas.openxmlformats.org/officeDocument/2006/relationships/image" Target="media/image34.png"/><Relationship Id="rId77" Type="http://schemas.openxmlformats.org/officeDocument/2006/relationships/image" Target="media/image49.png"/><Relationship Id="rId100" Type="http://schemas.openxmlformats.org/officeDocument/2006/relationships/image" Target="media/image70.png"/><Relationship Id="rId105" Type="http://schemas.openxmlformats.org/officeDocument/2006/relationships/image" Target="media/image75.png"/><Relationship Id="rId126" Type="http://schemas.openxmlformats.org/officeDocument/2006/relationships/image" Target="media/image93.png"/><Relationship Id="rId147" Type="http://schemas.openxmlformats.org/officeDocument/2006/relationships/hyperlink" Target="http://www.genetics.ucla.edu/labs/horvath/CoexpressionNetwork/" TargetMode="External"/><Relationship Id="rId168" Type="http://schemas.openxmlformats.org/officeDocument/2006/relationships/image" Target="media/image127.png"/><Relationship Id="rId8" Type="http://schemas.openxmlformats.org/officeDocument/2006/relationships/image" Target="media/image1.png"/><Relationship Id="rId51" Type="http://schemas.openxmlformats.org/officeDocument/2006/relationships/image" Target="media/image29.png"/><Relationship Id="rId72" Type="http://schemas.openxmlformats.org/officeDocument/2006/relationships/image" Target="media/image44.png"/><Relationship Id="rId93" Type="http://schemas.openxmlformats.org/officeDocument/2006/relationships/image" Target="media/image65.png"/><Relationship Id="rId98" Type="http://schemas.openxmlformats.org/officeDocument/2006/relationships/image" Target="media/image68.png"/><Relationship Id="rId121" Type="http://schemas.openxmlformats.org/officeDocument/2006/relationships/image" Target="media/image88.png"/><Relationship Id="rId142" Type="http://schemas.openxmlformats.org/officeDocument/2006/relationships/image" Target="media/image108.png"/><Relationship Id="rId163" Type="http://schemas.openxmlformats.org/officeDocument/2006/relationships/image" Target="media/image122.png"/><Relationship Id="rId184" Type="http://schemas.openxmlformats.org/officeDocument/2006/relationships/footer" Target="footer15.xml"/><Relationship Id="rId189" Type="http://schemas.openxmlformats.org/officeDocument/2006/relationships/header" Target="header15.xml"/><Relationship Id="rId219" Type="http://schemas.openxmlformats.org/officeDocument/2006/relationships/hyperlink" Target="http://www.ncbi.nlm.nih.gov/" TargetMode="External"/><Relationship Id="rId3" Type="http://schemas.openxmlformats.org/officeDocument/2006/relationships/styles" Target="styles.xml"/><Relationship Id="rId214" Type="http://schemas.openxmlformats.org/officeDocument/2006/relationships/hyperlink" Target="http://www.ncbi.nlm.nih.gov/geo" TargetMode="External"/><Relationship Id="rId25" Type="http://schemas.openxmlformats.org/officeDocument/2006/relationships/header" Target="header2.xml"/><Relationship Id="rId46" Type="http://schemas.openxmlformats.org/officeDocument/2006/relationships/image" Target="media/image24.png"/><Relationship Id="rId67" Type="http://schemas.openxmlformats.org/officeDocument/2006/relationships/footer" Target="footer7.xml"/><Relationship Id="rId116" Type="http://schemas.openxmlformats.org/officeDocument/2006/relationships/image" Target="media/image84.png"/><Relationship Id="rId137" Type="http://schemas.openxmlformats.org/officeDocument/2006/relationships/image" Target="media/image103.png"/><Relationship Id="rId158" Type="http://schemas.openxmlformats.org/officeDocument/2006/relationships/footer" Target="footer11.xml"/><Relationship Id="rId20" Type="http://schemas.openxmlformats.org/officeDocument/2006/relationships/hyperlink" Target="https://transmart.host.com/transmart" TargetMode="External"/><Relationship Id="rId41" Type="http://schemas.openxmlformats.org/officeDocument/2006/relationships/image" Target="media/image19.png"/><Relationship Id="rId62" Type="http://schemas.openxmlformats.org/officeDocument/2006/relationships/image" Target="media/image40.png"/><Relationship Id="rId83" Type="http://schemas.openxmlformats.org/officeDocument/2006/relationships/image" Target="media/image55.png"/><Relationship Id="rId88" Type="http://schemas.openxmlformats.org/officeDocument/2006/relationships/image" Target="media/image60.png"/><Relationship Id="rId111" Type="http://schemas.openxmlformats.org/officeDocument/2006/relationships/image" Target="media/image79.png"/><Relationship Id="rId132" Type="http://schemas.openxmlformats.org/officeDocument/2006/relationships/image" Target="media/image98.png"/><Relationship Id="rId153" Type="http://schemas.openxmlformats.org/officeDocument/2006/relationships/image" Target="media/image118.png"/><Relationship Id="rId174" Type="http://schemas.openxmlformats.org/officeDocument/2006/relationships/image" Target="media/image133.png"/><Relationship Id="rId179" Type="http://schemas.openxmlformats.org/officeDocument/2006/relationships/header" Target="header10.xml"/><Relationship Id="rId195" Type="http://schemas.openxmlformats.org/officeDocument/2006/relationships/header" Target="header18.xml"/><Relationship Id="rId209" Type="http://schemas.openxmlformats.org/officeDocument/2006/relationships/image" Target="media/image142.gif"/><Relationship Id="rId190" Type="http://schemas.openxmlformats.org/officeDocument/2006/relationships/footer" Target="footer18.xml"/><Relationship Id="rId204" Type="http://schemas.openxmlformats.org/officeDocument/2006/relationships/hyperlink" Target="http://mathworld.wolfram.com/BinomialDistribution.html" TargetMode="External"/><Relationship Id="rId220" Type="http://schemas.openxmlformats.org/officeDocument/2006/relationships/hyperlink" Target="http://www.r-project.org" TargetMode="External"/><Relationship Id="rId15" Type="http://schemas.openxmlformats.org/officeDocument/2006/relationships/footer" Target="footer2.xml"/><Relationship Id="rId36" Type="http://schemas.openxmlformats.org/officeDocument/2006/relationships/image" Target="media/image14.png"/><Relationship Id="rId57" Type="http://schemas.openxmlformats.org/officeDocument/2006/relationships/image" Target="media/image35.png"/><Relationship Id="rId106" Type="http://schemas.openxmlformats.org/officeDocument/2006/relationships/image" Target="media/image76.png"/><Relationship Id="rId127" Type="http://schemas.openxmlformats.org/officeDocument/2006/relationships/image" Target="media/image94.png"/><Relationship Id="rId10" Type="http://schemas.openxmlformats.org/officeDocument/2006/relationships/image" Target="media/image3.emf"/><Relationship Id="rId31" Type="http://schemas.openxmlformats.org/officeDocument/2006/relationships/image" Target="media/image9.png"/><Relationship Id="rId52" Type="http://schemas.openxmlformats.org/officeDocument/2006/relationships/image" Target="media/image30.png"/><Relationship Id="rId73" Type="http://schemas.openxmlformats.org/officeDocument/2006/relationships/image" Target="media/image45.png"/><Relationship Id="rId78" Type="http://schemas.openxmlformats.org/officeDocument/2006/relationships/image" Target="media/image50.png"/><Relationship Id="rId94" Type="http://schemas.openxmlformats.org/officeDocument/2006/relationships/hyperlink" Target="http://commons.apache.org/proper/commons-math/apidocs/org/apache/commons/math3/stat/inference/TTest.html" TargetMode="External"/><Relationship Id="rId99" Type="http://schemas.openxmlformats.org/officeDocument/2006/relationships/image" Target="media/image69.png"/><Relationship Id="rId101" Type="http://schemas.openxmlformats.org/officeDocument/2006/relationships/image" Target="media/image71.png"/><Relationship Id="rId122" Type="http://schemas.openxmlformats.org/officeDocument/2006/relationships/image" Target="media/image89.png"/><Relationship Id="rId143" Type="http://schemas.openxmlformats.org/officeDocument/2006/relationships/image" Target="media/image109.png"/><Relationship Id="rId148" Type="http://schemas.openxmlformats.org/officeDocument/2006/relationships/image" Target="media/image113.png"/><Relationship Id="rId164" Type="http://schemas.openxmlformats.org/officeDocument/2006/relationships/image" Target="media/image123.png"/><Relationship Id="rId169" Type="http://schemas.openxmlformats.org/officeDocument/2006/relationships/image" Target="media/image128.png"/><Relationship Id="rId185" Type="http://schemas.openxmlformats.org/officeDocument/2006/relationships/header" Target="header13.xml"/><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header" Target="header11.xml"/><Relationship Id="rId210" Type="http://schemas.openxmlformats.org/officeDocument/2006/relationships/image" Target="media/image143.gif"/><Relationship Id="rId215" Type="http://schemas.openxmlformats.org/officeDocument/2006/relationships/hyperlink" Target="http://www.broadinstitute.org/gsea/index.jsp" TargetMode="External"/><Relationship Id="rId26" Type="http://schemas.openxmlformats.org/officeDocument/2006/relationships/footer" Target="footer4.xml"/><Relationship Id="rId47" Type="http://schemas.openxmlformats.org/officeDocument/2006/relationships/image" Target="media/image25.png"/><Relationship Id="rId68" Type="http://schemas.openxmlformats.org/officeDocument/2006/relationships/footer" Target="footer8.xml"/><Relationship Id="rId89" Type="http://schemas.openxmlformats.org/officeDocument/2006/relationships/image" Target="media/image61.png"/><Relationship Id="rId112" Type="http://schemas.openxmlformats.org/officeDocument/2006/relationships/image" Target="media/image80.png"/><Relationship Id="rId133" Type="http://schemas.openxmlformats.org/officeDocument/2006/relationships/image" Target="media/image99.png"/><Relationship Id="rId154" Type="http://schemas.openxmlformats.org/officeDocument/2006/relationships/image" Target="media/image119.png"/><Relationship Id="rId175" Type="http://schemas.openxmlformats.org/officeDocument/2006/relationships/image" Target="media/image134.png"/><Relationship Id="rId196" Type="http://schemas.openxmlformats.org/officeDocument/2006/relationships/footer" Target="footer21.xml"/><Relationship Id="rId200" Type="http://schemas.openxmlformats.org/officeDocument/2006/relationships/footer" Target="footer23.xml"/><Relationship Id="rId16" Type="http://schemas.openxmlformats.org/officeDocument/2006/relationships/footer" Target="footer3.xml"/><Relationship Id="rId221" Type="http://schemas.openxmlformats.org/officeDocument/2006/relationships/fontTable" Target="fontTable.xml"/><Relationship Id="rId37" Type="http://schemas.openxmlformats.org/officeDocument/2006/relationships/image" Target="media/image15.png"/><Relationship Id="rId58" Type="http://schemas.openxmlformats.org/officeDocument/2006/relationships/image" Target="media/image36.png"/><Relationship Id="rId79" Type="http://schemas.openxmlformats.org/officeDocument/2006/relationships/image" Target="media/image51.png"/><Relationship Id="rId102" Type="http://schemas.openxmlformats.org/officeDocument/2006/relationships/image" Target="media/image72.png"/><Relationship Id="rId123" Type="http://schemas.openxmlformats.org/officeDocument/2006/relationships/image" Target="media/image90.png"/><Relationship Id="rId144" Type="http://schemas.openxmlformats.org/officeDocument/2006/relationships/image" Target="media/image110.png"/><Relationship Id="rId90" Type="http://schemas.openxmlformats.org/officeDocument/2006/relationships/image" Target="media/image62.png"/><Relationship Id="rId165" Type="http://schemas.openxmlformats.org/officeDocument/2006/relationships/image" Target="media/image124.png"/><Relationship Id="rId186" Type="http://schemas.openxmlformats.org/officeDocument/2006/relationships/header" Target="header14.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ioven\AppData\Roaming\Microsoft\Templates\PDF%20Chapter%20Numbers.do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A4F70BD-FDF0-40F6-B677-1E2596FF35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PDF Chapter Numbers.dotm</Template>
  <TotalTime>375</TotalTime>
  <Pages>115</Pages>
  <Words>18860</Words>
  <Characters>107502</Characters>
  <Application>Microsoft Office Word</Application>
  <DocSecurity>0</DocSecurity>
  <Lines>895</Lines>
  <Paragraphs>252</Paragraphs>
  <ScaleCrop>false</ScaleCrop>
  <HeadingPairs>
    <vt:vector size="2" baseType="variant">
      <vt:variant>
        <vt:lpstr>Title</vt:lpstr>
      </vt:variant>
      <vt:variant>
        <vt:i4>1</vt:i4>
      </vt:variant>
    </vt:vector>
  </HeadingPairs>
  <TitlesOfParts>
    <vt:vector size="1" baseType="lpstr">
      <vt:lpstr/>
    </vt:vector>
  </TitlesOfParts>
  <Company>Manahttan Software</Company>
  <LinksUpToDate>false</LinksUpToDate>
  <CharactersWithSpaces>126110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Casey Tucker</dc:creator>
  <cp:lastModifiedBy>Zach C. Wright</cp:lastModifiedBy>
  <cp:revision>46</cp:revision>
  <cp:lastPrinted>2013-09-11T12:13:00Z</cp:lastPrinted>
  <dcterms:created xsi:type="dcterms:W3CDTF">2013-09-10T17:19:00Z</dcterms:created>
  <dcterms:modified xsi:type="dcterms:W3CDTF">2013-09-11T19:51:00Z</dcterms:modified>
</cp:coreProperties>
</file>