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comments.xml" ContentType="application/vnd.openxmlformats-officedocument.wordprocessingml.comments+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Default Extension="emf" ContentType="image/x-emf"/>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A35" w:rsidRDefault="001B1707" w:rsidP="009B27CA">
      <w:pPr>
        <w:rPr>
          <w:rStyle w:val="Bold"/>
          <w:b w:val="0"/>
        </w:rPr>
      </w:pPr>
      <w:r w:rsidRPr="001B1707">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7A132E" w:rsidRPr="00C65189" w:rsidRDefault="007A132E"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7A132E" w:rsidRDefault="007A132E"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7A132E" w:rsidRPr="00D917E0" w:rsidRDefault="007A132E" w:rsidP="00031964">
                  <w:pPr>
                    <w:pStyle w:val="Title"/>
                  </w:pPr>
                  <w:r>
                    <w:t>User’s Guide</w:t>
                  </w:r>
                </w:p>
                <w:p w:rsidR="007A132E" w:rsidRDefault="007A132E" w:rsidP="00031964"/>
              </w:txbxContent>
            </v:textbox>
          </v:shape>
        </w:pict>
      </w:r>
      <w:r w:rsidRPr="001B1707">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593DB0" w:rsidRDefault="00031964" w:rsidP="00593DB0">
      <w:r>
        <w:rPr>
          <w:noProof/>
        </w:rPr>
        <w:drawing>
          <wp:anchor distT="0" distB="0" distL="114300" distR="114300" simplePos="0" relativeHeight="251688960" behindDoc="0" locked="0" layoutInCell="1" allowOverlap="1">
            <wp:simplePos x="0" y="0"/>
            <wp:positionH relativeFrom="column">
              <wp:posOffset>37465</wp:posOffset>
            </wp:positionH>
            <wp:positionV relativeFrom="paragraph">
              <wp:posOffset>8254365</wp:posOffset>
            </wp:positionV>
            <wp:extent cx="1351915" cy="137795"/>
            <wp:effectExtent l="0" t="0" r="635" b="0"/>
            <wp:wrapNone/>
            <wp:docPr id="6" name="Picture 2" descr="Recombinant_WHITE_vect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binant_WHITE_vector.eps"/>
                    <pic:cNvPicPr/>
                  </pic:nvPicPr>
                  <pic:blipFill>
                    <a:blip r:embed="rId10" cstate="print"/>
                    <a:stretch>
                      <a:fillRect/>
                    </a:stretch>
                  </pic:blipFill>
                  <pic:spPr>
                    <a:xfrm>
                      <a:off x="0" y="0"/>
                      <a:ext cx="1351915" cy="137795"/>
                    </a:xfrm>
                    <a:prstGeom prst="rect">
                      <a:avLst/>
                    </a:prstGeom>
                  </pic:spPr>
                </pic:pic>
              </a:graphicData>
            </a:graphic>
          </wp:anchor>
        </w:drawing>
      </w:r>
      <w:r w:rsidR="001B1707">
        <w:rPr>
          <w:noProof/>
        </w:rPr>
        <w:pict>
          <v:shape id="Text Box 9" o:spid="_x0000_s1029" type="#_x0000_t202" style="position:absolute;margin-left:12.75pt;margin-top:508.25pt;width:183.75pt;height:27.1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7A132E" w:rsidRPr="003343FC" w:rsidRDefault="007A132E"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June 29, 2012</w:t>
                  </w:r>
                  <w:r w:rsidRPr="003343FC">
                    <w:rPr>
                      <w:rStyle w:val="Bold"/>
                      <w:rFonts w:ascii="Century Gothic" w:hAnsi="Century Gothic"/>
                      <w:color w:val="000000" w:themeColor="text1"/>
                      <w:spacing w:val="20"/>
                      <w:sz w:val="24"/>
                    </w:rPr>
                    <w:br/>
                    <w:t xml:space="preserve">Edition </w:t>
                  </w:r>
                  <w:r>
                    <w:rPr>
                      <w:rStyle w:val="Bold"/>
                      <w:rFonts w:ascii="Century Gothic" w:hAnsi="Century Gothic"/>
                      <w:color w:val="000000" w:themeColor="text1"/>
                      <w:spacing w:val="20"/>
                      <w:sz w:val="24"/>
                    </w:rPr>
                    <w:t>1</w:t>
                  </w:r>
                </w:p>
                <w:p w:rsidR="007A132E" w:rsidRPr="003343FC" w:rsidRDefault="007A132E" w:rsidP="00031964">
                  <w:pPr>
                    <w:rPr>
                      <w:rFonts w:ascii="Century Gothic" w:hAnsi="Century Gothic"/>
                    </w:rPr>
                  </w:pPr>
                </w:p>
              </w:txbxContent>
            </v:textbox>
          </v:shape>
        </w:pict>
      </w:r>
      <w:r w:rsidR="001B1707">
        <w:rPr>
          <w:noProof/>
        </w:rPr>
        <w:pict>
          <v:shape id="Straight Arrow Connector 2" o:spid="_x0000_s1042" type="#_x0000_t32" style="position:absolute;margin-left:-93.15pt;margin-top:73.1pt;width:641.35pt;height:0;z-index:25166643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sidR="001B1707" w:rsidRPr="001B1707">
        <w:rPr>
          <w:noProof/>
          <w:sz w:val="48"/>
          <w:szCs w:val="48"/>
        </w:rPr>
        <w:pict>
          <v:shape id="Straight Arrow Connector 1" o:spid="_x0000_s1041" type="#_x0000_t32" style="position:absolute;margin-left:-48.55pt;margin-top:108.05pt;width:6in;height:.05pt;z-index:251667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r w:rsidR="00593DB0">
        <w:rPr>
          <w:noProof/>
        </w:rPr>
        <w:lastRenderedPageBreak/>
        <w:drawing>
          <wp:inline distT="0" distB="0" distL="0" distR="0">
            <wp:extent cx="841248" cy="292608"/>
            <wp:effectExtent l="0" t="0" r="0" b="0"/>
            <wp:docPr id="87" name="Picture 8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841248" cy="292608"/>
                    </a:xfrm>
                    <a:prstGeom prst="rect">
                      <a:avLst/>
                    </a:prstGeom>
                  </pic:spPr>
                </pic:pic>
              </a:graphicData>
            </a:graphic>
          </wp:inline>
        </w:drawing>
      </w:r>
    </w:p>
    <w:p w:rsidR="00593DB0" w:rsidRPr="00B44CF3" w:rsidRDefault="00593DB0" w:rsidP="00593DB0">
      <w:proofErr w:type="gramStart"/>
      <w:r w:rsidRPr="00B44CF3">
        <w:t>tranSMART</w:t>
      </w:r>
      <w:proofErr w:type="gramEnd"/>
      <w:r w:rsidRPr="00B44CF3">
        <w:t xml:space="preserve"> documentation </w:t>
      </w:r>
      <w:commentRangeStart w:id="0"/>
      <w:r w:rsidRPr="00B44CF3">
        <w:t xml:space="preserve">by Johnson &amp; Johnson and Recombinant Data </w:t>
      </w:r>
      <w:commentRangeEnd w:id="0"/>
      <w:r w:rsidR="00DE5434">
        <w:rPr>
          <w:rStyle w:val="CommentReference"/>
        </w:rPr>
        <w:commentReference w:id="0"/>
      </w:r>
      <w:r w:rsidRPr="00B44CF3">
        <w:t xml:space="preserve">is licensed under a </w:t>
      </w:r>
      <w:hyperlink r:id="rId14" w:history="1">
        <w:r w:rsidRPr="00B44CF3">
          <w:rPr>
            <w:rStyle w:val="xRef"/>
          </w:rPr>
          <w:t xml:space="preserve">Creative Commons Attribution 3.0 </w:t>
        </w:r>
        <w:proofErr w:type="spellStart"/>
        <w:r w:rsidRPr="00B44CF3">
          <w:rPr>
            <w:rStyle w:val="xRef"/>
          </w:rPr>
          <w:t>Unported</w:t>
        </w:r>
        <w:proofErr w:type="spellEnd"/>
        <w:r w:rsidRPr="00B44CF3">
          <w:rPr>
            <w:rStyle w:val="xRef"/>
          </w:rPr>
          <w:t xml:space="preserve"> License</w:t>
        </w:r>
      </w:hyperlink>
      <w:r w:rsidRPr="00B44CF3">
        <w:t>.</w:t>
      </w:r>
    </w:p>
    <w:p w:rsidR="00593DB0" w:rsidRPr="00790E20" w:rsidRDefault="00593DB0" w:rsidP="00593DB0">
      <w:r w:rsidRPr="00790E20">
        <w:t>Recombinant</w:t>
      </w:r>
      <w:r w:rsidRPr="00790E20">
        <w:rPr>
          <w:vertAlign w:val="superscript"/>
        </w:rPr>
        <w:t>®</w:t>
      </w:r>
      <w:r w:rsidRPr="00790E20">
        <w:t xml:space="preserve"> is a registered trademark of Recombinant Data Corp. in the United States and other countries.</w:t>
      </w:r>
    </w:p>
    <w:p w:rsidR="00593DB0" w:rsidRPr="00790E20" w:rsidRDefault="00593DB0" w:rsidP="00593DB0">
      <w:r w:rsidRPr="00790E20">
        <w:t>Other company, product, and service names may be trademarks or service marks of others.</w:t>
      </w:r>
    </w:p>
    <w:p w:rsidR="00774181" w:rsidRDefault="00774181" w:rsidP="00593DB0"/>
    <w:p w:rsidR="00554858" w:rsidRDefault="00554858" w:rsidP="009B27CA">
      <w:pPr>
        <w:rPr>
          <w:b/>
          <w:bCs/>
        </w:rPr>
      </w:pPr>
    </w:p>
    <w:p w:rsidR="00554858" w:rsidRDefault="00554858" w:rsidP="009B27CA">
      <w:pPr>
        <w:rPr>
          <w:b/>
          <w:bCs/>
        </w:rPr>
      </w:pPr>
    </w:p>
    <w:p w:rsidR="009B27CA" w:rsidRDefault="001B1707" w:rsidP="009B27CA">
      <w:pPr>
        <w:tabs>
          <w:tab w:val="clear" w:pos="360"/>
          <w:tab w:val="clear" w:pos="720"/>
          <w:tab w:val="clear" w:pos="1080"/>
          <w:tab w:val="clear" w:pos="1440"/>
          <w:tab w:val="clear" w:pos="1800"/>
          <w:tab w:val="clear" w:pos="2160"/>
        </w:tabs>
        <w:spacing w:after="0"/>
      </w:pPr>
      <w:r w:rsidRPr="001B1707">
        <w:rPr>
          <w:b/>
          <w:bCs/>
          <w:noProof/>
        </w:rPr>
        <w:pict>
          <v:shape id="_x0000_s1030" type="#_x0000_t202" style="position:absolute;margin-left:0;margin-top:0;width:288.75pt;height:110.55pt;z-index:251678720;visibility:visible;mso-height-percent:200;mso-position-horizontal:center;mso-position-vertical:center;mso-position-vertic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4ZKJAIAACM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" stroked="f">
            <v:textbox style="mso-fit-shape-to-text:t">
              <w:txbxContent>
                <w:p w:rsidR="007A132E" w:rsidRPr="00554858" w:rsidRDefault="007A132E">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w:r>
      <w:r w:rsidR="009B27CA">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Content>
        <w:p w:rsidR="009B27CA" w:rsidRDefault="009B27CA" w:rsidP="009B27CA">
          <w:pPr>
            <w:pStyle w:val="TOCHeading"/>
          </w:pPr>
          <w:r>
            <w:t>Contents</w:t>
          </w:r>
        </w:p>
        <w:p w:rsidR="008842D4" w:rsidRDefault="001B1707">
          <w:pPr>
            <w:pStyle w:val="TOC1"/>
            <w:rPr>
              <w:rFonts w:asciiTheme="minorHAnsi" w:eastAsiaTheme="minorEastAsia" w:hAnsiTheme="minorHAnsi" w:cstheme="minorBidi"/>
              <w:b w:val="0"/>
              <w:color w:val="auto"/>
              <w:sz w:val="22"/>
              <w:szCs w:val="22"/>
            </w:rPr>
          </w:pPr>
          <w:r w:rsidRPr="001B1707">
            <w:rPr>
              <w:b w:val="0"/>
            </w:rPr>
            <w:fldChar w:fldCharType="begin"/>
          </w:r>
          <w:r w:rsidR="009B27CA">
            <w:rPr>
              <w:b w:val="0"/>
            </w:rPr>
            <w:instrText xml:space="preserve"> TOC \o "2-3" \h \z \t "Heading 1,1" </w:instrText>
          </w:r>
          <w:r w:rsidRPr="001B1707">
            <w:rPr>
              <w:b w:val="0"/>
            </w:rPr>
            <w:fldChar w:fldCharType="separate"/>
          </w:r>
          <w:hyperlink w:anchor="_Toc328749527" w:history="1">
            <w:r w:rsidR="008842D4" w:rsidRPr="003B3AAD">
              <w:rPr>
                <w:rStyle w:val="Hyperlink"/>
              </w:rPr>
              <w:t>Chapter 1:  Getting Started with tranSMART</w:t>
            </w:r>
            <w:r w:rsidR="008842D4">
              <w:rPr>
                <w:webHidden/>
              </w:rPr>
              <w:tab/>
            </w:r>
            <w:r>
              <w:rPr>
                <w:webHidden/>
              </w:rPr>
              <w:fldChar w:fldCharType="begin"/>
            </w:r>
            <w:r w:rsidR="008842D4">
              <w:rPr>
                <w:webHidden/>
              </w:rPr>
              <w:instrText xml:space="preserve"> PAGEREF _Toc328749527 \h </w:instrText>
            </w:r>
            <w:r>
              <w:rPr>
                <w:webHidden/>
              </w:rPr>
            </w:r>
            <w:r>
              <w:rPr>
                <w:webHidden/>
              </w:rPr>
              <w:fldChar w:fldCharType="separate"/>
            </w:r>
            <w:r w:rsidR="00097199">
              <w:rPr>
                <w:webHidden/>
              </w:rPr>
              <w:t>1</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28" w:history="1">
            <w:r w:rsidR="008842D4" w:rsidRPr="003B3AAD">
              <w:rPr>
                <w:rStyle w:val="Hyperlink"/>
                <w:noProof/>
              </w:rPr>
              <w:t>Feature Overview</w:t>
            </w:r>
            <w:r w:rsidR="008842D4">
              <w:rPr>
                <w:noProof/>
                <w:webHidden/>
              </w:rPr>
              <w:tab/>
            </w:r>
            <w:r>
              <w:rPr>
                <w:noProof/>
                <w:webHidden/>
              </w:rPr>
              <w:fldChar w:fldCharType="begin"/>
            </w:r>
            <w:r w:rsidR="008842D4">
              <w:rPr>
                <w:noProof/>
                <w:webHidden/>
              </w:rPr>
              <w:instrText xml:space="preserve"> PAGEREF _Toc328749528 \h </w:instrText>
            </w:r>
            <w:r>
              <w:rPr>
                <w:noProof/>
                <w:webHidden/>
              </w:rPr>
            </w:r>
            <w:r>
              <w:rPr>
                <w:noProof/>
                <w:webHidden/>
              </w:rPr>
              <w:fldChar w:fldCharType="separate"/>
            </w:r>
            <w:r w:rsidR="00097199">
              <w:rPr>
                <w:noProof/>
                <w:webHidden/>
              </w:rPr>
              <w:t>1</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29" w:history="1">
            <w:r w:rsidR="008842D4" w:rsidRPr="003B3AAD">
              <w:rPr>
                <w:rStyle w:val="Hyperlink"/>
              </w:rPr>
              <w:t>Search Tool</w:t>
            </w:r>
            <w:r w:rsidR="008842D4">
              <w:rPr>
                <w:webHidden/>
              </w:rPr>
              <w:tab/>
            </w:r>
            <w:r>
              <w:rPr>
                <w:webHidden/>
              </w:rPr>
              <w:fldChar w:fldCharType="begin"/>
            </w:r>
            <w:r w:rsidR="008842D4">
              <w:rPr>
                <w:webHidden/>
              </w:rPr>
              <w:instrText xml:space="preserve"> PAGEREF _Toc328749529 \h </w:instrText>
            </w:r>
            <w:r>
              <w:rPr>
                <w:webHidden/>
              </w:rPr>
            </w:r>
            <w:r>
              <w:rPr>
                <w:webHidden/>
              </w:rPr>
              <w:fldChar w:fldCharType="separate"/>
            </w:r>
            <w:r w:rsidR="00097199">
              <w:rPr>
                <w:webHidden/>
              </w:rPr>
              <w:t>2</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30" w:history="1">
            <w:r w:rsidR="008842D4" w:rsidRPr="003B3AAD">
              <w:rPr>
                <w:rStyle w:val="Hyperlink"/>
              </w:rPr>
              <w:t>Dataset Explorer</w:t>
            </w:r>
            <w:r w:rsidR="008842D4">
              <w:rPr>
                <w:webHidden/>
              </w:rPr>
              <w:tab/>
            </w:r>
            <w:r>
              <w:rPr>
                <w:webHidden/>
              </w:rPr>
              <w:fldChar w:fldCharType="begin"/>
            </w:r>
            <w:r w:rsidR="008842D4">
              <w:rPr>
                <w:webHidden/>
              </w:rPr>
              <w:instrText xml:space="preserve"> PAGEREF _Toc328749530 \h </w:instrText>
            </w:r>
            <w:r>
              <w:rPr>
                <w:webHidden/>
              </w:rPr>
            </w:r>
            <w:r>
              <w:rPr>
                <w:webHidden/>
              </w:rPr>
              <w:fldChar w:fldCharType="separate"/>
            </w:r>
            <w:r w:rsidR="00097199">
              <w:rPr>
                <w:webHidden/>
              </w:rPr>
              <w:t>3</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31" w:history="1">
            <w:r w:rsidR="008842D4" w:rsidRPr="003B3AAD">
              <w:rPr>
                <w:rStyle w:val="Hyperlink"/>
              </w:rPr>
              <w:t>Sample Explorer</w:t>
            </w:r>
            <w:r w:rsidR="008842D4">
              <w:rPr>
                <w:webHidden/>
              </w:rPr>
              <w:tab/>
            </w:r>
            <w:r>
              <w:rPr>
                <w:webHidden/>
              </w:rPr>
              <w:fldChar w:fldCharType="begin"/>
            </w:r>
            <w:r w:rsidR="008842D4">
              <w:rPr>
                <w:webHidden/>
              </w:rPr>
              <w:instrText xml:space="preserve"> PAGEREF _Toc328749531 \h </w:instrText>
            </w:r>
            <w:r>
              <w:rPr>
                <w:webHidden/>
              </w:rPr>
            </w:r>
            <w:r>
              <w:rPr>
                <w:webHidden/>
              </w:rPr>
              <w:fldChar w:fldCharType="separate"/>
            </w:r>
            <w:r w:rsidR="00097199">
              <w:rPr>
                <w:webHidden/>
              </w:rPr>
              <w:t>3</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32" w:history="1">
            <w:r w:rsidR="008842D4" w:rsidRPr="003B3AAD">
              <w:rPr>
                <w:rStyle w:val="Hyperlink"/>
              </w:rPr>
              <w:t>Gene Signature Wizard</w:t>
            </w:r>
            <w:r w:rsidR="008842D4">
              <w:rPr>
                <w:webHidden/>
              </w:rPr>
              <w:tab/>
            </w:r>
            <w:r>
              <w:rPr>
                <w:webHidden/>
              </w:rPr>
              <w:fldChar w:fldCharType="begin"/>
            </w:r>
            <w:r w:rsidR="008842D4">
              <w:rPr>
                <w:webHidden/>
              </w:rPr>
              <w:instrText xml:space="preserve"> PAGEREF _Toc328749532 \h </w:instrText>
            </w:r>
            <w:r>
              <w:rPr>
                <w:webHidden/>
              </w:rPr>
            </w:r>
            <w:r>
              <w:rPr>
                <w:webHidden/>
              </w:rPr>
              <w:fldChar w:fldCharType="separate"/>
            </w:r>
            <w:r w:rsidR="00097199">
              <w:rPr>
                <w:webHidden/>
              </w:rPr>
              <w:t>3</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33" w:history="1">
            <w:r w:rsidR="008842D4" w:rsidRPr="003B3AAD">
              <w:rPr>
                <w:rStyle w:val="Hyperlink"/>
                <w:noProof/>
              </w:rPr>
              <w:t>Logging In</w:t>
            </w:r>
            <w:r w:rsidR="008842D4">
              <w:rPr>
                <w:noProof/>
                <w:webHidden/>
              </w:rPr>
              <w:tab/>
            </w:r>
            <w:r>
              <w:rPr>
                <w:noProof/>
                <w:webHidden/>
              </w:rPr>
              <w:fldChar w:fldCharType="begin"/>
            </w:r>
            <w:r w:rsidR="008842D4">
              <w:rPr>
                <w:noProof/>
                <w:webHidden/>
              </w:rPr>
              <w:instrText xml:space="preserve"> PAGEREF _Toc328749533 \h </w:instrText>
            </w:r>
            <w:r>
              <w:rPr>
                <w:noProof/>
                <w:webHidden/>
              </w:rPr>
            </w:r>
            <w:r>
              <w:rPr>
                <w:noProof/>
                <w:webHidden/>
              </w:rPr>
              <w:fldChar w:fldCharType="separate"/>
            </w:r>
            <w:r w:rsidR="00097199">
              <w:rPr>
                <w:noProof/>
                <w:webHidden/>
              </w:rPr>
              <w:t>4</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34" w:history="1">
            <w:r w:rsidR="008842D4" w:rsidRPr="003B3AAD">
              <w:rPr>
                <w:rStyle w:val="Hyperlink"/>
                <w:noProof/>
              </w:rPr>
              <w:t>Tools</w:t>
            </w:r>
            <w:r w:rsidR="008842D4">
              <w:rPr>
                <w:noProof/>
                <w:webHidden/>
              </w:rPr>
              <w:tab/>
            </w:r>
            <w:r>
              <w:rPr>
                <w:noProof/>
                <w:webHidden/>
              </w:rPr>
              <w:fldChar w:fldCharType="begin"/>
            </w:r>
            <w:r w:rsidR="008842D4">
              <w:rPr>
                <w:noProof/>
                <w:webHidden/>
              </w:rPr>
              <w:instrText xml:space="preserve"> PAGEREF _Toc328749534 \h </w:instrText>
            </w:r>
            <w:r>
              <w:rPr>
                <w:noProof/>
                <w:webHidden/>
              </w:rPr>
            </w:r>
            <w:r>
              <w:rPr>
                <w:noProof/>
                <w:webHidden/>
              </w:rPr>
              <w:fldChar w:fldCharType="separate"/>
            </w:r>
            <w:r w:rsidR="00097199">
              <w:rPr>
                <w:noProof/>
                <w:webHidden/>
              </w:rPr>
              <w:t>4</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35" w:history="1">
            <w:r w:rsidR="008842D4" w:rsidRPr="003B3AAD">
              <w:rPr>
                <w:rStyle w:val="Hyperlink"/>
                <w:noProof/>
              </w:rPr>
              <w:t>Opening a Particular Tool at Login</w:t>
            </w:r>
            <w:r w:rsidR="008842D4">
              <w:rPr>
                <w:noProof/>
                <w:webHidden/>
              </w:rPr>
              <w:tab/>
            </w:r>
            <w:r>
              <w:rPr>
                <w:noProof/>
                <w:webHidden/>
              </w:rPr>
              <w:fldChar w:fldCharType="begin"/>
            </w:r>
            <w:r w:rsidR="008842D4">
              <w:rPr>
                <w:noProof/>
                <w:webHidden/>
              </w:rPr>
              <w:instrText xml:space="preserve"> PAGEREF _Toc328749535 \h </w:instrText>
            </w:r>
            <w:r>
              <w:rPr>
                <w:noProof/>
                <w:webHidden/>
              </w:rPr>
            </w:r>
            <w:r>
              <w:rPr>
                <w:noProof/>
                <w:webHidden/>
              </w:rPr>
              <w:fldChar w:fldCharType="separate"/>
            </w:r>
            <w:r w:rsidR="00097199">
              <w:rPr>
                <w:noProof/>
                <w:webHidden/>
              </w:rPr>
              <w:t>5</w:t>
            </w:r>
            <w:r>
              <w:rPr>
                <w:noProof/>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36" w:history="1">
            <w:r w:rsidR="008842D4" w:rsidRPr="003B3AAD">
              <w:rPr>
                <w:rStyle w:val="Hyperlink"/>
              </w:rPr>
              <w:t>Chapter 2:  Search Tool</w:t>
            </w:r>
            <w:r w:rsidR="008842D4">
              <w:rPr>
                <w:webHidden/>
              </w:rPr>
              <w:tab/>
            </w:r>
            <w:r>
              <w:rPr>
                <w:webHidden/>
              </w:rPr>
              <w:fldChar w:fldCharType="begin"/>
            </w:r>
            <w:r w:rsidR="008842D4">
              <w:rPr>
                <w:webHidden/>
              </w:rPr>
              <w:instrText xml:space="preserve"> PAGEREF _Toc328749536 \h </w:instrText>
            </w:r>
            <w:r>
              <w:rPr>
                <w:webHidden/>
              </w:rPr>
            </w:r>
            <w:r>
              <w:rPr>
                <w:webHidden/>
              </w:rPr>
              <w:fldChar w:fldCharType="separate"/>
            </w:r>
            <w:r w:rsidR="00097199">
              <w:rPr>
                <w:webHidden/>
              </w:rPr>
              <w:t>7</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37" w:history="1">
            <w:r w:rsidR="008842D4" w:rsidRPr="003B3AAD">
              <w:rPr>
                <w:rStyle w:val="Hyperlink"/>
                <w:noProof/>
              </w:rPr>
              <w:t>Search Tasks</w:t>
            </w:r>
            <w:r w:rsidR="008842D4">
              <w:rPr>
                <w:noProof/>
                <w:webHidden/>
              </w:rPr>
              <w:tab/>
            </w:r>
            <w:r>
              <w:rPr>
                <w:noProof/>
                <w:webHidden/>
              </w:rPr>
              <w:fldChar w:fldCharType="begin"/>
            </w:r>
            <w:r w:rsidR="008842D4">
              <w:rPr>
                <w:noProof/>
                <w:webHidden/>
              </w:rPr>
              <w:instrText xml:space="preserve"> PAGEREF _Toc328749537 \h </w:instrText>
            </w:r>
            <w:r>
              <w:rPr>
                <w:noProof/>
                <w:webHidden/>
              </w:rPr>
            </w:r>
            <w:r>
              <w:rPr>
                <w:noProof/>
                <w:webHidden/>
              </w:rPr>
              <w:fldChar w:fldCharType="separate"/>
            </w:r>
            <w:r w:rsidR="00097199">
              <w:rPr>
                <w:noProof/>
                <w:webHidden/>
              </w:rPr>
              <w:t>7</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38" w:history="1">
            <w:r w:rsidR="008842D4" w:rsidRPr="003B3AAD">
              <w:rPr>
                <w:rStyle w:val="Hyperlink"/>
              </w:rPr>
              <w:t>Defining a Search Filter</w:t>
            </w:r>
            <w:r w:rsidR="008842D4">
              <w:rPr>
                <w:webHidden/>
              </w:rPr>
              <w:tab/>
            </w:r>
            <w:r>
              <w:rPr>
                <w:webHidden/>
              </w:rPr>
              <w:fldChar w:fldCharType="begin"/>
            </w:r>
            <w:r w:rsidR="008842D4">
              <w:rPr>
                <w:webHidden/>
              </w:rPr>
              <w:instrText xml:space="preserve"> PAGEREF _Toc328749538 \h </w:instrText>
            </w:r>
            <w:r>
              <w:rPr>
                <w:webHidden/>
              </w:rPr>
            </w:r>
            <w:r>
              <w:rPr>
                <w:webHidden/>
              </w:rPr>
              <w:fldChar w:fldCharType="separate"/>
            </w:r>
            <w:r w:rsidR="00097199">
              <w:rPr>
                <w:webHidden/>
              </w:rPr>
              <w:t>7</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39" w:history="1">
            <w:r w:rsidR="008842D4" w:rsidRPr="003B3AAD">
              <w:rPr>
                <w:rStyle w:val="Hyperlink"/>
              </w:rPr>
              <w:t>Building a Search String</w:t>
            </w:r>
            <w:r w:rsidR="008842D4">
              <w:rPr>
                <w:webHidden/>
              </w:rPr>
              <w:tab/>
            </w:r>
            <w:r>
              <w:rPr>
                <w:webHidden/>
              </w:rPr>
              <w:fldChar w:fldCharType="begin"/>
            </w:r>
            <w:r w:rsidR="008842D4">
              <w:rPr>
                <w:webHidden/>
              </w:rPr>
              <w:instrText xml:space="preserve"> PAGEREF _Toc328749539 \h </w:instrText>
            </w:r>
            <w:r>
              <w:rPr>
                <w:webHidden/>
              </w:rPr>
            </w:r>
            <w:r>
              <w:rPr>
                <w:webHidden/>
              </w:rPr>
              <w:fldChar w:fldCharType="separate"/>
            </w:r>
            <w:r w:rsidR="00097199">
              <w:rPr>
                <w:webHidden/>
              </w:rPr>
              <w:t>12</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0" w:history="1">
            <w:r w:rsidR="008842D4" w:rsidRPr="003B3AAD">
              <w:rPr>
                <w:rStyle w:val="Hyperlink"/>
              </w:rPr>
              <w:t>Saving a Search Filter or Search String</w:t>
            </w:r>
            <w:r w:rsidR="008842D4">
              <w:rPr>
                <w:webHidden/>
              </w:rPr>
              <w:tab/>
            </w:r>
            <w:r>
              <w:rPr>
                <w:webHidden/>
              </w:rPr>
              <w:fldChar w:fldCharType="begin"/>
            </w:r>
            <w:r w:rsidR="008842D4">
              <w:rPr>
                <w:webHidden/>
              </w:rPr>
              <w:instrText xml:space="preserve"> PAGEREF _Toc328749540 \h </w:instrText>
            </w:r>
            <w:r>
              <w:rPr>
                <w:webHidden/>
              </w:rPr>
            </w:r>
            <w:r>
              <w:rPr>
                <w:webHidden/>
              </w:rPr>
              <w:fldChar w:fldCharType="separate"/>
            </w:r>
            <w:r w:rsidR="00097199">
              <w:rPr>
                <w:webHidden/>
              </w:rPr>
              <w:t>15</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1" w:history="1">
            <w:r w:rsidR="008842D4" w:rsidRPr="003B3AAD">
              <w:rPr>
                <w:rStyle w:val="Hyperlink"/>
              </w:rPr>
              <w:t>Working with Search Results</w:t>
            </w:r>
            <w:r w:rsidR="008842D4">
              <w:rPr>
                <w:webHidden/>
              </w:rPr>
              <w:tab/>
            </w:r>
            <w:r>
              <w:rPr>
                <w:webHidden/>
              </w:rPr>
              <w:fldChar w:fldCharType="begin"/>
            </w:r>
            <w:r w:rsidR="008842D4">
              <w:rPr>
                <w:webHidden/>
              </w:rPr>
              <w:instrText xml:space="preserve"> PAGEREF _Toc328749541 \h </w:instrText>
            </w:r>
            <w:r>
              <w:rPr>
                <w:webHidden/>
              </w:rPr>
            </w:r>
            <w:r>
              <w:rPr>
                <w:webHidden/>
              </w:rPr>
              <w:fldChar w:fldCharType="separate"/>
            </w:r>
            <w:r w:rsidR="00097199">
              <w:rPr>
                <w:webHidden/>
              </w:rPr>
              <w:t>17</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42" w:history="1">
            <w:r w:rsidR="008842D4" w:rsidRPr="003B3AAD">
              <w:rPr>
                <w:rStyle w:val="Hyperlink"/>
                <w:noProof/>
              </w:rPr>
              <w:t>TEA Analyses</w:t>
            </w:r>
            <w:r w:rsidR="008842D4">
              <w:rPr>
                <w:noProof/>
                <w:webHidden/>
              </w:rPr>
              <w:tab/>
            </w:r>
            <w:r>
              <w:rPr>
                <w:noProof/>
                <w:webHidden/>
              </w:rPr>
              <w:fldChar w:fldCharType="begin"/>
            </w:r>
            <w:r w:rsidR="008842D4">
              <w:rPr>
                <w:noProof/>
                <w:webHidden/>
              </w:rPr>
              <w:instrText xml:space="preserve"> PAGEREF _Toc328749542 \h </w:instrText>
            </w:r>
            <w:r>
              <w:rPr>
                <w:noProof/>
                <w:webHidden/>
              </w:rPr>
            </w:r>
            <w:r>
              <w:rPr>
                <w:noProof/>
                <w:webHidden/>
              </w:rPr>
              <w:fldChar w:fldCharType="separate"/>
            </w:r>
            <w:r w:rsidR="00097199">
              <w:rPr>
                <w:noProof/>
                <w:webHidden/>
              </w:rPr>
              <w:t>24</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3" w:history="1">
            <w:r w:rsidR="008842D4" w:rsidRPr="003B3AAD">
              <w:rPr>
                <w:rStyle w:val="Hyperlink"/>
              </w:rPr>
              <w:t>TEA Indicators Applied to Individual Biomarkers</w:t>
            </w:r>
            <w:r w:rsidR="008842D4">
              <w:rPr>
                <w:webHidden/>
              </w:rPr>
              <w:tab/>
            </w:r>
            <w:r>
              <w:rPr>
                <w:webHidden/>
              </w:rPr>
              <w:fldChar w:fldCharType="begin"/>
            </w:r>
            <w:r w:rsidR="008842D4">
              <w:rPr>
                <w:webHidden/>
              </w:rPr>
              <w:instrText xml:space="preserve"> PAGEREF _Toc328749543 \h </w:instrText>
            </w:r>
            <w:r>
              <w:rPr>
                <w:webHidden/>
              </w:rPr>
            </w:r>
            <w:r>
              <w:rPr>
                <w:webHidden/>
              </w:rPr>
              <w:fldChar w:fldCharType="separate"/>
            </w:r>
            <w:r w:rsidR="00097199">
              <w:rPr>
                <w:webHidden/>
              </w:rPr>
              <w:t>24</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4" w:history="1">
            <w:r w:rsidR="008842D4" w:rsidRPr="003B3AAD">
              <w:rPr>
                <w:rStyle w:val="Hyperlink"/>
              </w:rPr>
              <w:t>TEA Indicators Applied to an Analysis</w:t>
            </w:r>
            <w:r w:rsidR="008842D4">
              <w:rPr>
                <w:webHidden/>
              </w:rPr>
              <w:tab/>
            </w:r>
            <w:r>
              <w:rPr>
                <w:webHidden/>
              </w:rPr>
              <w:fldChar w:fldCharType="begin"/>
            </w:r>
            <w:r w:rsidR="008842D4">
              <w:rPr>
                <w:webHidden/>
              </w:rPr>
              <w:instrText xml:space="preserve"> PAGEREF _Toc328749544 \h </w:instrText>
            </w:r>
            <w:r>
              <w:rPr>
                <w:webHidden/>
              </w:rPr>
            </w:r>
            <w:r>
              <w:rPr>
                <w:webHidden/>
              </w:rPr>
              <w:fldChar w:fldCharType="separate"/>
            </w:r>
            <w:r w:rsidR="00097199">
              <w:rPr>
                <w:webHidden/>
              </w:rPr>
              <w:t>26</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5" w:history="1">
            <w:r w:rsidR="008842D4" w:rsidRPr="003B3AAD">
              <w:rPr>
                <w:rStyle w:val="Hyperlink"/>
              </w:rPr>
              <w:t>TEA Indicators Applied to an Individual Gene</w:t>
            </w:r>
            <w:r w:rsidR="008842D4">
              <w:rPr>
                <w:webHidden/>
              </w:rPr>
              <w:tab/>
            </w:r>
            <w:r>
              <w:rPr>
                <w:webHidden/>
              </w:rPr>
              <w:fldChar w:fldCharType="begin"/>
            </w:r>
            <w:r w:rsidR="008842D4">
              <w:rPr>
                <w:webHidden/>
              </w:rPr>
              <w:instrText xml:space="preserve"> PAGEREF _Toc328749545 \h </w:instrText>
            </w:r>
            <w:r>
              <w:rPr>
                <w:webHidden/>
              </w:rPr>
            </w:r>
            <w:r>
              <w:rPr>
                <w:webHidden/>
              </w:rPr>
              <w:fldChar w:fldCharType="separate"/>
            </w:r>
            <w:r w:rsidR="00097199">
              <w:rPr>
                <w:webHidden/>
              </w:rPr>
              <w:t>28</w:t>
            </w:r>
            <w:r>
              <w:rPr>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46" w:history="1">
            <w:r w:rsidR="008842D4" w:rsidRPr="003B3AAD">
              <w:rPr>
                <w:rStyle w:val="Hyperlink"/>
              </w:rPr>
              <w:t>Chapter 3:  Dataset Explorer</w:t>
            </w:r>
            <w:r w:rsidR="008842D4">
              <w:rPr>
                <w:webHidden/>
              </w:rPr>
              <w:tab/>
            </w:r>
            <w:r>
              <w:rPr>
                <w:webHidden/>
              </w:rPr>
              <w:fldChar w:fldCharType="begin"/>
            </w:r>
            <w:r w:rsidR="008842D4">
              <w:rPr>
                <w:webHidden/>
              </w:rPr>
              <w:instrText xml:space="preserve"> PAGEREF _Toc328749546 \h </w:instrText>
            </w:r>
            <w:r>
              <w:rPr>
                <w:webHidden/>
              </w:rPr>
            </w:r>
            <w:r>
              <w:rPr>
                <w:webHidden/>
              </w:rPr>
              <w:fldChar w:fldCharType="separate"/>
            </w:r>
            <w:r w:rsidR="00097199">
              <w:rPr>
                <w:webHidden/>
              </w:rPr>
              <w:t>29</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47" w:history="1">
            <w:r w:rsidR="008842D4" w:rsidRPr="003B3AAD">
              <w:rPr>
                <w:rStyle w:val="Hyperlink"/>
                <w:noProof/>
              </w:rPr>
              <w:t>Overview of the UI</w:t>
            </w:r>
            <w:r w:rsidR="008842D4">
              <w:rPr>
                <w:noProof/>
                <w:webHidden/>
              </w:rPr>
              <w:tab/>
            </w:r>
            <w:r>
              <w:rPr>
                <w:noProof/>
                <w:webHidden/>
              </w:rPr>
              <w:fldChar w:fldCharType="begin"/>
            </w:r>
            <w:r w:rsidR="008842D4">
              <w:rPr>
                <w:noProof/>
                <w:webHidden/>
              </w:rPr>
              <w:instrText xml:space="preserve"> PAGEREF _Toc328749547 \h </w:instrText>
            </w:r>
            <w:r>
              <w:rPr>
                <w:noProof/>
                <w:webHidden/>
              </w:rPr>
            </w:r>
            <w:r>
              <w:rPr>
                <w:noProof/>
                <w:webHidden/>
              </w:rPr>
              <w:fldChar w:fldCharType="separate"/>
            </w:r>
            <w:r w:rsidR="00097199">
              <w:rPr>
                <w:noProof/>
                <w:webHidden/>
              </w:rPr>
              <w:t>29</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48" w:history="1">
            <w:r w:rsidR="008842D4" w:rsidRPr="003B3AAD">
              <w:rPr>
                <w:rStyle w:val="Hyperlink"/>
                <w:noProof/>
              </w:rPr>
              <w:t>Using Dataset Explorer</w:t>
            </w:r>
            <w:r w:rsidR="008842D4">
              <w:rPr>
                <w:noProof/>
                <w:webHidden/>
              </w:rPr>
              <w:tab/>
            </w:r>
            <w:r>
              <w:rPr>
                <w:noProof/>
                <w:webHidden/>
              </w:rPr>
              <w:fldChar w:fldCharType="begin"/>
            </w:r>
            <w:r w:rsidR="008842D4">
              <w:rPr>
                <w:noProof/>
                <w:webHidden/>
              </w:rPr>
              <w:instrText xml:space="preserve"> PAGEREF _Toc328749548 \h </w:instrText>
            </w:r>
            <w:r>
              <w:rPr>
                <w:noProof/>
                <w:webHidden/>
              </w:rPr>
            </w:r>
            <w:r>
              <w:rPr>
                <w:noProof/>
                <w:webHidden/>
              </w:rPr>
              <w:fldChar w:fldCharType="separate"/>
            </w:r>
            <w:r w:rsidR="00097199">
              <w:rPr>
                <w:noProof/>
                <w:webHidden/>
              </w:rPr>
              <w:t>31</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49" w:history="1">
            <w:r w:rsidR="008842D4" w:rsidRPr="003B3AAD">
              <w:rPr>
                <w:rStyle w:val="Hyperlink"/>
              </w:rPr>
              <w:t>Public and Private Studies</w:t>
            </w:r>
            <w:r w:rsidR="008842D4">
              <w:rPr>
                <w:webHidden/>
              </w:rPr>
              <w:tab/>
            </w:r>
            <w:r>
              <w:rPr>
                <w:webHidden/>
              </w:rPr>
              <w:fldChar w:fldCharType="begin"/>
            </w:r>
            <w:r w:rsidR="008842D4">
              <w:rPr>
                <w:webHidden/>
              </w:rPr>
              <w:instrText xml:space="preserve"> PAGEREF _Toc328749549 \h </w:instrText>
            </w:r>
            <w:r>
              <w:rPr>
                <w:webHidden/>
              </w:rPr>
            </w:r>
            <w:r>
              <w:rPr>
                <w:webHidden/>
              </w:rPr>
              <w:fldChar w:fldCharType="separate"/>
            </w:r>
            <w:r w:rsidR="00097199">
              <w:rPr>
                <w:webHidden/>
              </w:rPr>
              <w:t>31</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0" w:history="1">
            <w:r w:rsidR="008842D4" w:rsidRPr="003B3AAD">
              <w:rPr>
                <w:rStyle w:val="Hyperlink"/>
              </w:rPr>
              <w:t>Selecting the Study</w:t>
            </w:r>
            <w:r w:rsidR="008842D4">
              <w:rPr>
                <w:webHidden/>
              </w:rPr>
              <w:tab/>
            </w:r>
            <w:r>
              <w:rPr>
                <w:webHidden/>
              </w:rPr>
              <w:fldChar w:fldCharType="begin"/>
            </w:r>
            <w:r w:rsidR="008842D4">
              <w:rPr>
                <w:webHidden/>
              </w:rPr>
              <w:instrText xml:space="preserve"> PAGEREF _Toc328749550 \h </w:instrText>
            </w:r>
            <w:r>
              <w:rPr>
                <w:webHidden/>
              </w:rPr>
            </w:r>
            <w:r>
              <w:rPr>
                <w:webHidden/>
              </w:rPr>
              <w:fldChar w:fldCharType="separate"/>
            </w:r>
            <w:r w:rsidR="00097199">
              <w:rPr>
                <w:webHidden/>
              </w:rPr>
              <w:t>32</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1" w:history="1">
            <w:r w:rsidR="008842D4" w:rsidRPr="003B3AAD">
              <w:rPr>
                <w:rStyle w:val="Hyperlink"/>
              </w:rPr>
              <w:t>Populating the Study Groups</w:t>
            </w:r>
            <w:r w:rsidR="008842D4">
              <w:rPr>
                <w:webHidden/>
              </w:rPr>
              <w:tab/>
            </w:r>
            <w:r>
              <w:rPr>
                <w:webHidden/>
              </w:rPr>
              <w:fldChar w:fldCharType="begin"/>
            </w:r>
            <w:r w:rsidR="008842D4">
              <w:rPr>
                <w:webHidden/>
              </w:rPr>
              <w:instrText xml:space="preserve"> PAGEREF _Toc328749551 \h </w:instrText>
            </w:r>
            <w:r>
              <w:rPr>
                <w:webHidden/>
              </w:rPr>
            </w:r>
            <w:r>
              <w:rPr>
                <w:webHidden/>
              </w:rPr>
              <w:fldChar w:fldCharType="separate"/>
            </w:r>
            <w:r w:rsidR="00097199">
              <w:rPr>
                <w:webHidden/>
              </w:rPr>
              <w:t>35</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2" w:history="1">
            <w:r w:rsidR="008842D4" w:rsidRPr="003B3AAD">
              <w:rPr>
                <w:rStyle w:val="Hyperlink"/>
              </w:rPr>
              <w:t>Generating Summary Statistics</w:t>
            </w:r>
            <w:r w:rsidR="008842D4">
              <w:rPr>
                <w:webHidden/>
              </w:rPr>
              <w:tab/>
            </w:r>
            <w:r>
              <w:rPr>
                <w:webHidden/>
              </w:rPr>
              <w:fldChar w:fldCharType="begin"/>
            </w:r>
            <w:r w:rsidR="008842D4">
              <w:rPr>
                <w:webHidden/>
              </w:rPr>
              <w:instrText xml:space="preserve"> PAGEREF _Toc328749552 \h </w:instrText>
            </w:r>
            <w:r>
              <w:rPr>
                <w:webHidden/>
              </w:rPr>
            </w:r>
            <w:r>
              <w:rPr>
                <w:webHidden/>
              </w:rPr>
              <w:fldChar w:fldCharType="separate"/>
            </w:r>
            <w:r w:rsidR="00097199">
              <w:rPr>
                <w:webHidden/>
              </w:rPr>
              <w:t>41</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3" w:history="1">
            <w:r w:rsidR="008842D4" w:rsidRPr="003B3AAD">
              <w:rPr>
                <w:rStyle w:val="Hyperlink"/>
              </w:rPr>
              <w:t>Defining Points of Comparison</w:t>
            </w:r>
            <w:r w:rsidR="008842D4">
              <w:rPr>
                <w:webHidden/>
              </w:rPr>
              <w:tab/>
            </w:r>
            <w:r>
              <w:rPr>
                <w:webHidden/>
              </w:rPr>
              <w:fldChar w:fldCharType="begin"/>
            </w:r>
            <w:r w:rsidR="008842D4">
              <w:rPr>
                <w:webHidden/>
              </w:rPr>
              <w:instrText xml:space="preserve"> PAGEREF _Toc328749553 \h </w:instrText>
            </w:r>
            <w:r>
              <w:rPr>
                <w:webHidden/>
              </w:rPr>
            </w:r>
            <w:r>
              <w:rPr>
                <w:webHidden/>
              </w:rPr>
              <w:fldChar w:fldCharType="separate"/>
            </w:r>
            <w:r w:rsidR="00097199">
              <w:rPr>
                <w:webHidden/>
              </w:rPr>
              <w:t>43</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4" w:history="1">
            <w:r w:rsidR="008842D4" w:rsidRPr="003B3AAD">
              <w:rPr>
                <w:rStyle w:val="Hyperlink"/>
              </w:rPr>
              <w:t>Printing or Saving the Contents of the Results/Analysis View</w:t>
            </w:r>
            <w:r w:rsidR="008842D4">
              <w:rPr>
                <w:webHidden/>
              </w:rPr>
              <w:tab/>
            </w:r>
            <w:r>
              <w:rPr>
                <w:webHidden/>
              </w:rPr>
              <w:fldChar w:fldCharType="begin"/>
            </w:r>
            <w:r w:rsidR="008842D4">
              <w:rPr>
                <w:webHidden/>
              </w:rPr>
              <w:instrText xml:space="preserve"> PAGEREF _Toc328749554 \h </w:instrText>
            </w:r>
            <w:r>
              <w:rPr>
                <w:webHidden/>
              </w:rPr>
            </w:r>
            <w:r>
              <w:rPr>
                <w:webHidden/>
              </w:rPr>
              <w:fldChar w:fldCharType="separate"/>
            </w:r>
            <w:r w:rsidR="00097199">
              <w:rPr>
                <w:webHidden/>
              </w:rPr>
              <w:t>44</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5" w:history="1">
            <w:r w:rsidR="008842D4" w:rsidRPr="003B3AAD">
              <w:rPr>
                <w:rStyle w:val="Hyperlink"/>
              </w:rPr>
              <w:t>Copying Individual Charts in the Results/Analysis View</w:t>
            </w:r>
            <w:r w:rsidR="008842D4">
              <w:rPr>
                <w:webHidden/>
              </w:rPr>
              <w:tab/>
            </w:r>
            <w:r>
              <w:rPr>
                <w:webHidden/>
              </w:rPr>
              <w:fldChar w:fldCharType="begin"/>
            </w:r>
            <w:r w:rsidR="008842D4">
              <w:rPr>
                <w:webHidden/>
              </w:rPr>
              <w:instrText xml:space="preserve"> PAGEREF _Toc328749555 \h </w:instrText>
            </w:r>
            <w:r>
              <w:rPr>
                <w:webHidden/>
              </w:rPr>
            </w:r>
            <w:r>
              <w:rPr>
                <w:webHidden/>
              </w:rPr>
              <w:fldChar w:fldCharType="separate"/>
            </w:r>
            <w:r w:rsidR="00097199">
              <w:rPr>
                <w:webHidden/>
              </w:rPr>
              <w:t>44</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56" w:history="1">
            <w:r w:rsidR="008842D4" w:rsidRPr="003B3AAD">
              <w:rPr>
                <w:rStyle w:val="Hyperlink"/>
                <w:noProof/>
              </w:rPr>
              <w:t>Viewing a Study</w:t>
            </w:r>
            <w:r w:rsidR="008842D4">
              <w:rPr>
                <w:noProof/>
                <w:webHidden/>
              </w:rPr>
              <w:tab/>
            </w:r>
            <w:r>
              <w:rPr>
                <w:noProof/>
                <w:webHidden/>
              </w:rPr>
              <w:fldChar w:fldCharType="begin"/>
            </w:r>
            <w:r w:rsidR="008842D4">
              <w:rPr>
                <w:noProof/>
                <w:webHidden/>
              </w:rPr>
              <w:instrText xml:space="preserve"> PAGEREF _Toc328749556 \h </w:instrText>
            </w:r>
            <w:r>
              <w:rPr>
                <w:noProof/>
                <w:webHidden/>
              </w:rPr>
            </w:r>
            <w:r>
              <w:rPr>
                <w:noProof/>
                <w:webHidden/>
              </w:rPr>
              <w:fldChar w:fldCharType="separate"/>
            </w:r>
            <w:r w:rsidR="00097199">
              <w:rPr>
                <w:noProof/>
                <w:webHidden/>
              </w:rPr>
              <w:t>45</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57" w:history="1">
            <w:r w:rsidR="008842D4" w:rsidRPr="003B3AAD">
              <w:rPr>
                <w:rStyle w:val="Hyperlink"/>
                <w:noProof/>
              </w:rPr>
              <w:t>Exporting Dataset Explorer Findings</w:t>
            </w:r>
            <w:r w:rsidR="008842D4">
              <w:rPr>
                <w:noProof/>
                <w:webHidden/>
              </w:rPr>
              <w:tab/>
            </w:r>
            <w:r>
              <w:rPr>
                <w:noProof/>
                <w:webHidden/>
              </w:rPr>
              <w:fldChar w:fldCharType="begin"/>
            </w:r>
            <w:r w:rsidR="008842D4">
              <w:rPr>
                <w:noProof/>
                <w:webHidden/>
              </w:rPr>
              <w:instrText xml:space="preserve"> PAGEREF _Toc328749557 \h </w:instrText>
            </w:r>
            <w:r>
              <w:rPr>
                <w:noProof/>
                <w:webHidden/>
              </w:rPr>
            </w:r>
            <w:r>
              <w:rPr>
                <w:noProof/>
                <w:webHidden/>
              </w:rPr>
              <w:fldChar w:fldCharType="separate"/>
            </w:r>
            <w:r w:rsidR="00097199">
              <w:rPr>
                <w:noProof/>
                <w:webHidden/>
              </w:rPr>
              <w:t>46</w:t>
            </w:r>
            <w:r>
              <w:rPr>
                <w:noProof/>
                <w:webHidden/>
              </w:rPr>
              <w:fldChar w:fldCharType="end"/>
            </w:r>
          </w:hyperlink>
        </w:p>
        <w:p w:rsidR="008842D4" w:rsidRDefault="001B1707" w:rsidP="008842D4">
          <w:pPr>
            <w:pStyle w:val="TOC2"/>
            <w:keepNext/>
            <w:rPr>
              <w:rFonts w:asciiTheme="minorHAnsi" w:eastAsiaTheme="minorEastAsia" w:hAnsiTheme="minorHAnsi" w:cstheme="minorBidi"/>
              <w:noProof/>
              <w:sz w:val="22"/>
              <w:szCs w:val="22"/>
            </w:rPr>
          </w:pPr>
          <w:hyperlink w:anchor="_Toc328749558" w:history="1">
            <w:r w:rsidR="008842D4" w:rsidRPr="003B3AAD">
              <w:rPr>
                <w:rStyle w:val="Hyperlink"/>
                <w:noProof/>
              </w:rPr>
              <w:t>Generating Advanced Analyses and Visualizations</w:t>
            </w:r>
            <w:r w:rsidR="008842D4">
              <w:rPr>
                <w:noProof/>
                <w:webHidden/>
              </w:rPr>
              <w:tab/>
            </w:r>
            <w:r>
              <w:rPr>
                <w:noProof/>
                <w:webHidden/>
              </w:rPr>
              <w:fldChar w:fldCharType="begin"/>
            </w:r>
            <w:r w:rsidR="008842D4">
              <w:rPr>
                <w:noProof/>
                <w:webHidden/>
              </w:rPr>
              <w:instrText xml:space="preserve"> PAGEREF _Toc328749558 \h </w:instrText>
            </w:r>
            <w:r>
              <w:rPr>
                <w:noProof/>
                <w:webHidden/>
              </w:rPr>
            </w:r>
            <w:r>
              <w:rPr>
                <w:noProof/>
                <w:webHidden/>
              </w:rPr>
              <w:fldChar w:fldCharType="separate"/>
            </w:r>
            <w:r w:rsidR="00097199">
              <w:rPr>
                <w:noProof/>
                <w:webHidden/>
              </w:rPr>
              <w:t>48</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59" w:history="1">
            <w:r w:rsidR="008842D4" w:rsidRPr="003B3AAD">
              <w:rPr>
                <w:rStyle w:val="Hyperlink"/>
              </w:rPr>
              <w:t>Generating Heatmaps</w:t>
            </w:r>
            <w:r w:rsidR="008842D4">
              <w:rPr>
                <w:webHidden/>
              </w:rPr>
              <w:tab/>
            </w:r>
            <w:r>
              <w:rPr>
                <w:webHidden/>
              </w:rPr>
              <w:fldChar w:fldCharType="begin"/>
            </w:r>
            <w:r w:rsidR="008842D4">
              <w:rPr>
                <w:webHidden/>
              </w:rPr>
              <w:instrText xml:space="preserve"> PAGEREF _Toc328749559 \h </w:instrText>
            </w:r>
            <w:r>
              <w:rPr>
                <w:webHidden/>
              </w:rPr>
            </w:r>
            <w:r>
              <w:rPr>
                <w:webHidden/>
              </w:rPr>
              <w:fldChar w:fldCharType="separate"/>
            </w:r>
            <w:r w:rsidR="00097199">
              <w:rPr>
                <w:webHidden/>
              </w:rPr>
              <w:t>49</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0" w:history="1">
            <w:r w:rsidR="008842D4" w:rsidRPr="003B3AAD">
              <w:rPr>
                <w:rStyle w:val="Hyperlink"/>
              </w:rPr>
              <w:t>Generating Advanced Analyses</w:t>
            </w:r>
            <w:r w:rsidR="008842D4">
              <w:rPr>
                <w:webHidden/>
              </w:rPr>
              <w:tab/>
            </w:r>
            <w:r>
              <w:rPr>
                <w:webHidden/>
              </w:rPr>
              <w:fldChar w:fldCharType="begin"/>
            </w:r>
            <w:r w:rsidR="008842D4">
              <w:rPr>
                <w:webHidden/>
              </w:rPr>
              <w:instrText xml:space="preserve"> PAGEREF _Toc328749560 \h </w:instrText>
            </w:r>
            <w:r>
              <w:rPr>
                <w:webHidden/>
              </w:rPr>
            </w:r>
            <w:r>
              <w:rPr>
                <w:webHidden/>
              </w:rPr>
              <w:fldChar w:fldCharType="separate"/>
            </w:r>
            <w:r w:rsidR="00097199">
              <w:rPr>
                <w:webHidden/>
              </w:rPr>
              <w:t>59</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1" w:history="1">
            <w:r w:rsidR="008842D4" w:rsidRPr="003B3AAD">
              <w:rPr>
                <w:rStyle w:val="Hyperlink"/>
              </w:rPr>
              <w:t>Data Binning</w:t>
            </w:r>
            <w:r w:rsidR="008842D4">
              <w:rPr>
                <w:webHidden/>
              </w:rPr>
              <w:tab/>
            </w:r>
            <w:r>
              <w:rPr>
                <w:webHidden/>
              </w:rPr>
              <w:fldChar w:fldCharType="begin"/>
            </w:r>
            <w:r w:rsidR="008842D4">
              <w:rPr>
                <w:webHidden/>
              </w:rPr>
              <w:instrText xml:space="preserve"> PAGEREF _Toc328749561 \h </w:instrText>
            </w:r>
            <w:r>
              <w:rPr>
                <w:webHidden/>
              </w:rPr>
            </w:r>
            <w:r>
              <w:rPr>
                <w:webHidden/>
              </w:rPr>
              <w:fldChar w:fldCharType="separate"/>
            </w:r>
            <w:r w:rsidR="00097199">
              <w:rPr>
                <w:webHidden/>
              </w:rPr>
              <w:t>74</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2" w:history="1">
            <w:r w:rsidR="008842D4" w:rsidRPr="003B3AAD">
              <w:rPr>
                <w:rStyle w:val="Hyperlink"/>
              </w:rPr>
              <w:t>High Dimensional Data</w:t>
            </w:r>
            <w:r w:rsidR="008842D4">
              <w:rPr>
                <w:webHidden/>
              </w:rPr>
              <w:tab/>
            </w:r>
            <w:r>
              <w:rPr>
                <w:webHidden/>
              </w:rPr>
              <w:fldChar w:fldCharType="begin"/>
            </w:r>
            <w:r w:rsidR="008842D4">
              <w:rPr>
                <w:webHidden/>
              </w:rPr>
              <w:instrText xml:space="preserve"> PAGEREF _Toc328749562 \h </w:instrText>
            </w:r>
            <w:r>
              <w:rPr>
                <w:webHidden/>
              </w:rPr>
            </w:r>
            <w:r>
              <w:rPr>
                <w:webHidden/>
              </w:rPr>
              <w:fldChar w:fldCharType="separate"/>
            </w:r>
            <w:r w:rsidR="00097199">
              <w:rPr>
                <w:webHidden/>
              </w:rPr>
              <w:t>79</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3" w:history="1">
            <w:r w:rsidR="008842D4" w:rsidRPr="003B3AAD">
              <w:rPr>
                <w:rStyle w:val="Hyperlink"/>
              </w:rPr>
              <w:t>Other Features</w:t>
            </w:r>
            <w:r w:rsidR="008842D4">
              <w:rPr>
                <w:webHidden/>
              </w:rPr>
              <w:tab/>
            </w:r>
            <w:r>
              <w:rPr>
                <w:webHidden/>
              </w:rPr>
              <w:fldChar w:fldCharType="begin"/>
            </w:r>
            <w:r w:rsidR="008842D4">
              <w:rPr>
                <w:webHidden/>
              </w:rPr>
              <w:instrText xml:space="preserve"> PAGEREF _Toc328749563 \h </w:instrText>
            </w:r>
            <w:r>
              <w:rPr>
                <w:webHidden/>
              </w:rPr>
            </w:r>
            <w:r>
              <w:rPr>
                <w:webHidden/>
              </w:rPr>
              <w:fldChar w:fldCharType="separate"/>
            </w:r>
            <w:r w:rsidR="00097199">
              <w:rPr>
                <w:webHidden/>
              </w:rPr>
              <w:t>81</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64" w:history="1">
            <w:r w:rsidR="008842D4" w:rsidRPr="003B3AAD">
              <w:rPr>
                <w:rStyle w:val="Hyperlink"/>
                <w:noProof/>
              </w:rPr>
              <w:t>The Jobs Tab</w:t>
            </w:r>
            <w:r w:rsidR="008842D4">
              <w:rPr>
                <w:noProof/>
                <w:webHidden/>
              </w:rPr>
              <w:tab/>
            </w:r>
            <w:r>
              <w:rPr>
                <w:noProof/>
                <w:webHidden/>
              </w:rPr>
              <w:fldChar w:fldCharType="begin"/>
            </w:r>
            <w:r w:rsidR="008842D4">
              <w:rPr>
                <w:noProof/>
                <w:webHidden/>
              </w:rPr>
              <w:instrText xml:space="preserve"> PAGEREF _Toc328749564 \h </w:instrText>
            </w:r>
            <w:r>
              <w:rPr>
                <w:noProof/>
                <w:webHidden/>
              </w:rPr>
            </w:r>
            <w:r>
              <w:rPr>
                <w:noProof/>
                <w:webHidden/>
              </w:rPr>
              <w:fldChar w:fldCharType="separate"/>
            </w:r>
            <w:r w:rsidR="00097199">
              <w:rPr>
                <w:noProof/>
                <w:webHidden/>
              </w:rPr>
              <w:t>83</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5" w:history="1">
            <w:r w:rsidR="008842D4" w:rsidRPr="003B3AAD">
              <w:rPr>
                <w:rStyle w:val="Hyperlink"/>
              </w:rPr>
              <w:t>Viewing a Logged Job</w:t>
            </w:r>
            <w:r w:rsidR="008842D4">
              <w:rPr>
                <w:webHidden/>
              </w:rPr>
              <w:tab/>
            </w:r>
            <w:r>
              <w:rPr>
                <w:webHidden/>
              </w:rPr>
              <w:fldChar w:fldCharType="begin"/>
            </w:r>
            <w:r w:rsidR="008842D4">
              <w:rPr>
                <w:webHidden/>
              </w:rPr>
              <w:instrText xml:space="preserve"> PAGEREF _Toc328749565 \h </w:instrText>
            </w:r>
            <w:r>
              <w:rPr>
                <w:webHidden/>
              </w:rPr>
            </w:r>
            <w:r>
              <w:rPr>
                <w:webHidden/>
              </w:rPr>
              <w:fldChar w:fldCharType="separate"/>
            </w:r>
            <w:r w:rsidR="00097199">
              <w:rPr>
                <w:webHidden/>
              </w:rPr>
              <w:t>84</w:t>
            </w:r>
            <w:r>
              <w:rPr>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66" w:history="1">
            <w:r w:rsidR="008842D4" w:rsidRPr="003B3AAD">
              <w:rPr>
                <w:rStyle w:val="Hyperlink"/>
              </w:rPr>
              <w:t>Chapter 4:  Sample Explorer</w:t>
            </w:r>
            <w:r w:rsidR="008842D4">
              <w:rPr>
                <w:webHidden/>
              </w:rPr>
              <w:tab/>
            </w:r>
            <w:r>
              <w:rPr>
                <w:webHidden/>
              </w:rPr>
              <w:fldChar w:fldCharType="begin"/>
            </w:r>
            <w:r w:rsidR="008842D4">
              <w:rPr>
                <w:webHidden/>
              </w:rPr>
              <w:instrText xml:space="preserve"> PAGEREF _Toc328749566 \h </w:instrText>
            </w:r>
            <w:r>
              <w:rPr>
                <w:webHidden/>
              </w:rPr>
            </w:r>
            <w:r>
              <w:rPr>
                <w:webHidden/>
              </w:rPr>
              <w:fldChar w:fldCharType="separate"/>
            </w:r>
            <w:r w:rsidR="00097199">
              <w:rPr>
                <w:webHidden/>
              </w:rPr>
              <w:t>87</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67" w:history="1">
            <w:r w:rsidR="008842D4" w:rsidRPr="003B3AAD">
              <w:rPr>
                <w:rStyle w:val="Hyperlink"/>
                <w:noProof/>
              </w:rPr>
              <w:t>Select a Primary Search Filter</w:t>
            </w:r>
            <w:r w:rsidR="008842D4">
              <w:rPr>
                <w:noProof/>
                <w:webHidden/>
              </w:rPr>
              <w:tab/>
            </w:r>
            <w:r>
              <w:rPr>
                <w:noProof/>
                <w:webHidden/>
              </w:rPr>
              <w:fldChar w:fldCharType="begin"/>
            </w:r>
            <w:r w:rsidR="008842D4">
              <w:rPr>
                <w:noProof/>
                <w:webHidden/>
              </w:rPr>
              <w:instrText xml:space="preserve"> PAGEREF _Toc328749567 \h </w:instrText>
            </w:r>
            <w:r>
              <w:rPr>
                <w:noProof/>
                <w:webHidden/>
              </w:rPr>
            </w:r>
            <w:r>
              <w:rPr>
                <w:noProof/>
                <w:webHidden/>
              </w:rPr>
              <w:fldChar w:fldCharType="separate"/>
            </w:r>
            <w:r w:rsidR="00097199">
              <w:rPr>
                <w:noProof/>
                <w:webHidden/>
              </w:rPr>
              <w:t>87</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68" w:history="1">
            <w:r w:rsidR="008842D4" w:rsidRPr="003B3AAD">
              <w:rPr>
                <w:rStyle w:val="Hyperlink"/>
                <w:noProof/>
              </w:rPr>
              <w:t>View and Refine Sample Search Results</w:t>
            </w:r>
            <w:r w:rsidR="008842D4">
              <w:rPr>
                <w:noProof/>
                <w:webHidden/>
              </w:rPr>
              <w:tab/>
            </w:r>
            <w:r>
              <w:rPr>
                <w:noProof/>
                <w:webHidden/>
              </w:rPr>
              <w:fldChar w:fldCharType="begin"/>
            </w:r>
            <w:r w:rsidR="008842D4">
              <w:rPr>
                <w:noProof/>
                <w:webHidden/>
              </w:rPr>
              <w:instrText xml:space="preserve"> PAGEREF _Toc328749568 \h </w:instrText>
            </w:r>
            <w:r>
              <w:rPr>
                <w:noProof/>
                <w:webHidden/>
              </w:rPr>
            </w:r>
            <w:r>
              <w:rPr>
                <w:noProof/>
                <w:webHidden/>
              </w:rPr>
              <w:fldChar w:fldCharType="separate"/>
            </w:r>
            <w:r w:rsidR="00097199">
              <w:rPr>
                <w:noProof/>
                <w:webHidden/>
              </w:rPr>
              <w:t>90</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69" w:history="1">
            <w:r w:rsidR="008842D4" w:rsidRPr="003B3AAD">
              <w:rPr>
                <w:rStyle w:val="Hyperlink"/>
              </w:rPr>
              <w:t>Select and Remove Search Filters</w:t>
            </w:r>
            <w:r w:rsidR="008842D4">
              <w:rPr>
                <w:webHidden/>
              </w:rPr>
              <w:tab/>
            </w:r>
            <w:r>
              <w:rPr>
                <w:webHidden/>
              </w:rPr>
              <w:fldChar w:fldCharType="begin"/>
            </w:r>
            <w:r w:rsidR="008842D4">
              <w:rPr>
                <w:webHidden/>
              </w:rPr>
              <w:instrText xml:space="preserve"> PAGEREF _Toc328749569 \h </w:instrText>
            </w:r>
            <w:r>
              <w:rPr>
                <w:webHidden/>
              </w:rPr>
            </w:r>
            <w:r>
              <w:rPr>
                <w:webHidden/>
              </w:rPr>
              <w:fldChar w:fldCharType="separate"/>
            </w:r>
            <w:r w:rsidR="00097199">
              <w:rPr>
                <w:webHidden/>
              </w:rPr>
              <w:t>91</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70" w:history="1">
            <w:r w:rsidR="008842D4" w:rsidRPr="003B3AAD">
              <w:rPr>
                <w:rStyle w:val="Hyperlink"/>
              </w:rPr>
              <w:t>Locate the Source of the Samples in Dataset Explorer</w:t>
            </w:r>
            <w:r w:rsidR="008842D4">
              <w:rPr>
                <w:webHidden/>
              </w:rPr>
              <w:tab/>
            </w:r>
            <w:r>
              <w:rPr>
                <w:webHidden/>
              </w:rPr>
              <w:fldChar w:fldCharType="begin"/>
            </w:r>
            <w:r w:rsidR="008842D4">
              <w:rPr>
                <w:webHidden/>
              </w:rPr>
              <w:instrText xml:space="preserve"> PAGEREF _Toc328749570 \h </w:instrText>
            </w:r>
            <w:r>
              <w:rPr>
                <w:webHidden/>
              </w:rPr>
            </w:r>
            <w:r>
              <w:rPr>
                <w:webHidden/>
              </w:rPr>
              <w:fldChar w:fldCharType="separate"/>
            </w:r>
            <w:r w:rsidR="00097199">
              <w:rPr>
                <w:webHidden/>
              </w:rPr>
              <w:t>92</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71" w:history="1">
            <w:r w:rsidR="008842D4" w:rsidRPr="003B3AAD">
              <w:rPr>
                <w:rStyle w:val="Hyperlink"/>
              </w:rPr>
              <w:t>Manage the Sample Search Result List</w:t>
            </w:r>
            <w:r w:rsidR="008842D4">
              <w:rPr>
                <w:webHidden/>
              </w:rPr>
              <w:tab/>
            </w:r>
            <w:r>
              <w:rPr>
                <w:webHidden/>
              </w:rPr>
              <w:fldChar w:fldCharType="begin"/>
            </w:r>
            <w:r w:rsidR="008842D4">
              <w:rPr>
                <w:webHidden/>
              </w:rPr>
              <w:instrText xml:space="preserve"> PAGEREF _Toc328749571 \h </w:instrText>
            </w:r>
            <w:r>
              <w:rPr>
                <w:webHidden/>
              </w:rPr>
            </w:r>
            <w:r>
              <w:rPr>
                <w:webHidden/>
              </w:rPr>
              <w:fldChar w:fldCharType="separate"/>
            </w:r>
            <w:r w:rsidR="00097199">
              <w:rPr>
                <w:webHidden/>
              </w:rPr>
              <w:t>93</w:t>
            </w:r>
            <w:r>
              <w:rPr>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72" w:history="1">
            <w:r w:rsidR="008842D4" w:rsidRPr="003B3AAD">
              <w:rPr>
                <w:rStyle w:val="Hyperlink"/>
              </w:rPr>
              <w:t>Chapter 5:  Gene Signatures and Gene Lists</w:t>
            </w:r>
            <w:r w:rsidR="008842D4">
              <w:rPr>
                <w:webHidden/>
              </w:rPr>
              <w:tab/>
            </w:r>
            <w:r>
              <w:rPr>
                <w:webHidden/>
              </w:rPr>
              <w:fldChar w:fldCharType="begin"/>
            </w:r>
            <w:r w:rsidR="008842D4">
              <w:rPr>
                <w:webHidden/>
              </w:rPr>
              <w:instrText xml:space="preserve"> PAGEREF _Toc328749572 \h </w:instrText>
            </w:r>
            <w:r>
              <w:rPr>
                <w:webHidden/>
              </w:rPr>
            </w:r>
            <w:r>
              <w:rPr>
                <w:webHidden/>
              </w:rPr>
              <w:fldChar w:fldCharType="separate"/>
            </w:r>
            <w:r w:rsidR="00097199">
              <w:rPr>
                <w:webHidden/>
              </w:rPr>
              <w:t>95</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73" w:history="1">
            <w:r w:rsidR="008842D4" w:rsidRPr="003B3AAD">
              <w:rPr>
                <w:rStyle w:val="Hyperlink"/>
                <w:noProof/>
              </w:rPr>
              <w:t>Creating a Gene Signature</w:t>
            </w:r>
            <w:r w:rsidR="008842D4">
              <w:rPr>
                <w:noProof/>
                <w:webHidden/>
              </w:rPr>
              <w:tab/>
            </w:r>
            <w:r>
              <w:rPr>
                <w:noProof/>
                <w:webHidden/>
              </w:rPr>
              <w:fldChar w:fldCharType="begin"/>
            </w:r>
            <w:r w:rsidR="008842D4">
              <w:rPr>
                <w:noProof/>
                <w:webHidden/>
              </w:rPr>
              <w:instrText xml:space="preserve"> PAGEREF _Toc328749573 \h </w:instrText>
            </w:r>
            <w:r>
              <w:rPr>
                <w:noProof/>
                <w:webHidden/>
              </w:rPr>
            </w:r>
            <w:r>
              <w:rPr>
                <w:noProof/>
                <w:webHidden/>
              </w:rPr>
              <w:fldChar w:fldCharType="separate"/>
            </w:r>
            <w:r w:rsidR="00097199">
              <w:rPr>
                <w:noProof/>
                <w:webHidden/>
              </w:rPr>
              <w:t>95</w:t>
            </w:r>
            <w:r>
              <w:rPr>
                <w:noProof/>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74" w:history="1">
            <w:r w:rsidR="008842D4" w:rsidRPr="003B3AAD">
              <w:rPr>
                <w:rStyle w:val="Hyperlink"/>
              </w:rPr>
              <w:t>Step 1. Adding the Genes to a Text File</w:t>
            </w:r>
            <w:r w:rsidR="008842D4">
              <w:rPr>
                <w:webHidden/>
              </w:rPr>
              <w:tab/>
            </w:r>
            <w:r>
              <w:rPr>
                <w:webHidden/>
              </w:rPr>
              <w:fldChar w:fldCharType="begin"/>
            </w:r>
            <w:r w:rsidR="008842D4">
              <w:rPr>
                <w:webHidden/>
              </w:rPr>
              <w:instrText xml:space="preserve"> PAGEREF _Toc328749574 \h </w:instrText>
            </w:r>
            <w:r>
              <w:rPr>
                <w:webHidden/>
              </w:rPr>
            </w:r>
            <w:r>
              <w:rPr>
                <w:webHidden/>
              </w:rPr>
              <w:fldChar w:fldCharType="separate"/>
            </w:r>
            <w:r w:rsidR="00097199">
              <w:rPr>
                <w:webHidden/>
              </w:rPr>
              <w:t>95</w:t>
            </w:r>
            <w:r>
              <w:rPr>
                <w:webHidden/>
              </w:rPr>
              <w:fldChar w:fldCharType="end"/>
            </w:r>
          </w:hyperlink>
        </w:p>
        <w:p w:rsidR="008842D4" w:rsidRDefault="001B1707">
          <w:pPr>
            <w:pStyle w:val="TOC3"/>
            <w:rPr>
              <w:rFonts w:asciiTheme="minorHAnsi" w:eastAsiaTheme="minorEastAsia" w:hAnsiTheme="minorHAnsi" w:cstheme="minorBidi"/>
              <w:sz w:val="22"/>
              <w:szCs w:val="22"/>
            </w:rPr>
          </w:pPr>
          <w:hyperlink w:anchor="_Toc328749575" w:history="1">
            <w:r w:rsidR="008842D4" w:rsidRPr="003B3AAD">
              <w:rPr>
                <w:rStyle w:val="Hyperlink"/>
              </w:rPr>
              <w:t>Step 2. Creating the Gene Signature</w:t>
            </w:r>
            <w:r w:rsidR="008842D4">
              <w:rPr>
                <w:webHidden/>
              </w:rPr>
              <w:tab/>
            </w:r>
            <w:r>
              <w:rPr>
                <w:webHidden/>
              </w:rPr>
              <w:fldChar w:fldCharType="begin"/>
            </w:r>
            <w:r w:rsidR="008842D4">
              <w:rPr>
                <w:webHidden/>
              </w:rPr>
              <w:instrText xml:space="preserve"> PAGEREF _Toc328749575 \h </w:instrText>
            </w:r>
            <w:r>
              <w:rPr>
                <w:webHidden/>
              </w:rPr>
            </w:r>
            <w:r>
              <w:rPr>
                <w:webHidden/>
              </w:rPr>
              <w:fldChar w:fldCharType="separate"/>
            </w:r>
            <w:r w:rsidR="00097199">
              <w:rPr>
                <w:webHidden/>
              </w:rPr>
              <w:t>99</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76" w:history="1">
            <w:r w:rsidR="008842D4" w:rsidRPr="003B3AAD">
              <w:rPr>
                <w:rStyle w:val="Hyperlink"/>
                <w:noProof/>
              </w:rPr>
              <w:t>Performing Actions on Your Gene Signatures</w:t>
            </w:r>
            <w:r w:rsidR="008842D4">
              <w:rPr>
                <w:noProof/>
                <w:webHidden/>
              </w:rPr>
              <w:tab/>
            </w:r>
            <w:r>
              <w:rPr>
                <w:noProof/>
                <w:webHidden/>
              </w:rPr>
              <w:fldChar w:fldCharType="begin"/>
            </w:r>
            <w:r w:rsidR="008842D4">
              <w:rPr>
                <w:noProof/>
                <w:webHidden/>
              </w:rPr>
              <w:instrText xml:space="preserve"> PAGEREF _Toc328749576 \h </w:instrText>
            </w:r>
            <w:r>
              <w:rPr>
                <w:noProof/>
                <w:webHidden/>
              </w:rPr>
            </w:r>
            <w:r>
              <w:rPr>
                <w:noProof/>
                <w:webHidden/>
              </w:rPr>
              <w:fldChar w:fldCharType="separate"/>
            </w:r>
            <w:r w:rsidR="00097199">
              <w:rPr>
                <w:noProof/>
                <w:webHidden/>
              </w:rPr>
              <w:t>103</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77" w:history="1">
            <w:r w:rsidR="008842D4" w:rsidRPr="003B3AAD">
              <w:rPr>
                <w:rStyle w:val="Hyperlink"/>
                <w:noProof/>
              </w:rPr>
              <w:t>Performing Actions on Other Users’ Signatures</w:t>
            </w:r>
            <w:r w:rsidR="008842D4">
              <w:rPr>
                <w:noProof/>
                <w:webHidden/>
              </w:rPr>
              <w:tab/>
            </w:r>
            <w:r>
              <w:rPr>
                <w:noProof/>
                <w:webHidden/>
              </w:rPr>
              <w:fldChar w:fldCharType="begin"/>
            </w:r>
            <w:r w:rsidR="008842D4">
              <w:rPr>
                <w:noProof/>
                <w:webHidden/>
              </w:rPr>
              <w:instrText xml:space="preserve"> PAGEREF _Toc328749577 \h </w:instrText>
            </w:r>
            <w:r>
              <w:rPr>
                <w:noProof/>
                <w:webHidden/>
              </w:rPr>
            </w:r>
            <w:r>
              <w:rPr>
                <w:noProof/>
                <w:webHidden/>
              </w:rPr>
              <w:fldChar w:fldCharType="separate"/>
            </w:r>
            <w:r w:rsidR="00097199">
              <w:rPr>
                <w:noProof/>
                <w:webHidden/>
              </w:rPr>
              <w:t>104</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78" w:history="1">
            <w:r w:rsidR="008842D4" w:rsidRPr="003B3AAD">
              <w:rPr>
                <w:rStyle w:val="Hyperlink"/>
                <w:noProof/>
              </w:rPr>
              <w:t>Viewing a Gene Signature Definition</w:t>
            </w:r>
            <w:r w:rsidR="008842D4">
              <w:rPr>
                <w:noProof/>
                <w:webHidden/>
              </w:rPr>
              <w:tab/>
            </w:r>
            <w:r>
              <w:rPr>
                <w:noProof/>
                <w:webHidden/>
              </w:rPr>
              <w:fldChar w:fldCharType="begin"/>
            </w:r>
            <w:r w:rsidR="008842D4">
              <w:rPr>
                <w:noProof/>
                <w:webHidden/>
              </w:rPr>
              <w:instrText xml:space="preserve"> PAGEREF _Toc328749578 \h </w:instrText>
            </w:r>
            <w:r>
              <w:rPr>
                <w:noProof/>
                <w:webHidden/>
              </w:rPr>
            </w:r>
            <w:r>
              <w:rPr>
                <w:noProof/>
                <w:webHidden/>
              </w:rPr>
              <w:fldChar w:fldCharType="separate"/>
            </w:r>
            <w:r w:rsidR="00097199">
              <w:rPr>
                <w:noProof/>
                <w:webHidden/>
              </w:rPr>
              <w:t>105</w:t>
            </w:r>
            <w:r>
              <w:rPr>
                <w:noProof/>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79" w:history="1">
            <w:r w:rsidR="008842D4" w:rsidRPr="003B3AAD">
              <w:rPr>
                <w:rStyle w:val="Hyperlink"/>
              </w:rPr>
              <w:t>Chapter 6:  Other Tasks</w:t>
            </w:r>
            <w:r w:rsidR="008842D4">
              <w:rPr>
                <w:webHidden/>
              </w:rPr>
              <w:tab/>
            </w:r>
            <w:r>
              <w:rPr>
                <w:webHidden/>
              </w:rPr>
              <w:fldChar w:fldCharType="begin"/>
            </w:r>
            <w:r w:rsidR="008842D4">
              <w:rPr>
                <w:webHidden/>
              </w:rPr>
              <w:instrText xml:space="preserve"> PAGEREF _Toc328749579 \h </w:instrText>
            </w:r>
            <w:r>
              <w:rPr>
                <w:webHidden/>
              </w:rPr>
            </w:r>
            <w:r>
              <w:rPr>
                <w:webHidden/>
              </w:rPr>
              <w:fldChar w:fldCharType="separate"/>
            </w:r>
            <w:r w:rsidR="00097199">
              <w:rPr>
                <w:webHidden/>
              </w:rPr>
              <w:t>107</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0" w:history="1">
            <w:r w:rsidR="008842D4" w:rsidRPr="003B3AAD">
              <w:rPr>
                <w:rStyle w:val="Hyperlink"/>
                <w:rFonts w:cs="Arial"/>
                <w:noProof/>
              </w:rPr>
              <w:t>Other Tasks</w:t>
            </w:r>
            <w:r w:rsidR="008842D4">
              <w:rPr>
                <w:noProof/>
                <w:webHidden/>
              </w:rPr>
              <w:tab/>
            </w:r>
            <w:r>
              <w:rPr>
                <w:noProof/>
                <w:webHidden/>
              </w:rPr>
              <w:fldChar w:fldCharType="begin"/>
            </w:r>
            <w:r w:rsidR="008842D4">
              <w:rPr>
                <w:noProof/>
                <w:webHidden/>
              </w:rPr>
              <w:instrText xml:space="preserve"> PAGEREF _Toc328749580 \h </w:instrText>
            </w:r>
            <w:r>
              <w:rPr>
                <w:noProof/>
                <w:webHidden/>
              </w:rPr>
            </w:r>
            <w:r>
              <w:rPr>
                <w:noProof/>
                <w:webHidden/>
              </w:rPr>
              <w:fldChar w:fldCharType="separate"/>
            </w:r>
            <w:r w:rsidR="00097199">
              <w:rPr>
                <w:noProof/>
                <w:webHidden/>
              </w:rPr>
              <w:t>107</w:t>
            </w:r>
            <w:r>
              <w:rPr>
                <w:noProof/>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81" w:history="1">
            <w:r w:rsidR="008842D4" w:rsidRPr="003B3AAD">
              <w:rPr>
                <w:rStyle w:val="Hyperlink"/>
              </w:rPr>
              <w:t>Appendix A:  How TEA Scores Are Calculated</w:t>
            </w:r>
            <w:r w:rsidR="008842D4">
              <w:rPr>
                <w:webHidden/>
              </w:rPr>
              <w:tab/>
            </w:r>
            <w:r>
              <w:rPr>
                <w:webHidden/>
              </w:rPr>
              <w:fldChar w:fldCharType="begin"/>
            </w:r>
            <w:r w:rsidR="008842D4">
              <w:rPr>
                <w:webHidden/>
              </w:rPr>
              <w:instrText xml:space="preserve"> PAGEREF _Toc328749581 \h </w:instrText>
            </w:r>
            <w:r>
              <w:rPr>
                <w:webHidden/>
              </w:rPr>
            </w:r>
            <w:r>
              <w:rPr>
                <w:webHidden/>
              </w:rPr>
              <w:fldChar w:fldCharType="separate"/>
            </w:r>
            <w:r w:rsidR="00097199">
              <w:rPr>
                <w:webHidden/>
              </w:rPr>
              <w:t>109</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2" w:history="1">
            <w:r w:rsidR="008842D4" w:rsidRPr="003B3AAD">
              <w:rPr>
                <w:rStyle w:val="Hyperlink"/>
                <w:noProof/>
              </w:rPr>
              <w:t>Data Inputs to the TEA algorithm</w:t>
            </w:r>
            <w:r w:rsidR="008842D4">
              <w:rPr>
                <w:noProof/>
                <w:webHidden/>
              </w:rPr>
              <w:tab/>
            </w:r>
            <w:r>
              <w:rPr>
                <w:noProof/>
                <w:webHidden/>
              </w:rPr>
              <w:fldChar w:fldCharType="begin"/>
            </w:r>
            <w:r w:rsidR="008842D4">
              <w:rPr>
                <w:noProof/>
                <w:webHidden/>
              </w:rPr>
              <w:instrText xml:space="preserve"> PAGEREF _Toc328749582 \h </w:instrText>
            </w:r>
            <w:r>
              <w:rPr>
                <w:noProof/>
                <w:webHidden/>
              </w:rPr>
            </w:r>
            <w:r>
              <w:rPr>
                <w:noProof/>
                <w:webHidden/>
              </w:rPr>
              <w:fldChar w:fldCharType="separate"/>
            </w:r>
            <w:r w:rsidR="00097199">
              <w:rPr>
                <w:noProof/>
                <w:webHidden/>
              </w:rPr>
              <w:t>109</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3" w:history="1">
            <w:r w:rsidR="008842D4" w:rsidRPr="003B3AAD">
              <w:rPr>
                <w:rStyle w:val="Hyperlink"/>
                <w:noProof/>
              </w:rPr>
              <w:t>Operations</w:t>
            </w:r>
            <w:r w:rsidR="008842D4">
              <w:rPr>
                <w:noProof/>
                <w:webHidden/>
              </w:rPr>
              <w:tab/>
            </w:r>
            <w:r>
              <w:rPr>
                <w:noProof/>
                <w:webHidden/>
              </w:rPr>
              <w:fldChar w:fldCharType="begin"/>
            </w:r>
            <w:r w:rsidR="008842D4">
              <w:rPr>
                <w:noProof/>
                <w:webHidden/>
              </w:rPr>
              <w:instrText xml:space="preserve"> PAGEREF _Toc328749583 \h </w:instrText>
            </w:r>
            <w:r>
              <w:rPr>
                <w:noProof/>
                <w:webHidden/>
              </w:rPr>
            </w:r>
            <w:r>
              <w:rPr>
                <w:noProof/>
                <w:webHidden/>
              </w:rPr>
              <w:fldChar w:fldCharType="separate"/>
            </w:r>
            <w:r w:rsidR="00097199">
              <w:rPr>
                <w:noProof/>
                <w:webHidden/>
              </w:rPr>
              <w:t>109</w:t>
            </w:r>
            <w:r>
              <w:rPr>
                <w:noProof/>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4" w:history="1">
            <w:r w:rsidR="008842D4" w:rsidRPr="003B3AAD">
              <w:rPr>
                <w:rStyle w:val="Hyperlink"/>
                <w:noProof/>
              </w:rPr>
              <w:t>Result</w:t>
            </w:r>
            <w:r w:rsidR="008842D4">
              <w:rPr>
                <w:noProof/>
                <w:webHidden/>
              </w:rPr>
              <w:tab/>
            </w:r>
            <w:r>
              <w:rPr>
                <w:noProof/>
                <w:webHidden/>
              </w:rPr>
              <w:fldChar w:fldCharType="begin"/>
            </w:r>
            <w:r w:rsidR="008842D4">
              <w:rPr>
                <w:noProof/>
                <w:webHidden/>
              </w:rPr>
              <w:instrText xml:space="preserve"> PAGEREF _Toc328749584 \h </w:instrText>
            </w:r>
            <w:r>
              <w:rPr>
                <w:noProof/>
                <w:webHidden/>
              </w:rPr>
            </w:r>
            <w:r>
              <w:rPr>
                <w:noProof/>
                <w:webHidden/>
              </w:rPr>
              <w:fldChar w:fldCharType="separate"/>
            </w:r>
            <w:r w:rsidR="00097199">
              <w:rPr>
                <w:noProof/>
                <w:webHidden/>
              </w:rPr>
              <w:t>111</w:t>
            </w:r>
            <w:r>
              <w:rPr>
                <w:noProof/>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85" w:history="1">
            <w:r w:rsidR="008842D4" w:rsidRPr="003B3AAD">
              <w:rPr>
                <w:rStyle w:val="Hyperlink"/>
              </w:rPr>
              <w:t>Appendix B:  Rules for Loading OmicSoft Data</w:t>
            </w:r>
            <w:r w:rsidR="008842D4">
              <w:rPr>
                <w:webHidden/>
              </w:rPr>
              <w:tab/>
            </w:r>
            <w:r>
              <w:rPr>
                <w:webHidden/>
              </w:rPr>
              <w:fldChar w:fldCharType="begin"/>
            </w:r>
            <w:r w:rsidR="008842D4">
              <w:rPr>
                <w:webHidden/>
              </w:rPr>
              <w:instrText xml:space="preserve"> PAGEREF _Toc328749585 \h </w:instrText>
            </w:r>
            <w:r>
              <w:rPr>
                <w:webHidden/>
              </w:rPr>
            </w:r>
            <w:r>
              <w:rPr>
                <w:webHidden/>
              </w:rPr>
              <w:fldChar w:fldCharType="separate"/>
            </w:r>
            <w:r w:rsidR="00097199">
              <w:rPr>
                <w:webHidden/>
              </w:rPr>
              <w:t>113</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6" w:history="1">
            <w:r w:rsidR="008842D4" w:rsidRPr="003B3AAD">
              <w:rPr>
                <w:rStyle w:val="Hyperlink"/>
                <w:rFonts w:cs="Arial"/>
                <w:noProof/>
              </w:rPr>
              <w:t>Rules for Loading OmicSoft Data</w:t>
            </w:r>
            <w:r w:rsidR="008842D4">
              <w:rPr>
                <w:noProof/>
                <w:webHidden/>
              </w:rPr>
              <w:tab/>
            </w:r>
            <w:r>
              <w:rPr>
                <w:noProof/>
                <w:webHidden/>
              </w:rPr>
              <w:fldChar w:fldCharType="begin"/>
            </w:r>
            <w:r w:rsidR="008842D4">
              <w:rPr>
                <w:noProof/>
                <w:webHidden/>
              </w:rPr>
              <w:instrText xml:space="preserve"> PAGEREF _Toc328749586 \h </w:instrText>
            </w:r>
            <w:r>
              <w:rPr>
                <w:noProof/>
                <w:webHidden/>
              </w:rPr>
            </w:r>
            <w:r>
              <w:rPr>
                <w:noProof/>
                <w:webHidden/>
              </w:rPr>
              <w:fldChar w:fldCharType="separate"/>
            </w:r>
            <w:r w:rsidR="00097199">
              <w:rPr>
                <w:noProof/>
                <w:webHidden/>
              </w:rPr>
              <w:t>113</w:t>
            </w:r>
            <w:r>
              <w:rPr>
                <w:noProof/>
                <w:webHidden/>
              </w:rPr>
              <w:fldChar w:fldCharType="end"/>
            </w:r>
          </w:hyperlink>
        </w:p>
        <w:p w:rsidR="008842D4" w:rsidRDefault="001B1707">
          <w:pPr>
            <w:pStyle w:val="TOC1"/>
            <w:rPr>
              <w:rFonts w:asciiTheme="minorHAnsi" w:eastAsiaTheme="minorEastAsia" w:hAnsiTheme="minorHAnsi" w:cstheme="minorBidi"/>
              <w:b w:val="0"/>
              <w:color w:val="auto"/>
              <w:sz w:val="22"/>
              <w:szCs w:val="22"/>
            </w:rPr>
          </w:pPr>
          <w:hyperlink w:anchor="_Toc328749587" w:history="1">
            <w:r w:rsidR="008842D4" w:rsidRPr="003B3AAD">
              <w:rPr>
                <w:rStyle w:val="Hyperlink"/>
              </w:rPr>
              <w:t>Appendix C:  Glossary of Terms</w:t>
            </w:r>
            <w:r w:rsidR="008842D4">
              <w:rPr>
                <w:webHidden/>
              </w:rPr>
              <w:tab/>
            </w:r>
            <w:r>
              <w:rPr>
                <w:webHidden/>
              </w:rPr>
              <w:fldChar w:fldCharType="begin"/>
            </w:r>
            <w:r w:rsidR="008842D4">
              <w:rPr>
                <w:webHidden/>
              </w:rPr>
              <w:instrText xml:space="preserve"> PAGEREF _Toc328749587 \h </w:instrText>
            </w:r>
            <w:r>
              <w:rPr>
                <w:webHidden/>
              </w:rPr>
            </w:r>
            <w:r>
              <w:rPr>
                <w:webHidden/>
              </w:rPr>
              <w:fldChar w:fldCharType="separate"/>
            </w:r>
            <w:r w:rsidR="00097199">
              <w:rPr>
                <w:webHidden/>
              </w:rPr>
              <w:t>115</w:t>
            </w:r>
            <w:r>
              <w:rPr>
                <w:webHidden/>
              </w:rPr>
              <w:fldChar w:fldCharType="end"/>
            </w:r>
          </w:hyperlink>
        </w:p>
        <w:p w:rsidR="008842D4" w:rsidRDefault="001B1707">
          <w:pPr>
            <w:pStyle w:val="TOC2"/>
            <w:rPr>
              <w:rFonts w:asciiTheme="minorHAnsi" w:eastAsiaTheme="minorEastAsia" w:hAnsiTheme="minorHAnsi" w:cstheme="minorBidi"/>
              <w:noProof/>
              <w:sz w:val="22"/>
              <w:szCs w:val="22"/>
            </w:rPr>
          </w:pPr>
          <w:hyperlink w:anchor="_Toc328749588" w:history="1">
            <w:r w:rsidR="008842D4" w:rsidRPr="003B3AAD">
              <w:rPr>
                <w:rStyle w:val="Hyperlink"/>
                <w:rFonts w:cs="Arial"/>
                <w:noProof/>
              </w:rPr>
              <w:t>Glossary of Terms</w:t>
            </w:r>
            <w:r w:rsidR="008842D4">
              <w:rPr>
                <w:noProof/>
                <w:webHidden/>
              </w:rPr>
              <w:tab/>
            </w:r>
            <w:r>
              <w:rPr>
                <w:noProof/>
                <w:webHidden/>
              </w:rPr>
              <w:fldChar w:fldCharType="begin"/>
            </w:r>
            <w:r w:rsidR="008842D4">
              <w:rPr>
                <w:noProof/>
                <w:webHidden/>
              </w:rPr>
              <w:instrText xml:space="preserve"> PAGEREF _Toc328749588 \h </w:instrText>
            </w:r>
            <w:r>
              <w:rPr>
                <w:noProof/>
                <w:webHidden/>
              </w:rPr>
            </w:r>
            <w:r>
              <w:rPr>
                <w:noProof/>
                <w:webHidden/>
              </w:rPr>
              <w:fldChar w:fldCharType="separate"/>
            </w:r>
            <w:r w:rsidR="00097199">
              <w:rPr>
                <w:noProof/>
                <w:webHidden/>
              </w:rPr>
              <w:t>115</w:t>
            </w:r>
            <w:r>
              <w:rPr>
                <w:noProof/>
                <w:webHidden/>
              </w:rPr>
              <w:fldChar w:fldCharType="end"/>
            </w:r>
          </w:hyperlink>
        </w:p>
        <w:p w:rsidR="009B27CA" w:rsidRDefault="001B1707"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fldSimple w:instr=" SEQ  &quot;Chapter Number&quot; \* MERGEFORMAT">
        <w:r w:rsidR="00097199">
          <w:rPr>
            <w:noProof/>
          </w:rPr>
          <w:t>1</w:t>
        </w:r>
      </w:fldSimple>
    </w:p>
    <w:p w:rsidR="009B27CA" w:rsidRDefault="009B27CA" w:rsidP="009B27CA">
      <w:pPr>
        <w:pStyle w:val="Heading1"/>
      </w:pPr>
      <w:bookmarkStart w:id="1" w:name="_Toc328749527"/>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097199">
        <w:rPr>
          <w:rStyle w:val="InvisibleChap-Appx"/>
          <w:noProof/>
        </w:rPr>
        <w:t>1</w:t>
      </w:r>
      <w:r w:rsidR="001B1707"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28749528"/>
      <w:r>
        <w:t>Feature Overview</w:t>
      </w:r>
      <w:bookmarkEnd w:id="2"/>
      <w:bookmarkEnd w:id="3"/>
    </w:p>
    <w:p w:rsidR="00BC6E77" w:rsidRDefault="00BC6E77" w:rsidP="00BC6E77">
      <w:proofErr w:type="gramStart"/>
      <w:r>
        <w:t>tranSMART</w:t>
      </w:r>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Del="00FF4CBE" w:rsidRDefault="00BC6E77" w:rsidP="00BC6E77">
      <w:pPr>
        <w:pStyle w:val="ListBullet"/>
        <w:numPr>
          <w:ilvl w:val="0"/>
          <w:numId w:val="2"/>
        </w:numPr>
        <w:rPr>
          <w:del w:id="4" w:author="mbradenb" w:date="2013-08-29T11:59:00Z"/>
        </w:rPr>
      </w:pPr>
      <w:del w:id="5" w:author="mbradenb" w:date="2013-08-29T11:59:00Z">
        <w:r w:rsidDel="00FF4CBE">
          <w:delText>Sample Explorer</w:delText>
        </w:r>
      </w:del>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6" w:name="_Toc297057880"/>
      <w:bookmarkStart w:id="7" w:name="_Toc322517826"/>
      <w:bookmarkStart w:id="8" w:name="_Toc328749529"/>
      <w:r>
        <w:lastRenderedPageBreak/>
        <w:t>Search Tool</w:t>
      </w:r>
      <w:bookmarkEnd w:id="6"/>
      <w:bookmarkEnd w:id="7"/>
      <w:bookmarkEnd w:id="8"/>
    </w:p>
    <w:p w:rsidR="00BC6E77" w:rsidRDefault="00BC6E77" w:rsidP="00BC6E77">
      <w:proofErr w:type="gramStart"/>
      <w:r>
        <w:t>tranSMART</w:t>
      </w:r>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proofErr w:type="gramStart"/>
      <w:r>
        <w:t>tranSMART</w:t>
      </w:r>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9" w:name="_Toc297057881"/>
      <w:bookmarkStart w:id="10" w:name="_Toc322517827"/>
      <w:bookmarkStart w:id="11" w:name="_Toc328749530"/>
      <w:r>
        <w:t>Dataset Explorer</w:t>
      </w:r>
      <w:bookmarkEnd w:id="9"/>
      <w:bookmarkEnd w:id="10"/>
      <w:bookmarkEnd w:id="11"/>
    </w:p>
    <w:p w:rsidR="00BC6E77" w:rsidRDefault="007A132E" w:rsidP="00BC6E77">
      <w:pPr>
        <w:keepNext/>
      </w:pPr>
      <w:ins w:id="12" w:author="Zach C. Wright" w:date="2013-09-04T11:24:00Z">
        <w:r>
          <w:t xml:space="preserve">The </w:t>
        </w:r>
      </w:ins>
      <w:r w:rsidR="00BC6E77">
        <w:t>Dataset Explorer</w:t>
      </w:r>
      <w:del w:id="13" w:author="Zach C. Wright" w:date="2013-09-04T11:24:00Z">
        <w:r w:rsidR="00BC6E77" w:rsidDel="007A132E">
          <w:delText xml:space="preserve"> is an </w:delText>
        </w:r>
      </w:del>
      <w:proofErr w:type="gramStart"/>
      <w:ins w:id="14" w:author="Zach C. Wright" w:date="2013-09-04T11:24:00Z">
        <w:r>
          <w:t>,</w:t>
        </w:r>
        <w:proofErr w:type="gramEnd"/>
        <w:r>
          <w:t xml:space="preserve"> originally based on an </w:t>
        </w:r>
      </w:ins>
      <w:r w:rsidR="00BC6E77">
        <w:t>i2b2</w:t>
      </w:r>
      <w:ins w:id="15" w:author="Zach C. Wright" w:date="2013-09-04T11:24:00Z">
        <w:r>
          <w:t xml:space="preserve"> design,</w:t>
        </w:r>
      </w:ins>
      <w:del w:id="16" w:author="Zach C. Wright" w:date="2013-09-04T11:24:00Z">
        <w:r w:rsidR="00BC6E77" w:rsidDel="007A132E">
          <w:delText>-based tool</w:delText>
        </w:r>
      </w:del>
      <w:r w:rsidR="00BC6E77">
        <w:t xml:space="preserve"> </w:t>
      </w:r>
      <w:del w:id="17" w:author="Zach C. Wright" w:date="2013-09-04T11:24:00Z">
        <w:r w:rsidR="00BC6E77" w:rsidDel="007A132E">
          <w:delText xml:space="preserve">that </w:delText>
        </w:r>
      </w:del>
      <w:r w:rsidR="00BC6E77">
        <w:t xml:space="preserve">lets you compare two sets of study groups based on one or more points of comparison. </w:t>
      </w:r>
      <w:r w:rsidR="00BC6E77">
        <w:lastRenderedPageBreak/>
        <w:t>You define both the criteria that populate the study groups and the points of comparison between the study groups.</w:t>
      </w:r>
    </w:p>
    <w:p w:rsidR="00BC6E77" w:rsidRDefault="00BC6E77" w:rsidP="00BC6E77">
      <w:r>
        <w:t xml:space="preserve">Dataset Explorer </w:t>
      </w:r>
      <w:del w:id="18" w:author="Zach C. Wright" w:date="2013-09-04T11:27:00Z">
        <w:r w:rsidDel="007A132E">
          <w:delText xml:space="preserve">leverages the familiar </w:delText>
        </w:r>
      </w:del>
      <w:ins w:id="19" w:author="Zach C. Wright" w:date="2013-09-04T11:27:00Z">
        <w:r w:rsidR="007A132E">
          <w:t xml:space="preserve"> uses </w:t>
        </w:r>
      </w:ins>
      <w:ins w:id="20" w:author="Zach C. Wright" w:date="2013-09-04T11:28:00Z">
        <w:r w:rsidR="007A132E">
          <w:t>a</w:t>
        </w:r>
      </w:ins>
      <w:ins w:id="21" w:author="Zach C. Wright" w:date="2013-09-04T11:27:00Z">
        <w:r w:rsidR="007A132E">
          <w:t xml:space="preserve"> standard </w:t>
        </w:r>
      </w:ins>
      <w:r>
        <w:t>navigation tree interface</w:t>
      </w:r>
      <w:ins w:id="22" w:author="Zach C. Wright" w:date="2013-09-04T11:29:00Z">
        <w:r w:rsidR="007A132E">
          <w:t xml:space="preserve"> </w:t>
        </w:r>
      </w:ins>
      <w:del w:id="23" w:author="Zach C. Wright" w:date="2013-09-04T11:29:00Z">
        <w:r w:rsidDel="007A132E">
          <w:delText xml:space="preserve"> </w:delText>
        </w:r>
      </w:del>
      <w:ins w:id="24" w:author="Zach C. Wright" w:date="2013-09-04T11:26:00Z">
        <w:r w:rsidR="007A132E">
          <w:t xml:space="preserve"> </w:t>
        </w:r>
      </w:ins>
      <w:del w:id="25" w:author="Zach C. Wright" w:date="2013-09-04T11:26:00Z">
        <w:r w:rsidDel="007A132E">
          <w:delText xml:space="preserve">of Microsoft Windows Explorer </w:delText>
        </w:r>
      </w:del>
      <w:r>
        <w:t xml:space="preserve">to display data from clinical trials, and also </w:t>
      </w:r>
      <w:del w:id="26" w:author="Zach C. Wright" w:date="2013-09-04T11:28:00Z">
        <w:r w:rsidDel="007A132E">
          <w:delText xml:space="preserve">leverages </w:delText>
        </w:r>
      </w:del>
      <w:ins w:id="27" w:author="Zach C. Wright" w:date="2013-09-04T11:30:00Z">
        <w:r w:rsidR="007A132E">
          <w:t xml:space="preserve">employs an </w:t>
        </w:r>
      </w:ins>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Del="00FF4CBE" w:rsidRDefault="00BC6E77" w:rsidP="00BC6E77">
      <w:pPr>
        <w:pStyle w:val="Heading3"/>
        <w:rPr>
          <w:del w:id="28" w:author="mbradenb" w:date="2013-08-29T11:59:00Z"/>
        </w:rPr>
      </w:pPr>
      <w:bookmarkStart w:id="29" w:name="_Toc297057882"/>
      <w:bookmarkStart w:id="30" w:name="_Toc322517828"/>
      <w:bookmarkStart w:id="31" w:name="_Toc328749531"/>
      <w:del w:id="32" w:author="mbradenb" w:date="2013-08-29T11:59:00Z">
        <w:r w:rsidDel="00FF4CBE">
          <w:delText>Sample Explorer</w:delText>
        </w:r>
        <w:bookmarkEnd w:id="29"/>
        <w:bookmarkEnd w:id="30"/>
        <w:bookmarkEnd w:id="31"/>
      </w:del>
    </w:p>
    <w:p w:rsidR="00BC6E77" w:rsidDel="00FF4CBE" w:rsidRDefault="00BC6E77" w:rsidP="00BC6E77">
      <w:pPr>
        <w:rPr>
          <w:del w:id="33" w:author="mbradenb" w:date="2013-08-29T11:59:00Z"/>
        </w:rPr>
      </w:pPr>
      <w:del w:id="34" w:author="mbradenb" w:date="2013-08-29T11:59:00Z">
        <w:r w:rsidDel="00FF4CBE">
          <w:delText xml:space="preserve">Sample Explorer lets you search for datasets of tested tissue and blood samples, within categories such as tissue type, pathology, and test type (such as gene expression or SNP). </w:delText>
        </w:r>
      </w:del>
    </w:p>
    <w:p w:rsidR="00BC6E77" w:rsidRPr="00690271" w:rsidDel="00FF4CBE" w:rsidRDefault="00BC6E77" w:rsidP="00BC6E77">
      <w:pPr>
        <w:rPr>
          <w:del w:id="35" w:author="mbradenb" w:date="2013-08-29T11:59:00Z"/>
        </w:rPr>
      </w:pPr>
      <w:del w:id="36" w:author="mbradenb" w:date="2013-08-29T11:59:00Z">
        <w:r w:rsidDel="00FF4CBE">
          <w:delText>Once you find samples of interest, you can link back to the Dataset Explorer study for which the samples were collected.</w:delText>
        </w:r>
      </w:del>
    </w:p>
    <w:p w:rsidR="00BC6E77" w:rsidRDefault="00BC6E77" w:rsidP="00BC6E77">
      <w:pPr>
        <w:pStyle w:val="Heading3"/>
      </w:pPr>
      <w:bookmarkStart w:id="37" w:name="_Toc297057883"/>
      <w:bookmarkStart w:id="38" w:name="_Toc322517829"/>
      <w:bookmarkStart w:id="39" w:name="_Toc328749532"/>
      <w:r>
        <w:t>Gene Signature Wizard</w:t>
      </w:r>
      <w:bookmarkEnd w:id="37"/>
      <w:bookmarkEnd w:id="38"/>
      <w:bookmarkEnd w:id="39"/>
    </w:p>
    <w:p w:rsidR="00BC6E77" w:rsidRDefault="00BC6E77" w:rsidP="00BC6E77">
      <w:pPr>
        <w:keepNext/>
      </w:pPr>
      <w:proofErr w:type="gramStart"/>
      <w:r>
        <w:t>tranSMART</w:t>
      </w:r>
      <w:proofErr w:type="gramEnd"/>
      <w:r>
        <w:t xml:space="preserve">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lastRenderedPageBreak/>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40" w:name="_Toc297057884"/>
      <w:bookmarkStart w:id="41" w:name="_Toc322517830"/>
      <w:bookmarkStart w:id="42" w:name="_Toc328749533"/>
      <w:r>
        <w:t>Logging In</w:t>
      </w:r>
      <w:bookmarkEnd w:id="40"/>
      <w:bookmarkEnd w:id="41"/>
      <w:bookmarkEnd w:id="42"/>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t="28689"/>
                    <a:stretch/>
                  </pic:blipFill>
                  <pic:spPr bwMode="auto">
                    <a:xfrm>
                      <a:off x="0" y="0"/>
                      <a:ext cx="2838095" cy="10348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rPr>
          <w:ins w:id="43" w:author="Zach C. Wright" w:date="2013-09-04T11:32:00Z"/>
        </w:rPr>
      </w:pPr>
      <w:r w:rsidRPr="004E3CFC">
        <w:t xml:space="preserve">Type your </w:t>
      </w:r>
      <w:r>
        <w:t>tranSMART</w:t>
      </w:r>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7A132E">
      <w:pPr>
        <w:pStyle w:val="ListNumStart"/>
        <w:pPrChange w:id="44" w:author="Zach C. Wright" w:date="2013-09-04T11:32:00Z">
          <w:pPr>
            <w:pStyle w:val="ListNumber"/>
            <w:numPr>
              <w:numId w:val="9"/>
            </w:numPr>
          </w:pPr>
        </w:pPrChange>
      </w:pPr>
      <w:ins w:id="45" w:author="Zach C. Wright" w:date="2013-09-04T11:33:00Z">
        <w:r w:rsidRPr="007A132E">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40909" cy="304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ins>
      <w:ins w:id="46" w:author="Zach C. Wright" w:date="2013-09-04T11:34:00Z">
        <w:r>
          <w:t>Your</w:t>
        </w:r>
      </w:ins>
      <w:ins w:id="47" w:author="Zach C. Wright" w:date="2013-09-04T11:32:00Z">
        <w:r>
          <w:t xml:space="preserve"> </w:t>
        </w:r>
        <w:proofErr w:type="spellStart"/>
        <w:r>
          <w:t>tranSMART</w:t>
        </w:r>
      </w:ins>
      <w:proofErr w:type="spellEnd"/>
      <w:ins w:id="48" w:author="Zach C. Wright" w:date="2013-09-04T11:34:00Z">
        <w:r>
          <w:t xml:space="preserve"> software may also be configured to login automatically as a guest user.</w:t>
        </w:r>
      </w:ins>
      <w:ins w:id="49" w:author="Zach C. Wright" w:date="2013-09-04T11:33:00Z">
        <w:r>
          <w:t xml:space="preserve"> </w:t>
        </w:r>
      </w:ins>
    </w:p>
    <w:p w:rsidR="00BC6E77" w:rsidRDefault="00BC6E77" w:rsidP="00BC6E77">
      <w:pPr>
        <w:pStyle w:val="Heading2"/>
      </w:pPr>
      <w:bookmarkStart w:id="50" w:name="_Toc297057885"/>
      <w:bookmarkStart w:id="51" w:name="_Toc322517831"/>
      <w:bookmarkStart w:id="52" w:name="_Toc328749534"/>
      <w:r>
        <w:t>Tools</w:t>
      </w:r>
      <w:bookmarkEnd w:id="50"/>
      <w:bookmarkEnd w:id="51"/>
      <w:bookmarkEnd w:id="52"/>
    </w:p>
    <w:p w:rsidR="00BC6E77" w:rsidRPr="00CD49EB" w:rsidRDefault="00BC6E77" w:rsidP="00BC6E77">
      <w:pPr>
        <w:keepNext/>
      </w:pPr>
      <w:proofErr w:type="gramStart"/>
      <w:r>
        <w:t>tranSMART</w:t>
      </w:r>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3B1885" w:rsidDel="00FF4CBE" w:rsidRDefault="00BC6E77" w:rsidP="00BC6E77">
      <w:pPr>
        <w:pStyle w:val="ListBullet"/>
        <w:numPr>
          <w:ilvl w:val="0"/>
          <w:numId w:val="2"/>
        </w:numPr>
        <w:tabs>
          <w:tab w:val="clear" w:pos="720"/>
          <w:tab w:val="clear" w:pos="1080"/>
        </w:tabs>
        <w:rPr>
          <w:del w:id="53" w:author="mbradenb" w:date="2013-08-29T11:59:00Z"/>
          <w:b/>
        </w:rPr>
      </w:pPr>
      <w:del w:id="54" w:author="mbradenb" w:date="2013-08-29T11:59:00Z">
        <w:r w:rsidDel="00FF4CBE">
          <w:rPr>
            <w:rStyle w:val="Bold"/>
          </w:rPr>
          <w:delText>Sample Explorer –</w:delText>
        </w:r>
        <w:r w:rsidDel="00FF4CBE">
          <w:rPr>
            <w:b/>
          </w:rPr>
          <w:delText xml:space="preserve"> </w:delText>
        </w:r>
        <w:r w:rsidRPr="00B71815" w:rsidDel="00FF4CBE">
          <w:delText xml:space="preserve">Search for test samples using pre-defined search filters such as </w:delText>
        </w:r>
        <w:r w:rsidDel="00FF4CBE">
          <w:delText>tissue, pathology, and dataset.</w:delText>
        </w:r>
      </w:del>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lastRenderedPageBreak/>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BC6E77"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BC6E77" w:rsidRDefault="001B1707" w:rsidP="00BC6E77">
      <w:commentRangeStart w:id="55"/>
      <w:r>
        <w:rPr>
          <w:noProof/>
        </w:rPr>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0"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7A132E" w:rsidRDefault="007A132E"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commentRangeEnd w:id="55"/>
      <w:r w:rsidR="00FF4CBE">
        <w:rPr>
          <w:rStyle w:val="CommentReference"/>
        </w:rPr>
        <w:commentReference w:id="55"/>
      </w:r>
    </w:p>
    <w:p w:rsidR="00FF4CBE" w:rsidRDefault="00FF4CBE" w:rsidP="00BC6E77">
      <w:pPr>
        <w:pStyle w:val="Heading2"/>
      </w:pPr>
      <w:bookmarkStart w:id="56" w:name="_Toc297057886"/>
      <w:bookmarkStart w:id="57" w:name="_Toc322517832"/>
      <w:bookmarkStart w:id="58" w:name="_Toc328749535"/>
    </w:p>
    <w:p w:rsidR="00FF4CBE" w:rsidRDefault="00FF4CBE" w:rsidP="00BC6E77">
      <w:pPr>
        <w:pStyle w:val="Heading2"/>
      </w:pPr>
    </w:p>
    <w:p w:rsidR="00BC6E77" w:rsidRDefault="00BC6E77" w:rsidP="00BC6E77">
      <w:pPr>
        <w:pStyle w:val="Heading2"/>
      </w:pPr>
      <w:r>
        <w:t>Opening a Particular Tool at Login</w:t>
      </w:r>
      <w:bookmarkEnd w:id="56"/>
      <w:bookmarkEnd w:id="57"/>
      <w:bookmarkEnd w:id="58"/>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1B1707" w:rsidP="00BC6E77">
      <w:pPr>
        <w:pStyle w:val="NormalIndent"/>
        <w:keepNext/>
      </w:pPr>
      <w:hyperlink r:id="rId21" w:history="1">
        <w:r w:rsidR="00BC6E77" w:rsidRPr="007E775F">
          <w:rPr>
            <w:rStyle w:val="Hyperlink"/>
          </w:rPr>
          <w:t>https://transmart.host.com/transmart</w:t>
        </w:r>
      </w:hyperlink>
    </w:p>
    <w:p w:rsidR="00BC6E77" w:rsidRDefault="001B1707" w:rsidP="00BC6E77">
      <w:pPr>
        <w:pStyle w:val="NormalIndent"/>
        <w:keepNext/>
      </w:pPr>
      <w:hyperlink r:id="rId22"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1B1707" w:rsidP="00BC6E77">
      <w:pPr>
        <w:pStyle w:val="NormalIndent"/>
        <w:rPr>
          <w:color w:val="0000FF"/>
          <w:u w:val="single"/>
        </w:rPr>
      </w:pPr>
      <w:hyperlink r:id="rId23" w:history="1">
        <w:r w:rsidR="00BC6E77" w:rsidRPr="007E775F">
          <w:rPr>
            <w:rStyle w:val="Hyperlink"/>
          </w:rPr>
          <w:t>https://transmart.host.com/transmart/datasetExplorer</w:t>
        </w:r>
      </w:hyperlink>
    </w:p>
    <w:p w:rsidR="00BC6E77" w:rsidDel="00713ABA" w:rsidRDefault="00BC6E77" w:rsidP="00BC6E77">
      <w:pPr>
        <w:pStyle w:val="ListBullet"/>
        <w:numPr>
          <w:ilvl w:val="0"/>
          <w:numId w:val="2"/>
        </w:numPr>
        <w:tabs>
          <w:tab w:val="clear" w:pos="720"/>
          <w:tab w:val="clear" w:pos="1080"/>
        </w:tabs>
        <w:rPr>
          <w:del w:id="59" w:author="Zach C. Wright" w:date="2013-09-04T11:36:00Z"/>
        </w:rPr>
      </w:pPr>
      <w:del w:id="60" w:author="Zach C. Wright" w:date="2013-09-04T11:36:00Z">
        <w:r w:rsidDel="00713ABA">
          <w:delText>Sample Explorer tool</w:delText>
        </w:r>
      </w:del>
    </w:p>
    <w:p w:rsidR="00BC6E77" w:rsidDel="00713ABA" w:rsidRDefault="001B1707" w:rsidP="00BC6E77">
      <w:pPr>
        <w:pStyle w:val="ListBullet"/>
        <w:numPr>
          <w:ilvl w:val="0"/>
          <w:numId w:val="0"/>
        </w:numPr>
        <w:tabs>
          <w:tab w:val="clear" w:pos="720"/>
          <w:tab w:val="clear" w:pos="1080"/>
        </w:tabs>
        <w:ind w:left="360"/>
        <w:rPr>
          <w:del w:id="61" w:author="Zach C. Wright" w:date="2013-09-04T11:36:00Z"/>
        </w:rPr>
      </w:pPr>
      <w:del w:id="62" w:author="Zach C. Wright" w:date="2013-09-04T11:36:00Z">
        <w:r w:rsidDel="00713ABA">
          <w:fldChar w:fldCharType="begin"/>
        </w:r>
        <w:r w:rsidDel="00713ABA">
          <w:delInstrText>HYPERLINK "https://transmart.host.com/transmart/sampleExplorer"</w:delInstrText>
        </w:r>
        <w:r w:rsidDel="00713ABA">
          <w:fldChar w:fldCharType="separate"/>
        </w:r>
        <w:r w:rsidR="00BC6E77" w:rsidRPr="007E775F" w:rsidDel="00713ABA">
          <w:rPr>
            <w:rStyle w:val="Hyperlink"/>
          </w:rPr>
          <w:delText>https://transmart.host.com/transmart/sampleExplorer</w:delText>
        </w:r>
        <w:r w:rsidDel="00713ABA">
          <w:fldChar w:fldCharType="end"/>
        </w:r>
      </w:del>
    </w:p>
    <w:p w:rsidR="00BC6E77" w:rsidRDefault="00BC6E77" w:rsidP="00BC6E77">
      <w:pPr>
        <w:pStyle w:val="ListBullet"/>
        <w:numPr>
          <w:ilvl w:val="0"/>
          <w:numId w:val="2"/>
        </w:numPr>
        <w:tabs>
          <w:tab w:val="clear" w:pos="720"/>
          <w:tab w:val="clear" w:pos="1080"/>
        </w:tabs>
      </w:pPr>
      <w:r>
        <w:t>Gene Signature/Lists tool</w:t>
      </w:r>
    </w:p>
    <w:p w:rsidR="00BC6E77" w:rsidRDefault="001B1707" w:rsidP="00BC6E77">
      <w:pPr>
        <w:pStyle w:val="NormalIndent"/>
      </w:pPr>
      <w:hyperlink r:id="rId24" w:history="1">
        <w:r w:rsidR="00BC6E77" w:rsidRPr="007E775F">
          <w:rPr>
            <w:rStyle w:val="Hyperlink"/>
          </w:rPr>
          <w:t>https://transmart.host.com/transmart/geneSignature</w:t>
        </w:r>
      </w:hyperlink>
    </w:p>
    <w:p w:rsidR="00BC6E77" w:rsidDel="00B72B0F" w:rsidRDefault="00BC6E77" w:rsidP="00BC6E77">
      <w:pPr>
        <w:tabs>
          <w:tab w:val="clear" w:pos="360"/>
          <w:tab w:val="clear" w:pos="720"/>
          <w:tab w:val="clear" w:pos="1080"/>
          <w:tab w:val="clear" w:pos="1440"/>
          <w:tab w:val="clear" w:pos="1800"/>
          <w:tab w:val="clear" w:pos="2160"/>
        </w:tabs>
        <w:spacing w:after="200" w:line="276" w:lineRule="auto"/>
        <w:rPr>
          <w:del w:id="63" w:author="mbradenb" w:date="2013-08-29T12:18:00Z"/>
        </w:rPr>
      </w:pPr>
      <w:r>
        <w:br w:type="page"/>
      </w:r>
    </w:p>
    <w:p w:rsidR="00BC6E77" w:rsidRDefault="00BC6E77" w:rsidP="00BC6E77">
      <w:pPr>
        <w:sectPr w:rsidR="00BC6E77" w:rsidSect="00560D1E">
          <w:headerReference w:type="even" r:id="rId25"/>
          <w:headerReference w:type="default" r:id="rId26"/>
          <w:footerReference w:type="even" r:id="rId27"/>
          <w:footerReference w:type="default" r:id="rId28"/>
          <w:headerReference w:type="first" r:id="rId29"/>
          <w:footerReference w:type="first" r:id="rId30"/>
          <w:type w:val="oddPage"/>
          <w:pgSz w:w="12240" w:h="15840" w:code="1"/>
          <w:pgMar w:top="1440" w:right="1800" w:bottom="1440" w:left="1800" w:header="708" w:footer="708" w:gutter="0"/>
          <w:pgNumType w:start="1"/>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097199">
          <w:rPr>
            <w:noProof/>
          </w:rPr>
          <w:t>2</w:t>
        </w:r>
      </w:fldSimple>
    </w:p>
    <w:p w:rsidR="00BC6E77" w:rsidRPr="002A5080" w:rsidRDefault="00BC6E77" w:rsidP="00BC6E77">
      <w:pPr>
        <w:pStyle w:val="Heading1"/>
      </w:pPr>
      <w:bookmarkStart w:id="64" w:name="_Toc322517833"/>
      <w:bookmarkStart w:id="65" w:name="_Toc328749536"/>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097199">
        <w:rPr>
          <w:rStyle w:val="InvisibleChap-Appx"/>
          <w:noProof/>
        </w:rPr>
        <w:t>2</w:t>
      </w:r>
      <w:r w:rsidR="001B1707" w:rsidRPr="002A5080">
        <w:rPr>
          <w:rStyle w:val="InvisibleChap-Appx"/>
        </w:rPr>
        <w:fldChar w:fldCharType="end"/>
      </w:r>
      <w:r w:rsidRPr="002A5080">
        <w:rPr>
          <w:rStyle w:val="InvisibleChap-Appx"/>
        </w:rPr>
        <w:t xml:space="preserve">:  </w:t>
      </w:r>
      <w:r>
        <w:t>Search Tool</w:t>
      </w:r>
      <w:bookmarkEnd w:id="64"/>
      <w:bookmarkEnd w:id="65"/>
    </w:p>
    <w:p w:rsidR="00BC6E77" w:rsidRDefault="00BC6E77" w:rsidP="00BC6E77">
      <w:bookmarkStart w:id="66" w:name="SimpleSrchFltr"/>
      <w:bookmarkStart w:id="67" w:name="_Toc313364661"/>
      <w:bookmarkStart w:id="68" w:name="_Ref240248834"/>
      <w:bookmarkStart w:id="69" w:name="_Toc297057889"/>
      <w:bookmarkEnd w:id="66"/>
      <w:proofErr w:type="spellStart"/>
      <w:proofErr w:type="gramStart"/>
      <w:r>
        <w:t>tranSMART</w:t>
      </w:r>
      <w:proofErr w:type="spellEnd"/>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70" w:name="_Toc322517834"/>
      <w:bookmarkStart w:id="71" w:name="_Toc328749537"/>
      <w:r>
        <w:t>Search Tasks</w:t>
      </w:r>
      <w:bookmarkEnd w:id="67"/>
      <w:bookmarkEnd w:id="70"/>
      <w:bookmarkEnd w:id="71"/>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72" w:name="_Ref316541227"/>
      <w:bookmarkStart w:id="73" w:name="_Toc322517835"/>
      <w:bookmarkStart w:id="74" w:name="_Toc328749538"/>
      <w:r>
        <w:t>Defining a Search Filter</w:t>
      </w:r>
      <w:bookmarkEnd w:id="68"/>
      <w:bookmarkEnd w:id="69"/>
      <w:bookmarkEnd w:id="72"/>
      <w:bookmarkEnd w:id="73"/>
      <w:bookmarkEnd w:id="74"/>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1B1707" w:rsidP="00BC6E77">
      <w:pPr>
        <w:pStyle w:val="NormalIndent"/>
        <w:keepNext/>
      </w:pPr>
      <w:commentRangeStart w:id="75"/>
      <w:ins w:id="76" w:author="mbradenb" w:date="2013-08-29T12:27:00Z">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0"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7A132E" w:rsidRDefault="007A132E"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7A132E" w:rsidRDefault="007A132E"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ins>
      <w:commentRangeEnd w:id="75"/>
      <w:ins w:id="77" w:author="mbradenb" w:date="2013-08-29T12:32:00Z">
        <w:r w:rsidR="00EB139A">
          <w:rPr>
            <w:rStyle w:val="CommentReference"/>
          </w:rPr>
          <w:commentReference w:id="75"/>
        </w:r>
      </w:ins>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rPr>
          <w:ins w:id="78" w:author="mbradenb" w:date="2013-08-29T12:26:00Z"/>
        </w:rPr>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57"/>
        <w:gridCol w:w="7631"/>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fldSimple w:instr=" REF _Ref240251073 \h  \* MERGEFORMAT ">
              <w:r w:rsidR="00097199" w:rsidRPr="00097199">
                <w:rPr>
                  <w:rStyle w:val="xRef"/>
                </w:rPr>
                <w:t>Building a Search String</w:t>
              </w:r>
            </w:fldSimple>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_Ref240251073 \h </w:instrText>
            </w:r>
            <w:r w:rsidR="001B1707" w:rsidRPr="00A90B0D">
              <w:rPr>
                <w:rStyle w:val="InvisibleOnline"/>
              </w:rPr>
            </w:r>
            <w:r w:rsidR="001B1707" w:rsidRPr="00A90B0D">
              <w:rPr>
                <w:rStyle w:val="InvisibleOnline"/>
              </w:rPr>
              <w:fldChar w:fldCharType="separate"/>
            </w:r>
            <w:r w:rsidR="00097199">
              <w:rPr>
                <w:rStyle w:val="InvisibleOnline"/>
                <w:noProof/>
              </w:rPr>
              <w:t>12</w:t>
            </w:r>
            <w:r w:rsidR="001B1707"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commentRangeStart w:id="79"/>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8137" cy="2192062"/>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commentRangeEnd w:id="79"/>
      <w:r>
        <w:rPr>
          <w:rStyle w:val="CommentReference"/>
        </w:rPr>
        <w:commentReference w:id="79"/>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r>
        <w:rPr>
          <w:b/>
        </w:rPr>
        <w:t>a</w:t>
      </w:r>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097199" w:rsidRPr="00097199">
            <w:rPr>
              <w:rStyle w:val="xRef"/>
            </w:rPr>
            <w:t>Working with Search Results</w:t>
          </w:r>
        </w:fldSimple>
      </w:hyperlink>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_Ref240248682 \h </w:instrText>
      </w:r>
      <w:r w:rsidR="001B1707" w:rsidRPr="00A90B0D">
        <w:rPr>
          <w:rStyle w:val="InvisibleOnline"/>
        </w:rPr>
      </w:r>
      <w:r w:rsidR="001B1707" w:rsidRPr="00A90B0D">
        <w:rPr>
          <w:rStyle w:val="InvisibleOnline"/>
        </w:rPr>
        <w:fldChar w:fldCharType="separate"/>
      </w:r>
      <w:r w:rsidR="00097199">
        <w:rPr>
          <w:rStyle w:val="InvisibleOnline"/>
          <w:noProof/>
        </w:rPr>
        <w:t>17</w:t>
      </w:r>
      <w:r w:rsidR="001B1707" w:rsidRPr="00A90B0D">
        <w:rPr>
          <w:rStyle w:val="InvisibleOnline"/>
        </w:rPr>
        <w:fldChar w:fldCharType="end"/>
      </w:r>
      <w:r>
        <w:t xml:space="preserve"> for information on viewing and refining search results.</w:t>
      </w:r>
    </w:p>
    <w:p w:rsidR="00BC6E77" w:rsidRDefault="00BC6E77" w:rsidP="00250E91">
      <w:pPr>
        <w:pStyle w:val="Heading4"/>
      </w:pPr>
      <w:bookmarkStart w:id="80" w:name="BrowseSrchFltr"/>
      <w:bookmarkEnd w:id="80"/>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commentRangeStart w:id="81"/>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5883"/>
                    <a:stretch/>
                  </pic:blipFill>
                  <pic:spPr bwMode="auto">
                    <a:xfrm>
                      <a:off x="0" y="0"/>
                      <a:ext cx="3405124" cy="2598057"/>
                    </a:xfrm>
                    <a:prstGeom prst="rect">
                      <a:avLst/>
                    </a:prstGeom>
                    <a:noFill/>
                    <a:ln>
                      <a:noFill/>
                    </a:ln>
                    <a:extLst/>
                  </pic:spPr>
                </pic:pic>
              </a:graphicData>
            </a:graphic>
          </wp:inline>
        </w:drawing>
      </w:r>
      <w:commentRangeEnd w:id="81"/>
      <w:r>
        <w:rPr>
          <w:rStyle w:val="CommentReference"/>
        </w:rPr>
        <w:commentReference w:id="81"/>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fldSimple w:instr=" REF _Ref240248682 \h  \* MERGEFORMAT ">
          <w:r w:rsidR="00097199" w:rsidRPr="00097199">
            <w:rPr>
              <w:rStyle w:val="xRef"/>
            </w:rPr>
            <w:t>Working with Search Results</w:t>
          </w:r>
        </w:fldSimple>
      </w:hyperlink>
      <w:r w:rsidRPr="00A57EB9">
        <w:rPr>
          <w:rStyle w:val="InvisibleOnline"/>
        </w:rPr>
        <w:t xml:space="preserve"> on page </w:t>
      </w:r>
      <w:hyperlink w:anchor="Working_With_Search_Results" w:history="1">
        <w:r w:rsidR="001B1707">
          <w:rPr>
            <w:rStyle w:val="InvisibleOnline"/>
          </w:rPr>
          <w:fldChar w:fldCharType="begin"/>
        </w:r>
        <w:r>
          <w:instrText xml:space="preserve"> PAGEREF _Ref240248682 \h </w:instrText>
        </w:r>
        <w:r w:rsidR="001B1707">
          <w:rPr>
            <w:rStyle w:val="InvisibleOnline"/>
          </w:rPr>
        </w:r>
        <w:r w:rsidR="001B1707">
          <w:rPr>
            <w:rStyle w:val="InvisibleOnline"/>
          </w:rPr>
          <w:fldChar w:fldCharType="separate"/>
        </w:r>
        <w:r w:rsidR="00097199">
          <w:rPr>
            <w:noProof/>
          </w:rPr>
          <w:t>17</w:t>
        </w:r>
        <w:r w:rsidR="001B1707">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fldSimple w:instr=" REF _Ref240248744 \h  \* MERGEFORMAT ">
        <w:r w:rsidR="00097199" w:rsidRPr="00097199">
          <w:rPr>
            <w:rStyle w:val="xRef"/>
          </w:rPr>
          <w:t>Saving a Search Filter or Search String</w:t>
        </w:r>
      </w:fldSimple>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_Ref240248744 \h </w:instrText>
      </w:r>
      <w:r w:rsidR="001B1707" w:rsidRPr="00A90B0D">
        <w:rPr>
          <w:rStyle w:val="InvisibleOnline"/>
        </w:rPr>
      </w:r>
      <w:r w:rsidR="001B1707" w:rsidRPr="00A90B0D">
        <w:rPr>
          <w:rStyle w:val="InvisibleOnline"/>
        </w:rPr>
        <w:fldChar w:fldCharType="separate"/>
      </w:r>
      <w:r w:rsidR="00097199">
        <w:rPr>
          <w:rStyle w:val="InvisibleOnline"/>
          <w:noProof/>
        </w:rPr>
        <w:t>15</w:t>
      </w:r>
      <w:r w:rsidR="001B1707" w:rsidRPr="00A90B0D">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commentRangeStart w:id="82"/>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909711"/>
                    </a:xfrm>
                    <a:prstGeom prst="rect">
                      <a:avLst/>
                    </a:prstGeom>
                  </pic:spPr>
                </pic:pic>
              </a:graphicData>
            </a:graphic>
          </wp:inline>
        </w:drawing>
      </w:r>
      <w:commentRangeEnd w:id="82"/>
      <w:r w:rsidR="00EB139A">
        <w:rPr>
          <w:rStyle w:val="CommentReference"/>
        </w:rPr>
        <w:commentReference w:id="82"/>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fldSimple w:instr=" REF _Ref240248682 \h  \* MERGEFORMAT ">
        <w:r w:rsidR="00097199" w:rsidRPr="00097199">
          <w:rPr>
            <w:rStyle w:val="xRef"/>
          </w:rPr>
          <w:t>Working with Search Results</w:t>
        </w:r>
      </w:fldSimple>
      <w:r>
        <w:t xml:space="preserve"> </w:t>
      </w:r>
      <w:r w:rsidRPr="00A57EB9">
        <w:rPr>
          <w:rStyle w:val="InvisibleOnline"/>
        </w:rPr>
        <w:t xml:space="preserve">on page </w:t>
      </w:r>
      <w:r w:rsidR="001B1707" w:rsidRPr="00A57EB9">
        <w:rPr>
          <w:rStyle w:val="InvisibleOnline"/>
        </w:rPr>
        <w:fldChar w:fldCharType="begin"/>
      </w:r>
      <w:r w:rsidRPr="00A57EB9">
        <w:rPr>
          <w:rStyle w:val="InvisibleOnline"/>
        </w:rPr>
        <w:instrText xml:space="preserve"> PAGEREF _Ref240248682 \h </w:instrText>
      </w:r>
      <w:r w:rsidR="001B1707" w:rsidRPr="00A57EB9">
        <w:rPr>
          <w:rStyle w:val="InvisibleOnline"/>
        </w:rPr>
      </w:r>
      <w:r w:rsidR="001B1707" w:rsidRPr="00A57EB9">
        <w:rPr>
          <w:rStyle w:val="InvisibleOnline"/>
        </w:rPr>
        <w:fldChar w:fldCharType="separate"/>
      </w:r>
      <w:r w:rsidR="00097199">
        <w:rPr>
          <w:rStyle w:val="InvisibleOnline"/>
          <w:noProof/>
        </w:rPr>
        <w:t>17</w:t>
      </w:r>
      <w:r w:rsidR="001B1707" w:rsidRPr="00A57EB9">
        <w:rPr>
          <w:rStyle w:val="InvisibleOnline"/>
        </w:rPr>
        <w:fldChar w:fldCharType="end"/>
      </w:r>
      <w:r>
        <w:t xml:space="preserve"> for information on viewing and refining search results.</w:t>
      </w:r>
    </w:p>
    <w:p w:rsidR="00BC6E77" w:rsidRDefault="00BC6E77" w:rsidP="00BC6E77">
      <w:pPr>
        <w:pStyle w:val="Heading3"/>
      </w:pPr>
      <w:bookmarkStart w:id="83" w:name="ComplexSrchFltr"/>
      <w:bookmarkStart w:id="84" w:name="_Ref240251073"/>
      <w:bookmarkStart w:id="85" w:name="_Toc297057890"/>
      <w:bookmarkStart w:id="86" w:name="_Toc322517836"/>
      <w:bookmarkStart w:id="87" w:name="_Toc328749539"/>
      <w:bookmarkEnd w:id="83"/>
      <w:r>
        <w:lastRenderedPageBreak/>
        <w:t>Building a Search String</w:t>
      </w:r>
      <w:bookmarkEnd w:id="84"/>
      <w:bookmarkEnd w:id="85"/>
      <w:bookmarkEnd w:id="86"/>
      <w:bookmarkEnd w:id="87"/>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88" w:name="BldgSrchString"/>
      <w:bookmarkStart w:id="89" w:name="_Instructions_for_Bulding"/>
      <w:bookmarkStart w:id="90" w:name="_Ref234037739"/>
      <w:bookmarkEnd w:id="88"/>
      <w:bookmarkEnd w:id="89"/>
      <w:r>
        <w:t>Instructions for Building a Search String</w:t>
      </w:r>
      <w:bookmarkEnd w:id="90"/>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fldSimple w:instr=" REF _Ref316541227 \h  \* MERGEFORMAT ">
        <w:r w:rsidR="00097199" w:rsidRPr="00097199">
          <w:rPr>
            <w:rStyle w:val="xRef"/>
          </w:rPr>
          <w:t>Defining a Search Filter</w:t>
        </w:r>
      </w:fldSimple>
      <w:r w:rsidRPr="005609AD">
        <w:rPr>
          <w:rStyle w:val="InvisibleOnline"/>
        </w:rPr>
        <w:t xml:space="preserve"> on page </w:t>
      </w:r>
      <w:r w:rsidR="001B1707" w:rsidRPr="005609AD">
        <w:rPr>
          <w:rStyle w:val="InvisibleOnline"/>
        </w:rPr>
        <w:fldChar w:fldCharType="begin"/>
      </w:r>
      <w:r w:rsidRPr="005609AD">
        <w:rPr>
          <w:rStyle w:val="InvisibleOnline"/>
        </w:rPr>
        <w:instrText xml:space="preserve"> PAGEREF _Ref240248834 \h </w:instrText>
      </w:r>
      <w:r w:rsidR="001B1707" w:rsidRPr="005609AD">
        <w:rPr>
          <w:rStyle w:val="InvisibleOnline"/>
        </w:rPr>
      </w:r>
      <w:r w:rsidR="001B1707" w:rsidRPr="005609AD">
        <w:rPr>
          <w:rStyle w:val="InvisibleOnline"/>
        </w:rPr>
        <w:fldChar w:fldCharType="separate"/>
      </w:r>
      <w:r w:rsidR="00097199">
        <w:rPr>
          <w:rStyle w:val="InvisibleOnline"/>
          <w:noProof/>
        </w:rPr>
        <w:t>7</w:t>
      </w:r>
      <w:r w:rsidR="001B1707"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0"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fldSimple w:instr=" REF _Ref240248744 \h  \* MERGEFORMAT ">
        <w:r w:rsidR="00097199" w:rsidRPr="00097199">
          <w:rPr>
            <w:rStyle w:val="xRef"/>
          </w:rPr>
          <w:t>Saving a Search Filter or Search String</w:t>
        </w:r>
      </w:fldSimple>
      <w:r w:rsidRPr="00A57EB9">
        <w:rPr>
          <w:rStyle w:val="InvisibleOnline"/>
        </w:rPr>
        <w:t xml:space="preserve"> on page </w:t>
      </w:r>
      <w:r w:rsidR="001B1707" w:rsidRPr="00A57EB9">
        <w:rPr>
          <w:rStyle w:val="InvisibleOnline"/>
        </w:rPr>
        <w:fldChar w:fldCharType="begin"/>
      </w:r>
      <w:r w:rsidRPr="00A57EB9">
        <w:rPr>
          <w:rStyle w:val="InvisibleOnline"/>
        </w:rPr>
        <w:instrText xml:space="preserve"> PAGEREF _Ref240248876 \h </w:instrText>
      </w:r>
      <w:r w:rsidR="001B1707" w:rsidRPr="00A57EB9">
        <w:rPr>
          <w:rStyle w:val="InvisibleOnline"/>
        </w:rPr>
      </w:r>
      <w:r w:rsidR="001B1707" w:rsidRPr="00A57EB9">
        <w:rPr>
          <w:rStyle w:val="InvisibleOnline"/>
        </w:rPr>
        <w:fldChar w:fldCharType="separate"/>
      </w:r>
      <w:r w:rsidR="00097199">
        <w:rPr>
          <w:rStyle w:val="InvisibleOnline"/>
          <w:noProof/>
        </w:rPr>
        <w:t>15</w:t>
      </w:r>
      <w:r w:rsidR="001B1707" w:rsidRPr="00A57EB9">
        <w:rPr>
          <w:rStyle w:val="InvisibleOnline"/>
        </w:rPr>
        <w:fldChar w:fldCharType="end"/>
      </w:r>
      <w:r>
        <w:t xml:space="preserve"> for more information about saving search filters and search strings.</w:t>
      </w:r>
    </w:p>
    <w:p w:rsidR="00BC6E77" w:rsidRDefault="00BC6E77" w:rsidP="00BC6E77">
      <w:pPr>
        <w:pStyle w:val="Heading3"/>
      </w:pPr>
      <w:bookmarkStart w:id="91" w:name="SaveSrchFltr"/>
      <w:bookmarkStart w:id="92" w:name="_Ref240248744"/>
      <w:bookmarkStart w:id="93" w:name="_Ref240248876"/>
      <w:bookmarkStart w:id="94" w:name="_Toc297057891"/>
      <w:bookmarkStart w:id="95" w:name="_Toc322517837"/>
      <w:bookmarkStart w:id="96" w:name="_Toc328749540"/>
      <w:bookmarkEnd w:id="91"/>
      <w:r>
        <w:lastRenderedPageBreak/>
        <w:t>Saving a Search Filter or Search String</w:t>
      </w:r>
      <w:bookmarkEnd w:id="92"/>
      <w:bookmarkEnd w:id="93"/>
      <w:bookmarkEnd w:id="94"/>
      <w:bookmarkEnd w:id="95"/>
      <w:bookmarkEnd w:id="96"/>
    </w:p>
    <w:p w:rsidR="00BC6E77" w:rsidRDefault="00BC6E77" w:rsidP="00BC6E77">
      <w:pPr>
        <w:pStyle w:val="ListNumStart"/>
        <w:numPr>
          <w:ilvl w:val="0"/>
          <w:numId w:val="9"/>
        </w:numPr>
      </w:pPr>
      <w:r>
        <w:t>To save a search filter or search string:</w:t>
      </w:r>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r="18498"/>
                    <a:stretch/>
                  </pic:blipFill>
                  <pic:spPr bwMode="auto">
                    <a:xfrm>
                      <a:off x="0" y="0"/>
                      <a:ext cx="4471517" cy="14143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r="19098"/>
                    <a:stretch/>
                  </pic:blipFill>
                  <pic:spPr bwMode="auto">
                    <a:xfrm>
                      <a:off x="0" y="0"/>
                      <a:ext cx="4438650" cy="13021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6"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7"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fldSimple w:instr=" REF _Ref240251073 \h  \* MERGEFORMAT ">
              <w:r w:rsidR="00097199" w:rsidRPr="00097199">
                <w:rPr>
                  <w:rStyle w:val="xRef"/>
                </w:rPr>
                <w:t>Building a Search String</w:t>
              </w:r>
            </w:fldSimple>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_Ref240251073 \h </w:instrText>
            </w:r>
            <w:r w:rsidR="001B1707" w:rsidRPr="00A90B0D">
              <w:rPr>
                <w:rStyle w:val="InvisibleOnline"/>
              </w:rPr>
            </w:r>
            <w:r w:rsidR="001B1707" w:rsidRPr="00A90B0D">
              <w:rPr>
                <w:rStyle w:val="InvisibleOnline"/>
              </w:rPr>
              <w:fldChar w:fldCharType="separate"/>
            </w:r>
            <w:r w:rsidR="00097199">
              <w:rPr>
                <w:rStyle w:val="InvisibleOnline"/>
                <w:noProof/>
              </w:rPr>
              <w:t>12</w:t>
            </w:r>
            <w:r w:rsidR="001B1707"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97" w:name="Working_With_Search_Results"/>
      <w:bookmarkStart w:id="98" w:name="_Ref240248682"/>
      <w:bookmarkStart w:id="99" w:name="_Toc297057892"/>
      <w:bookmarkStart w:id="100" w:name="_Toc322517838"/>
      <w:bookmarkStart w:id="101" w:name="_Toc328749541"/>
      <w:bookmarkEnd w:id="97"/>
      <w:r>
        <w:lastRenderedPageBreak/>
        <w:t>Working with Search Results</w:t>
      </w:r>
      <w:bookmarkEnd w:id="98"/>
      <w:bookmarkEnd w:id="99"/>
      <w:bookmarkEnd w:id="100"/>
      <w:bookmarkEnd w:id="101"/>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commentRangeStart w:id="102"/>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8669" cy="1456820"/>
                    </a:xfrm>
                    <a:prstGeom prst="rect">
                      <a:avLst/>
                    </a:prstGeom>
                    <a:noFill/>
                  </pic:spPr>
                </pic:pic>
              </a:graphicData>
            </a:graphic>
          </wp:inline>
        </w:drawing>
      </w:r>
      <w:commentRangeEnd w:id="102"/>
      <w:r w:rsidR="00C31264">
        <w:rPr>
          <w:rStyle w:val="CommentReference"/>
        </w:rPr>
        <w:commentReference w:id="102"/>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fldSimple w:instr=" REF _Ref328052718 \h  \* MERGEFORMAT ">
        <w:r w:rsidR="00097199" w:rsidRPr="00097199">
          <w:rPr>
            <w:rStyle w:val="xRef"/>
          </w:rPr>
          <w:t>TEA Analyses</w:t>
        </w:r>
      </w:fldSimple>
      <w:r w:rsidRPr="00A57EB9">
        <w:rPr>
          <w:rStyle w:val="InvisibleOnline"/>
        </w:rPr>
        <w:t xml:space="preserve"> on page </w:t>
      </w:r>
      <w:r w:rsidR="001B1707">
        <w:rPr>
          <w:rStyle w:val="InvisibleOnline"/>
        </w:rPr>
        <w:fldChar w:fldCharType="begin"/>
      </w:r>
      <w:r w:rsidR="000B2905">
        <w:rPr>
          <w:rStyle w:val="InvisibleOnline"/>
        </w:rPr>
        <w:instrText xml:space="preserve"> PAGEREF _Ref328052724 \h </w:instrText>
      </w:r>
      <w:r w:rsidR="001B1707">
        <w:rPr>
          <w:rStyle w:val="InvisibleOnline"/>
        </w:rPr>
      </w:r>
      <w:r w:rsidR="001B1707">
        <w:rPr>
          <w:rStyle w:val="InvisibleOnline"/>
        </w:rPr>
        <w:fldChar w:fldCharType="separate"/>
      </w:r>
      <w:r w:rsidR="00097199">
        <w:rPr>
          <w:rStyle w:val="InvisibleOnline"/>
          <w:noProof/>
        </w:rPr>
        <w:t>24</w:t>
      </w:r>
      <w:r w:rsidR="001B1707">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commentRangeStart w:id="103"/>
    <w:p w:rsidR="008B3B81" w:rsidRPr="008B3B81" w:rsidRDefault="001B1707" w:rsidP="00BC6E77">
      <w:pPr>
        <w:pStyle w:val="ListBullet"/>
        <w:numPr>
          <w:ilvl w:val="0"/>
          <w:numId w:val="2"/>
        </w:numPr>
        <w:rPr>
          <w:rStyle w:val="xRef"/>
          <w:color w:val="auto"/>
          <w:u w:val="none"/>
        </w:rPr>
      </w:pPr>
      <w:r w:rsidRPr="008B3B81">
        <w:rPr>
          <w:rStyle w:val="xRef"/>
        </w:rPr>
        <w:fldChar w:fldCharType="begin"/>
      </w:r>
      <w:r w:rsidR="008B3B81" w:rsidRPr="008B3B81">
        <w:rPr>
          <w:rStyle w:val="xRef"/>
        </w:rPr>
        <w:instrText xml:space="preserve"> REF _Ref251910817 \h </w:instrText>
      </w:r>
      <w:r w:rsidR="008B3B81">
        <w:rPr>
          <w:rStyle w:val="xRef"/>
        </w:rPr>
        <w:instrText xml:space="preserve"> \* MERGEFORMAT </w:instrText>
      </w:r>
      <w:r w:rsidRPr="008B3B81">
        <w:rPr>
          <w:rStyle w:val="xRef"/>
        </w:rPr>
      </w:r>
      <w:r w:rsidRPr="008B3B81">
        <w:rPr>
          <w:rStyle w:val="xRef"/>
        </w:rPr>
        <w:fldChar w:fldCharType="separate"/>
      </w:r>
      <w:r w:rsidR="00097199" w:rsidRPr="00097199">
        <w:rPr>
          <w:rStyle w:val="xRef"/>
        </w:rPr>
        <w:t>Clinical Trials Tab</w:t>
      </w:r>
      <w:r w:rsidRPr="008B3B81">
        <w:rPr>
          <w:rStyle w:val="xRef"/>
        </w:rPr>
        <w:fldChar w:fldCharType="end"/>
      </w:r>
      <w:r w:rsidR="008B3B81" w:rsidRPr="00A90B0D">
        <w:rPr>
          <w:rStyle w:val="InvisibleOnline"/>
        </w:rPr>
        <w:t xml:space="preserve"> (Page </w:t>
      </w:r>
      <w:r w:rsidRPr="00A90B0D">
        <w:rPr>
          <w:rStyle w:val="InvisibleOnline"/>
        </w:rPr>
        <w:fldChar w:fldCharType="begin"/>
      </w:r>
      <w:r w:rsidR="008B3B81" w:rsidRPr="00A90B0D">
        <w:rPr>
          <w:rStyle w:val="InvisibleOnline"/>
        </w:rPr>
        <w:instrText xml:space="preserve"> PAGEREF _Ref251910817 \h </w:instrText>
      </w:r>
      <w:r w:rsidRPr="00A90B0D">
        <w:rPr>
          <w:rStyle w:val="InvisibleOnline"/>
        </w:rPr>
      </w:r>
      <w:r w:rsidRPr="00A90B0D">
        <w:rPr>
          <w:rStyle w:val="InvisibleOnline"/>
        </w:rPr>
        <w:fldChar w:fldCharType="separate"/>
      </w:r>
      <w:r w:rsidR="00097199">
        <w:rPr>
          <w:rStyle w:val="InvisibleOnline"/>
          <w:noProof/>
        </w:rPr>
        <w:t>18</w:t>
      </w:r>
      <w:r w:rsidRPr="00A90B0D">
        <w:rPr>
          <w:rStyle w:val="InvisibleOnline"/>
        </w:rPr>
        <w:fldChar w:fldCharType="end"/>
      </w:r>
      <w:r w:rsidR="008B3B81" w:rsidRPr="00A90B0D">
        <w:rPr>
          <w:rStyle w:val="InvisibleOnline"/>
        </w:rPr>
        <w:t>)</w:t>
      </w:r>
    </w:p>
    <w:p w:rsidR="00BC6E77" w:rsidRDefault="001B1707" w:rsidP="00BC6E77">
      <w:pPr>
        <w:pStyle w:val="ListBullet"/>
        <w:numPr>
          <w:ilvl w:val="0"/>
          <w:numId w:val="2"/>
        </w:numPr>
      </w:pPr>
      <w:fldSimple w:instr=" REF _Ref328052026 \h  \* MERGEFORMAT ">
        <w:r w:rsidR="00097199" w:rsidRPr="00097199">
          <w:rPr>
            <w:rStyle w:val="xRef"/>
          </w:rPr>
          <w:t>mRNA Analysis Tab</w:t>
        </w:r>
      </w:fldSimple>
      <w:r w:rsidR="00BC6E77"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_Ref328052026 \h </w:instrText>
      </w:r>
      <w:r w:rsidRPr="00A90B0D">
        <w:rPr>
          <w:rStyle w:val="InvisibleOnline"/>
        </w:rPr>
      </w:r>
      <w:r w:rsidRPr="00A90B0D">
        <w:rPr>
          <w:rStyle w:val="InvisibleOnline"/>
        </w:rPr>
        <w:fldChar w:fldCharType="separate"/>
      </w:r>
      <w:r w:rsidR="00097199">
        <w:rPr>
          <w:rStyle w:val="InvisibleOnline"/>
          <w:noProof/>
        </w:rPr>
        <w:t>19</w:t>
      </w:r>
      <w:r w:rsidRPr="00A90B0D">
        <w:rPr>
          <w:rStyle w:val="InvisibleOnline"/>
        </w:rPr>
        <w:fldChar w:fldCharType="end"/>
      </w:r>
      <w:r w:rsidR="00BC6E77" w:rsidRPr="00A90B0D">
        <w:rPr>
          <w:rStyle w:val="InvisibleOnline"/>
        </w:rPr>
        <w:t>)</w:t>
      </w:r>
    </w:p>
    <w:p w:rsidR="008B3B81" w:rsidRDefault="001B1707" w:rsidP="00BC6E77">
      <w:pPr>
        <w:pStyle w:val="ListBullet"/>
        <w:numPr>
          <w:ilvl w:val="0"/>
          <w:numId w:val="2"/>
        </w:numPr>
      </w:pPr>
      <w:fldSimple w:instr=" REF _Ref251910866 \h  \* MERGEFORMAT ">
        <w:r w:rsidR="00097199" w:rsidRPr="00097199">
          <w:rPr>
            <w:rStyle w:val="xRef"/>
          </w:rPr>
          <w:t>Literature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_Ref251910866 \h </w:instrText>
      </w:r>
      <w:r w:rsidRPr="00A90B0D">
        <w:rPr>
          <w:rStyle w:val="InvisibleOnline"/>
        </w:rPr>
      </w:r>
      <w:r w:rsidRPr="00A90B0D">
        <w:rPr>
          <w:rStyle w:val="InvisibleOnline"/>
        </w:rPr>
        <w:fldChar w:fldCharType="separate"/>
      </w:r>
      <w:r w:rsidR="00097199">
        <w:rPr>
          <w:rStyle w:val="InvisibleOnline"/>
          <w:noProof/>
        </w:rPr>
        <w:t>24</w:t>
      </w:r>
      <w:r w:rsidRPr="00A90B0D">
        <w:rPr>
          <w:rStyle w:val="InvisibleOnline"/>
        </w:rPr>
        <w:fldChar w:fldCharType="end"/>
      </w:r>
      <w:r w:rsidR="0075276F" w:rsidRPr="00A90B0D">
        <w:rPr>
          <w:rStyle w:val="InvisibleOnline"/>
        </w:rPr>
        <w:t>)</w:t>
      </w:r>
    </w:p>
    <w:p w:rsidR="008B3B81" w:rsidRPr="00777B85" w:rsidRDefault="001B1707" w:rsidP="00BC6E77">
      <w:pPr>
        <w:pStyle w:val="ListBullet"/>
        <w:numPr>
          <w:ilvl w:val="0"/>
          <w:numId w:val="2"/>
        </w:numPr>
      </w:pPr>
      <w:fldSimple w:instr=" REF _Ref251910883 \h  \* MERGEFORMAT ">
        <w:r w:rsidR="00097199" w:rsidRPr="00097199">
          <w:rPr>
            <w:rStyle w:val="xRef"/>
          </w:rPr>
          <w:t>Documents Tab</w:t>
        </w:r>
      </w:fldSimple>
      <w:r w:rsidR="0075276F" w:rsidRPr="00A90B0D">
        <w:rPr>
          <w:rStyle w:val="InvisibleOnline"/>
        </w:rPr>
        <w:t xml:space="preserve"> (page </w:t>
      </w:r>
      <w:r w:rsidRPr="00A90B0D">
        <w:rPr>
          <w:rStyle w:val="InvisibleOnline"/>
        </w:rPr>
        <w:fldChar w:fldCharType="begin"/>
      </w:r>
      <w:r w:rsidR="0075276F" w:rsidRPr="00A90B0D">
        <w:rPr>
          <w:rStyle w:val="InvisibleOnline"/>
        </w:rPr>
        <w:instrText xml:space="preserve"> PAGEREF _Ref251910883 \h </w:instrText>
      </w:r>
      <w:r w:rsidRPr="00A90B0D">
        <w:rPr>
          <w:rStyle w:val="InvisibleOnline"/>
        </w:rPr>
      </w:r>
      <w:r w:rsidRPr="00A90B0D">
        <w:rPr>
          <w:rStyle w:val="InvisibleOnline"/>
        </w:rPr>
        <w:fldChar w:fldCharType="separate"/>
      </w:r>
      <w:r w:rsidR="00097199">
        <w:rPr>
          <w:rStyle w:val="InvisibleOnline"/>
          <w:noProof/>
        </w:rPr>
        <w:t>24</w:t>
      </w:r>
      <w:r w:rsidRPr="00A90B0D">
        <w:rPr>
          <w:rStyle w:val="InvisibleOnline"/>
        </w:rPr>
        <w:fldChar w:fldCharType="end"/>
      </w:r>
      <w:r w:rsidR="0075276F" w:rsidRPr="00A90B0D">
        <w:rPr>
          <w:rStyle w:val="InvisibleOnline"/>
        </w:rPr>
        <w:t>)</w:t>
      </w:r>
      <w:commentRangeEnd w:id="103"/>
      <w:r w:rsidR="00C31264">
        <w:rPr>
          <w:rStyle w:val="CommentReference"/>
        </w:rPr>
        <w:commentReference w:id="103"/>
      </w:r>
    </w:p>
    <w:p w:rsidR="008B3B81" w:rsidRDefault="008B3B81" w:rsidP="008B3B81">
      <w:pPr>
        <w:pStyle w:val="Heading4"/>
      </w:pPr>
      <w:bookmarkStart w:id="104" w:name="_Ref251910817"/>
      <w:bookmarkStart w:id="105" w:name="_Ref251910831"/>
      <w:r>
        <w:t>Clinical Trials Tab</w:t>
      </w:r>
      <w:bookmarkEnd w:id="10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106" w:name="_Ref328052026"/>
      <w:proofErr w:type="gramStart"/>
      <w:r>
        <w:lastRenderedPageBreak/>
        <w:t>mRNA</w:t>
      </w:r>
      <w:proofErr w:type="gramEnd"/>
      <w:r>
        <w:t xml:space="preserve"> Analysis Tab</w:t>
      </w:r>
      <w:bookmarkEnd w:id="105"/>
      <w:bookmarkEnd w:id="10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del w:id="107" w:author="mbradenb" w:date="2013-08-29T14:52:00Z">
        <w:r w:rsidDel="009643B9">
          <w:delText xml:space="preserve"> </w:delText>
        </w:r>
      </w:del>
      <w:ins w:id="108" w:author="mbradenb" w:date="2013-08-29T14:52:00Z">
        <w:r w:rsidR="001B1707" w:rsidRPr="001B1707">
          <w:rPr>
            <w:b/>
            <w:rPrChange w:id="109" w:author="mbradenb" w:date="2013-08-29T14:52:00Z">
              <w:rPr/>
            </w:rPrChange>
          </w:rPr>
          <w:t>Brain</w:t>
        </w:r>
        <w:proofErr w:type="spellEnd"/>
        <w:r w:rsidR="001B1707" w:rsidRPr="001B1707">
          <w:rPr>
            <w:b/>
            <w:rPrChange w:id="110" w:author="mbradenb" w:date="2013-08-29T14:52:00Z">
              <w:rPr/>
            </w:rPrChange>
          </w:rPr>
          <w:t xml:space="preserve"> Diseases</w:t>
        </w:r>
      </w:ins>
      <w:del w:id="111" w:author="mbradenb" w:date="2013-08-29T14:51:00Z">
        <w:r w:rsidDel="009643B9">
          <w:rPr>
            <w:b/>
          </w:rPr>
          <w:delText>Amyotrophic Lateral Sclerosis</w:delText>
        </w:r>
      </w:del>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del w:id="112" w:author="mbradenb" w:date="2013-08-29T15:00:00Z">
        <w:r w:rsidRPr="004E3CFC" w:rsidDel="000C69DC">
          <w:delText>disease</w:delText>
        </w:r>
      </w:del>
      <w:ins w:id="113" w:author="mbradenb" w:date="2013-08-29T15:00:00Z">
        <w:r w:rsidR="000C69DC">
          <w:t>species</w:t>
        </w:r>
      </w:ins>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commentRangeStart w:id="114"/>
      <w:r>
        <w:rPr>
          <w:noProof/>
        </w:rPr>
        <w:lastRenderedPageBreak/>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7355" cy="1457325"/>
                    </a:xfrm>
                    <a:prstGeom prst="rect">
                      <a:avLst/>
                    </a:prstGeom>
                    <a:noFill/>
                  </pic:spPr>
                </pic:pic>
              </a:graphicData>
            </a:graphic>
          </wp:inline>
        </w:drawing>
      </w:r>
      <w:commentRangeEnd w:id="114"/>
      <w:r>
        <w:rPr>
          <w:rStyle w:val="CommentReference"/>
        </w:rPr>
        <w:commentReference w:id="114"/>
      </w:r>
    </w:p>
    <w:p w:rsidR="00BC6E77" w:rsidRDefault="00BC6E77" w:rsidP="00BC6E77">
      <w:pPr>
        <w:pStyle w:val="Heading5"/>
      </w:pPr>
      <w:r>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fldSimple w:instr=" REF _Ref328053470 \h  \* MERGEFORMAT ">
        <w:r w:rsidR="00097199" w:rsidRPr="00097199">
          <w:rPr>
            <w:rStyle w:val="xRef"/>
          </w:rPr>
          <w:t>TEA Analyses</w:t>
        </w:r>
      </w:fldSimple>
      <w:r w:rsidRPr="00A57EB9">
        <w:rPr>
          <w:rStyle w:val="InvisibleOnline"/>
        </w:rPr>
        <w:t xml:space="preserve"> on </w:t>
      </w:r>
      <w:commentRangeStart w:id="115"/>
      <w:r w:rsidRPr="00A57EB9">
        <w:rPr>
          <w:rStyle w:val="InvisibleOnline"/>
        </w:rPr>
        <w:t xml:space="preserve">page </w:t>
      </w:r>
      <w:r w:rsidR="001B1707">
        <w:rPr>
          <w:rStyle w:val="InvisibleOnline"/>
        </w:rPr>
        <w:fldChar w:fldCharType="begin"/>
      </w:r>
      <w:r w:rsidR="004708CE">
        <w:rPr>
          <w:rStyle w:val="InvisibleOnline"/>
        </w:rPr>
        <w:instrText xml:space="preserve"> PAGEREF _Ref328053476 \h </w:instrText>
      </w:r>
      <w:r w:rsidR="001B1707">
        <w:rPr>
          <w:rStyle w:val="InvisibleOnline"/>
        </w:rPr>
      </w:r>
      <w:r w:rsidR="001B1707">
        <w:rPr>
          <w:rStyle w:val="InvisibleOnline"/>
        </w:rPr>
        <w:fldChar w:fldCharType="separate"/>
      </w:r>
      <w:r w:rsidR="00097199">
        <w:rPr>
          <w:rStyle w:val="InvisibleOnline"/>
          <w:noProof/>
        </w:rPr>
        <w:t>24</w:t>
      </w:r>
      <w:r w:rsidR="001B1707">
        <w:rPr>
          <w:rStyle w:val="InvisibleOnline"/>
        </w:rPr>
        <w:fldChar w:fldCharType="end"/>
      </w:r>
      <w:commentRangeEnd w:id="115"/>
      <w:r w:rsidR="005349C4">
        <w:rPr>
          <w:rStyle w:val="CommentReference"/>
        </w:rPr>
        <w:commentReference w:id="115"/>
      </w:r>
      <w:r>
        <w:t>.</w:t>
      </w:r>
    </w:p>
    <w:p w:rsidR="00BC6E77" w:rsidRDefault="008F6CA4" w:rsidP="00BC6E77">
      <w:pPr>
        <w:ind w:left="-800" w:firstLine="800"/>
      </w:pPr>
      <w:commentRangeStart w:id="116"/>
      <w:commentRangeStart w:id="117"/>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6410" cy="3249295"/>
                    </a:xfrm>
                    <a:prstGeom prst="rect">
                      <a:avLst/>
                    </a:prstGeom>
                    <a:noFill/>
                  </pic:spPr>
                </pic:pic>
              </a:graphicData>
            </a:graphic>
          </wp:inline>
        </w:drawing>
      </w:r>
      <w:commentRangeEnd w:id="116"/>
      <w:commentRangeEnd w:id="117"/>
      <w:r w:rsidR="00BF04EF">
        <w:rPr>
          <w:rStyle w:val="CommentReference"/>
        </w:rPr>
        <w:commentReference w:id="116"/>
      </w:r>
      <w:r>
        <w:rPr>
          <w:rStyle w:val="CommentReference"/>
        </w:rPr>
        <w:commentReference w:id="117"/>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lastRenderedPageBreak/>
        <w:t>Excel</w:t>
      </w:r>
      <w:r>
        <w:t xml:space="preserve"> – Download detailed analysis data (such as probe set, fold change ratio, p</w:t>
      </w:r>
      <w:r>
        <w:noBreakHyphen/>
        <w:t>value) to a Microsoft Excel spreadsheet.</w:t>
      </w:r>
    </w:p>
    <w:p w:rsidR="00BC6E77" w:rsidRDefault="00BC6E77" w:rsidP="00BC6E77">
      <w:pPr>
        <w:pStyle w:val="Heading5"/>
      </w:pPr>
      <w:r>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commentRangeStart w:id="118"/>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4678" cy="2200910"/>
                    </a:xfrm>
                    <a:prstGeom prst="rect">
                      <a:avLst/>
                    </a:prstGeom>
                    <a:noFill/>
                  </pic:spPr>
                </pic:pic>
              </a:graphicData>
            </a:graphic>
          </wp:inline>
        </w:drawing>
      </w:r>
      <w:commentRangeEnd w:id="118"/>
      <w:r w:rsidR="00A55D44">
        <w:rPr>
          <w:rStyle w:val="CommentReference"/>
        </w:rPr>
        <w:commentReference w:id="118"/>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commentRangeStart w:id="119"/>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1036" cy="981075"/>
                    </a:xfrm>
                    <a:prstGeom prst="rect">
                      <a:avLst/>
                    </a:prstGeom>
                    <a:noFill/>
                  </pic:spPr>
                </pic:pic>
              </a:graphicData>
            </a:graphic>
          </wp:inline>
        </w:drawing>
      </w:r>
      <w:commentRangeEnd w:id="119"/>
      <w:r>
        <w:rPr>
          <w:rStyle w:val="CommentReference"/>
        </w:rPr>
        <w:commentReference w:id="119"/>
      </w:r>
    </w:p>
    <w:p w:rsidR="00BC6E77" w:rsidRDefault="00BC6E77" w:rsidP="00BC6E77">
      <w:pPr>
        <w:keepNext/>
      </w:pPr>
      <w:r>
        <w:lastRenderedPageBreak/>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commentRangeStart w:id="120"/>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6480" cy="1779905"/>
                    </a:xfrm>
                    <a:prstGeom prst="rect">
                      <a:avLst/>
                    </a:prstGeom>
                    <a:noFill/>
                  </pic:spPr>
                </pic:pic>
              </a:graphicData>
            </a:graphic>
          </wp:inline>
        </w:drawing>
      </w:r>
      <w:commentRangeEnd w:id="120"/>
      <w:r>
        <w:rPr>
          <w:rStyle w:val="CommentReference"/>
        </w:rPr>
        <w:commentReference w:id="120"/>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ins w:id="121" w:author="mbradenb" w:date="2013-08-29T15:40:00Z">
        <w:r w:rsidR="00433619">
          <w:t>16995</w:t>
        </w:r>
      </w:ins>
      <w:del w:id="122" w:author="mbradenb" w:date="2013-08-29T15:40:00Z">
        <w:r w:rsidDel="00433619">
          <w:delText>1151</w:delText>
        </w:r>
      </w:del>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commentRangeStart w:id="123"/>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commentRangeEnd w:id="123"/>
      <w:r w:rsidR="00433619">
        <w:rPr>
          <w:rStyle w:val="CommentReference"/>
        </w:rPr>
        <w:commentReference w:id="123"/>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tblPr>
      <w:tblGrid>
        <w:gridCol w:w="2916"/>
        <w:gridCol w:w="6696"/>
      </w:tblGrid>
      <w:tr w:rsidR="00BC6E77" w:rsidTr="00BC6E77">
        <w:trPr>
          <w:cnfStyle w:val="10000000000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124" w:name="_Ref251910866"/>
      <w:bookmarkStart w:id="125" w:name="_Ref239822391"/>
      <w:bookmarkStart w:id="126" w:name="_Toc297057893"/>
      <w:bookmarkStart w:id="127" w:name="_Toc322517839"/>
      <w:r>
        <w:lastRenderedPageBreak/>
        <w:t>Literature Tab</w:t>
      </w:r>
      <w:bookmarkEnd w:id="124"/>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128" w:name="_Ref251910883"/>
      <w:r>
        <w:t>Documents Tab</w:t>
      </w:r>
      <w:bookmarkEnd w:id="128"/>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129" w:name="_Ref328052718"/>
      <w:bookmarkStart w:id="130" w:name="_Ref328052724"/>
      <w:bookmarkStart w:id="131" w:name="_Ref328053470"/>
      <w:bookmarkStart w:id="132" w:name="_Ref328053476"/>
      <w:bookmarkStart w:id="133" w:name="_Toc328749542"/>
      <w:r>
        <w:t>TEA Analyses</w:t>
      </w:r>
      <w:bookmarkEnd w:id="125"/>
      <w:bookmarkEnd w:id="126"/>
      <w:bookmarkEnd w:id="127"/>
      <w:bookmarkEnd w:id="129"/>
      <w:bookmarkEnd w:id="130"/>
      <w:bookmarkEnd w:id="131"/>
      <w:bookmarkEnd w:id="132"/>
      <w:bookmarkEnd w:id="133"/>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fldSimple w:instr=" REF _Ref313350049 \h  \* MERGEFORMAT ">
              <w:r w:rsidR="00097199" w:rsidRPr="00097199">
                <w:rPr>
                  <w:rStyle w:val="xRef"/>
                </w:rPr>
                <w:t>Appendix A:  How TEA Scores Are Calculated</w:t>
              </w:r>
            </w:fldSimple>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_Ref313350049 \h </w:instrText>
            </w:r>
            <w:r w:rsidR="001B1707" w:rsidRPr="00A90B0D">
              <w:rPr>
                <w:rStyle w:val="InvisibleOnline"/>
              </w:rPr>
            </w:r>
            <w:r w:rsidR="001B1707" w:rsidRPr="00A90B0D">
              <w:rPr>
                <w:rStyle w:val="InvisibleOnline"/>
              </w:rPr>
              <w:fldChar w:fldCharType="separate"/>
            </w:r>
            <w:r w:rsidR="00097199">
              <w:rPr>
                <w:rStyle w:val="InvisibleOnline"/>
                <w:noProof/>
              </w:rPr>
              <w:t>109</w:t>
            </w:r>
            <w:r w:rsidR="001B1707" w:rsidRPr="00A90B0D">
              <w:rPr>
                <w:rStyle w:val="InvisibleOnline"/>
              </w:rPr>
              <w:fldChar w:fldCharType="end"/>
            </w:r>
            <w:r>
              <w:t>.</w:t>
            </w:r>
          </w:p>
        </w:tc>
      </w:tr>
    </w:tbl>
    <w:p w:rsidR="00BC6E77" w:rsidRDefault="00BC6E77" w:rsidP="00BC6E77">
      <w:pPr>
        <w:pStyle w:val="Heading3"/>
        <w:spacing w:before="240"/>
      </w:pPr>
      <w:bookmarkStart w:id="134" w:name="_Toc297057894"/>
      <w:bookmarkStart w:id="135" w:name="_Toc322517840"/>
      <w:bookmarkStart w:id="136" w:name="_Toc328749543"/>
      <w:r>
        <w:t>TEA Indicators Applied to Individual Biomarkers</w:t>
      </w:r>
      <w:bookmarkEnd w:id="134"/>
      <w:bookmarkEnd w:id="135"/>
      <w:bookmarkEnd w:id="136"/>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del w:id="137" w:author="mbradenb" w:date="2013-08-29T17:37:00Z">
        <w:r w:rsidRPr="00F63EC2" w:rsidDel="004C7289">
          <w:rPr>
            <w:b/>
          </w:rPr>
          <w:delText>GSE833</w:delText>
        </w:r>
      </w:del>
      <w:ins w:id="138" w:author="mbradenb" w:date="2013-08-29T17:38:00Z">
        <w:r w:rsidR="00F43964">
          <w:rPr>
            <w:b/>
          </w:rPr>
          <w:t>GS</w:t>
        </w:r>
      </w:ins>
      <w:ins w:id="139" w:author="mbradenb" w:date="2013-08-29T17:47:00Z">
        <w:r w:rsidR="00F43964">
          <w:rPr>
            <w:b/>
          </w:rPr>
          <w:t>E4226</w:t>
        </w:r>
      </w:ins>
      <w:del w:id="140" w:author="mbradenb" w:date="2013-08-29T17:42:00Z">
        <w:r w:rsidDel="00F43964">
          <w:delText xml:space="preserve"> </w:delText>
        </w:r>
      </w:del>
      <w:r>
        <w:t xml:space="preserve">in Study View. The biomarkers for the analysis </w:t>
      </w:r>
      <w:proofErr w:type="spellStart"/>
      <w:r>
        <w:rPr>
          <w:b/>
        </w:rPr>
        <w:t>DiseaseState</w:t>
      </w:r>
      <w:proofErr w:type="spellEnd"/>
      <w:r w:rsidRPr="007C4AEF">
        <w:rPr>
          <w:rStyle w:val="Bold"/>
        </w:rPr>
        <w:t xml:space="preserve"> =&gt; </w:t>
      </w:r>
      <w:ins w:id="141" w:author="mbradenb" w:date="2013-08-29T17:39:00Z">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w:t>
        </w:r>
      </w:ins>
      <w:ins w:id="142" w:author="mbradenb" w:date="2013-08-29T17:40:00Z">
        <w:r w:rsidR="004C7289">
          <w:rPr>
            <w:rStyle w:val="Bold"/>
          </w:rPr>
          <w:t>N</w:t>
        </w:r>
      </w:ins>
      <w:ins w:id="143" w:author="mbradenb" w:date="2013-08-29T17:39:00Z">
        <w:r w:rsidR="004C7289">
          <w:rPr>
            <w:rStyle w:val="Bold"/>
          </w:rPr>
          <w:t>ormal</w:t>
        </w:r>
      </w:ins>
      <w:ins w:id="144" w:author="mbradenb" w:date="2013-08-29T17:40:00Z">
        <w:r w:rsidR="004C7289">
          <w:rPr>
            <w:rStyle w:val="Bold"/>
          </w:rPr>
          <w:t xml:space="preserve"> elderly control</w:t>
        </w:r>
      </w:ins>
      <w:del w:id="145" w:author="mbradenb" w:date="2013-08-29T17:38:00Z">
        <w:r w:rsidDel="004C7289">
          <w:rPr>
            <w:rStyle w:val="Bold"/>
          </w:rPr>
          <w:delText>familial ALS vs control</w:delText>
        </w:r>
      </w:del>
      <w:del w:id="146" w:author="mbradenb" w:date="2013-08-29T17:41:00Z">
        <w:r w:rsidDel="00F43964">
          <w:rPr>
            <w:rStyle w:val="Bold"/>
          </w:rPr>
          <w:delText xml:space="preserve"> </w:delText>
        </w:r>
        <w:r w:rsidDel="00F43964">
          <w:rPr>
            <w:rStyle w:val="Bold"/>
            <w:b w:val="0"/>
          </w:rPr>
          <w:delText xml:space="preserve">and </w:delText>
        </w:r>
        <w:r w:rsidDel="00F43964">
          <w:rPr>
            <w:rStyle w:val="Bold"/>
          </w:rPr>
          <w:delText xml:space="preserve">DiseaseState </w:delText>
        </w:r>
        <w:r w:rsidRPr="00F63EC2" w:rsidDel="00F43964">
          <w:rPr>
            <w:rStyle w:val="Bold"/>
          </w:rPr>
          <w:delText>=</w:delText>
        </w:r>
        <w:r w:rsidDel="00F43964">
          <w:rPr>
            <w:rStyle w:val="Bold"/>
          </w:rPr>
          <w:delText>&gt; sporadic ALS vs control</w:delText>
        </w:r>
      </w:del>
      <w:r>
        <w:rPr>
          <w:rStyle w:val="Bold"/>
        </w:rPr>
        <w:t xml:space="preserve"> </w:t>
      </w:r>
      <w:r>
        <w:t>are displayed:</w:t>
      </w:r>
    </w:p>
    <w:p w:rsidR="00BC6E77" w:rsidRDefault="007A132E" w:rsidP="00BC6E77">
      <w:ins w:id="147" w:author="mbradenb" w:date="2013-08-29T17:49:00Z">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5628" cy="1837037"/>
                      </a:xfrm>
                      <a:prstGeom prst="rect">
                        <a:avLst/>
                      </a:prstGeom>
                      <a:noFill/>
                      <a:ln>
                        <a:noFill/>
                      </a:ln>
                      <a:extLst/>
                    </pic:spPr>
                  </pic:pic>
                </a:graphicData>
              </a:graphic>
            </wp:inline>
          </w:drawing>
        </w:r>
      </w:ins>
      <w:r w:rsidR="00F43964">
        <w:rPr>
          <w:rStyle w:val="CommentReference"/>
        </w:rPr>
        <w:commentReference w:id="148"/>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commentRangeStart w:id="149"/>
      <w:ins w:id="150" w:author="mbradenb" w:date="2013-08-29T17:51:00Z">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600" cy="1359559"/>
                      </a:xfrm>
                      <a:prstGeom prst="rect">
                        <a:avLst/>
                      </a:prstGeom>
                      <a:noFill/>
                    </pic:spPr>
                  </pic:pic>
                </a:graphicData>
              </a:graphic>
            </wp:inline>
          </w:drawing>
        </w:r>
      </w:ins>
      <w:commentRangeEnd w:id="149"/>
      <w:ins w:id="151" w:author="mbradenb" w:date="2013-08-29T17:52:00Z">
        <w:r w:rsidR="003256CA">
          <w:rPr>
            <w:rStyle w:val="CommentReference"/>
          </w:rPr>
          <w:commentReference w:id="149"/>
        </w:r>
      </w:ins>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152" w:name="_Toc297057895"/>
      <w:bookmarkStart w:id="153" w:name="_Toc322517841"/>
      <w:bookmarkStart w:id="154" w:name="_Toc328749544"/>
      <w:r>
        <w:t>TEA Indicators Applied to an Analysis</w:t>
      </w:r>
      <w:bookmarkEnd w:id="152"/>
      <w:bookmarkEnd w:id="153"/>
      <w:bookmarkEnd w:id="154"/>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fldSimple w:instr=" REF _Ref313350049 \h  \* MERGEFORMAT ">
              <w:r w:rsidR="00097199" w:rsidRPr="00097199">
                <w:rPr>
                  <w:rStyle w:val="xRef"/>
                </w:rPr>
                <w:t>Appendix A:  How TEA Scores Are Calculated</w:t>
              </w:r>
            </w:fldSimple>
            <w:r w:rsidRPr="00A90B0D">
              <w:rPr>
                <w:rStyle w:val="InvisibleOnline"/>
              </w:rPr>
              <w:t xml:space="preserve"> on page </w:t>
            </w:r>
            <w:r w:rsidR="001B1707" w:rsidRPr="00A90B0D">
              <w:rPr>
                <w:rStyle w:val="InvisibleOnline"/>
              </w:rPr>
              <w:fldChar w:fldCharType="begin"/>
            </w:r>
            <w:r w:rsidRPr="00A90B0D">
              <w:rPr>
                <w:rStyle w:val="InvisibleOnline"/>
              </w:rPr>
              <w:instrText xml:space="preserve"> PAGEREF _Ref313350049 \h </w:instrText>
            </w:r>
            <w:r w:rsidR="001B1707" w:rsidRPr="00A90B0D">
              <w:rPr>
                <w:rStyle w:val="InvisibleOnline"/>
              </w:rPr>
            </w:r>
            <w:r w:rsidR="001B1707" w:rsidRPr="00A90B0D">
              <w:rPr>
                <w:rStyle w:val="InvisibleOnline"/>
              </w:rPr>
              <w:fldChar w:fldCharType="separate"/>
            </w:r>
            <w:r w:rsidR="00097199">
              <w:rPr>
                <w:rStyle w:val="InvisibleOnline"/>
                <w:noProof/>
              </w:rPr>
              <w:t>109</w:t>
            </w:r>
            <w:r w:rsidR="001B1707"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tbl>
      <w:tblPr>
        <w:tblStyle w:val="tranSMARTTable"/>
        <w:tblW w:w="8868" w:type="dxa"/>
        <w:tblLook w:val="04A0"/>
      </w:tblPr>
      <w:tblGrid>
        <w:gridCol w:w="1908"/>
        <w:gridCol w:w="3840"/>
        <w:gridCol w:w="3120"/>
      </w:tblGrid>
      <w:tr w:rsidR="00BC6E77" w:rsidRPr="00123C8A" w:rsidTr="00BC6E77">
        <w:trPr>
          <w:cnfStyle w:val="10000000000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lastRenderedPageBreak/>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155" w:name="_Toc297057896"/>
      <w:bookmarkStart w:id="156" w:name="_Toc322517842"/>
      <w:bookmarkStart w:id="157" w:name="_Toc328749545"/>
      <w:r>
        <w:t>TEA Indicators Applied to an Individual Gene</w:t>
      </w:r>
      <w:bookmarkEnd w:id="155"/>
      <w:bookmarkEnd w:id="156"/>
      <w:bookmarkEnd w:id="157"/>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6"/>
          <w:headerReference w:type="default" r:id="rId67"/>
          <w:footerReference w:type="even" r:id="rId68"/>
          <w:footerReference w:type="default" r:id="rId69"/>
          <w:headerReference w:type="first" r:id="rId70"/>
          <w:footerReference w:type="first" r:id="rId71"/>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097199">
          <w:rPr>
            <w:noProof/>
          </w:rPr>
          <w:t>3</w:t>
        </w:r>
      </w:fldSimple>
    </w:p>
    <w:p w:rsidR="00BC6E77" w:rsidRPr="002A5080" w:rsidRDefault="00BC6E77" w:rsidP="00BC6E77">
      <w:pPr>
        <w:pStyle w:val="Heading1"/>
      </w:pPr>
      <w:bookmarkStart w:id="158" w:name="_Toc322517843"/>
      <w:bookmarkStart w:id="159" w:name="_Toc328749546"/>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097199">
        <w:rPr>
          <w:rStyle w:val="InvisibleChap-Appx"/>
          <w:noProof/>
        </w:rPr>
        <w:t>3</w:t>
      </w:r>
      <w:r w:rsidR="001B1707" w:rsidRPr="002A5080">
        <w:rPr>
          <w:rStyle w:val="InvisibleChap-Appx"/>
        </w:rPr>
        <w:fldChar w:fldCharType="end"/>
      </w:r>
      <w:r w:rsidRPr="002A5080">
        <w:rPr>
          <w:rStyle w:val="InvisibleChap-Appx"/>
        </w:rPr>
        <w:t xml:space="preserve">:  </w:t>
      </w:r>
      <w:r>
        <w:t>Dataset Explorer</w:t>
      </w:r>
      <w:bookmarkEnd w:id="158"/>
      <w:bookmarkEnd w:id="159"/>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160" w:name="_Toc297057898"/>
      <w:bookmarkStart w:id="161" w:name="_Toc322517844"/>
      <w:bookmarkStart w:id="162" w:name="_Toc328749547"/>
      <w:r>
        <w:t>Overview of the UI</w:t>
      </w:r>
      <w:bookmarkEnd w:id="160"/>
      <w:bookmarkEnd w:id="161"/>
      <w:bookmarkEnd w:id="162"/>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 xml:space="preserve">Provides a </w:t>
      </w:r>
      <w:del w:id="163" w:author="Zach C. Wright" w:date="2013-09-04T11:56:00Z">
        <w:r w:rsidDel="002E2A8E">
          <w:delText xml:space="preserve">Microsoft Windows Explorer-like </w:delText>
        </w:r>
      </w:del>
      <w:r>
        <w:t>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ins w:id="164" w:author="Zach C. Wright" w:date="2013-09-04T13:48:00Z">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ins>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tblPr>
      <w:tblGrid>
        <w:gridCol w:w="1800"/>
        <w:gridCol w:w="6840"/>
      </w:tblGrid>
      <w:tr w:rsidR="00BC6E77" w:rsidTr="00BC6E77">
        <w:trPr>
          <w:cnfStyle w:val="10000000000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fldSimple w:instr=" REF _Ref296425918 \h  \* MERGEFORMAT ">
              <w:r w:rsidR="00097199" w:rsidRPr="00097199">
                <w:rPr>
                  <w:rStyle w:val="xRef"/>
                </w:rPr>
                <w:t>Saving Comparison Definitions</w:t>
              </w:r>
            </w:fldSimple>
            <w:r w:rsidRPr="00B63807">
              <w:rPr>
                <w:rStyle w:val="InvisibleOnline"/>
              </w:rPr>
              <w:t xml:space="preserve"> on page </w:t>
            </w:r>
            <w:r w:rsidR="001B1707" w:rsidRPr="00B63807">
              <w:rPr>
                <w:rStyle w:val="InvisibleOnline"/>
              </w:rPr>
              <w:fldChar w:fldCharType="begin"/>
            </w:r>
            <w:r w:rsidRPr="00B63807">
              <w:rPr>
                <w:rStyle w:val="InvisibleOnline"/>
              </w:rPr>
              <w:instrText xml:space="preserve"> PAGEREF _Ref296425918 \h </w:instrText>
            </w:r>
            <w:r w:rsidR="001B1707" w:rsidRPr="00B63807">
              <w:rPr>
                <w:rStyle w:val="InvisibleOnline"/>
              </w:rPr>
            </w:r>
            <w:r w:rsidR="001B1707" w:rsidRPr="00B63807">
              <w:rPr>
                <w:rStyle w:val="InvisibleOnline"/>
              </w:rPr>
              <w:fldChar w:fldCharType="separate"/>
            </w:r>
            <w:r w:rsidR="00097199">
              <w:rPr>
                <w:rStyle w:val="InvisibleOnline"/>
                <w:noProof/>
              </w:rPr>
              <w:t>39</w:t>
            </w:r>
            <w:r w:rsidR="001B1707"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commentRangeStart w:id="165"/>
            <w:r w:rsidRPr="00B63807">
              <w:t>Jobs tab</w:t>
            </w:r>
            <w:commentRangeEnd w:id="165"/>
            <w:r w:rsidR="00C51226">
              <w:rPr>
                <w:rStyle w:val="CommentReference"/>
              </w:rPr>
              <w:commentReference w:id="165"/>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166" w:name="_Toc297057899"/>
      <w:bookmarkStart w:id="167" w:name="_Toc322517845"/>
      <w:bookmarkStart w:id="168" w:name="_Toc328749548"/>
      <w:r>
        <w:lastRenderedPageBreak/>
        <w:t>Using Dataset Explorer</w:t>
      </w:r>
      <w:bookmarkEnd w:id="166"/>
      <w:bookmarkEnd w:id="167"/>
      <w:bookmarkEnd w:id="168"/>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169" w:name="_Ref296069395"/>
      <w:bookmarkStart w:id="170" w:name="_Ref296069396"/>
      <w:bookmarkStart w:id="171" w:name="_Toc297057900"/>
      <w:bookmarkStart w:id="172" w:name="_Toc322517846"/>
      <w:bookmarkStart w:id="173" w:name="_Toc328749549"/>
      <w:r>
        <w:t>Public and Private Studies</w:t>
      </w:r>
      <w:bookmarkEnd w:id="169"/>
      <w:bookmarkEnd w:id="170"/>
      <w:bookmarkEnd w:id="171"/>
      <w:bookmarkEnd w:id="172"/>
      <w:bookmarkEnd w:id="173"/>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tblPr>
      <w:tblGrid>
        <w:gridCol w:w="2388"/>
        <w:gridCol w:w="6900"/>
      </w:tblGrid>
      <w:tr w:rsidR="00BC6E77" w:rsidTr="00BC6E77">
        <w:trPr>
          <w:cnfStyle w:val="10000000000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fldSimple w:instr=" REF _Ref258586882 \h  \* MERGEFORMAT ">
              <w:r w:rsidR="00097199" w:rsidRPr="00097199">
                <w:rPr>
                  <w:rStyle w:val="xRef"/>
                </w:rPr>
                <w:t>Viewing a Study</w:t>
              </w:r>
            </w:fldSimple>
            <w:r w:rsidRPr="00A57EB9">
              <w:rPr>
                <w:rStyle w:val="InvisibleOnline"/>
              </w:rPr>
              <w:t xml:space="preserve"> on page </w:t>
            </w:r>
            <w:r w:rsidR="001B1707" w:rsidRPr="00A57EB9">
              <w:rPr>
                <w:rStyle w:val="InvisibleOnline"/>
              </w:rPr>
              <w:fldChar w:fldCharType="begin"/>
            </w:r>
            <w:r w:rsidRPr="00A57EB9">
              <w:rPr>
                <w:rStyle w:val="InvisibleOnline"/>
              </w:rPr>
              <w:instrText xml:space="preserve"> PAGEREF _Ref258586893 \h </w:instrText>
            </w:r>
            <w:r w:rsidR="001B1707" w:rsidRPr="00A57EB9">
              <w:rPr>
                <w:rStyle w:val="InvisibleOnline"/>
              </w:rPr>
            </w:r>
            <w:r w:rsidR="001B1707" w:rsidRPr="00A57EB9">
              <w:rPr>
                <w:rStyle w:val="InvisibleOnline"/>
              </w:rPr>
              <w:fldChar w:fldCharType="separate"/>
            </w:r>
            <w:r w:rsidR="00097199">
              <w:rPr>
                <w:rStyle w:val="InvisibleOnline"/>
                <w:noProof/>
              </w:rPr>
              <w:t>45</w:t>
            </w:r>
            <w:r w:rsidR="001B1707" w:rsidRPr="00A57EB9">
              <w:rPr>
                <w:rStyle w:val="InvisibleOnline"/>
              </w:rPr>
              <w:fldChar w:fldCharType="end"/>
            </w:r>
            <w:r>
              <w:rPr>
                <w:color w:val="000000" w:themeColor="text1"/>
              </w:rPr>
              <w:t>.</w:t>
            </w:r>
          </w:p>
        </w:tc>
      </w:tr>
    </w:tbl>
    <w:p w:rsidR="00BC6E77" w:rsidRDefault="00BC6E77" w:rsidP="00BC6E77">
      <w:pPr>
        <w:pStyle w:val="Heading3"/>
      </w:pPr>
      <w:bookmarkStart w:id="174" w:name="_Toc297057901"/>
      <w:bookmarkStart w:id="175" w:name="_Toc322517847"/>
      <w:bookmarkStart w:id="176" w:name="_Toc328749550"/>
      <w:r>
        <w:lastRenderedPageBreak/>
        <w:t>Selecting the Study</w:t>
      </w:r>
      <w:bookmarkEnd w:id="174"/>
      <w:bookmarkEnd w:id="175"/>
      <w:bookmarkEnd w:id="176"/>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ins w:id="177" w:author="mbradenb" w:date="2013-08-29T17:57:00Z">
        <w:r w:rsidR="00C51226">
          <w:rPr>
            <w:spacing w:val="-2"/>
          </w:rPr>
          <w:t>Terms</w:t>
        </w:r>
      </w:ins>
      <w:del w:id="178" w:author="mbradenb" w:date="2013-08-29T17:57:00Z">
        <w:r w:rsidRPr="003A4E91" w:rsidDel="00C51226">
          <w:rPr>
            <w:spacing w:val="-2"/>
          </w:rPr>
          <w:delText>by Subject</w:delText>
        </w:r>
      </w:del>
      <w:r w:rsidRPr="003A4E91">
        <w:rPr>
          <w:spacing w:val="-2"/>
        </w:rPr>
        <w:t xml:space="preserve"> or Navigate Terms.</w:t>
      </w:r>
    </w:p>
    <w:p w:rsidR="00BC6E77" w:rsidRDefault="00BC6E77" w:rsidP="00BC6E77">
      <w:pPr>
        <w:pStyle w:val="Heading4"/>
        <w:keepNext w:val="0"/>
      </w:pPr>
      <w:r>
        <w:t xml:space="preserve">Search </w:t>
      </w:r>
      <w:ins w:id="179" w:author="mbradenb" w:date="2013-08-29T17:57:00Z">
        <w:r w:rsidR="00C51226">
          <w:t>Terms</w:t>
        </w:r>
      </w:ins>
      <w:del w:id="180" w:author="mbradenb" w:date="2013-08-29T17:57:00Z">
        <w:r w:rsidDel="00C51226">
          <w:delText>by Subject</w:delText>
        </w:r>
      </w:del>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Lets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commentRangeStart w:id="181"/>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7855" cy="2152015"/>
                    </a:xfrm>
                    <a:prstGeom prst="rect">
                      <a:avLst/>
                    </a:prstGeom>
                    <a:noFill/>
                  </pic:spPr>
                </pic:pic>
              </a:graphicData>
            </a:graphic>
          </wp:inline>
        </w:drawing>
      </w:r>
      <w:commentRangeEnd w:id="181"/>
      <w:r>
        <w:rPr>
          <w:rStyle w:val="CommentReference"/>
        </w:rPr>
        <w:commentReference w:id="181"/>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tblPr>
      <w:tblGrid>
        <w:gridCol w:w="2880"/>
        <w:gridCol w:w="5400"/>
      </w:tblGrid>
      <w:tr w:rsidR="00BC6E77" w:rsidTr="00BC6E77">
        <w:trPr>
          <w:cnfStyle w:val="10000000000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ins w:id="182" w:author="Zach C. Wright" w:date="2013-09-04T14:09:00Z">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ins>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ins w:id="183" w:author="Zach C. Wright" w:date="2013-09-04T14:10:00Z">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ins>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184" w:name="_Ref240419686"/>
      <w:r>
        <w:t>Navigate Terms Tab</w:t>
      </w:r>
      <w:bookmarkEnd w:id="184"/>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185" w:name="_Ref296069394"/>
      <w:r>
        <w:lastRenderedPageBreak/>
        <w:t>Branches and Leaves of the Navigation Tree</w:t>
      </w:r>
      <w:bookmarkEnd w:id="185"/>
    </w:p>
    <w:p w:rsidR="00BC6E77" w:rsidRDefault="00BC6E77" w:rsidP="00BC6E77">
      <w:pPr>
        <w:keepLines/>
      </w:pPr>
      <w:r>
        <w:t xml:space="preserve">The Dataset Explorer navigation tree looks and works much </w:t>
      </w:r>
      <w:proofErr w:type="spellStart"/>
      <w:r>
        <w:t>like</w:t>
      </w:r>
      <w:del w:id="186" w:author="Zach C. Wright" w:date="2013-09-04T14:11:00Z">
        <w:r w:rsidDel="007D64B3">
          <w:delText xml:space="preserve"> </w:delText>
        </w:r>
      </w:del>
      <w:ins w:id="187" w:author="Zach C. Wright" w:date="2013-09-04T14:11:00Z">
        <w:r w:rsidR="007D64B3">
          <w:t>your</w:t>
        </w:r>
        <w:proofErr w:type="spellEnd"/>
        <w:r w:rsidR="007D64B3">
          <w:t xml:space="preserve"> operating system</w:t>
        </w:r>
      </w:ins>
      <w:ins w:id="188" w:author="Zach C. Wright" w:date="2013-09-04T14:12:00Z">
        <w:r w:rsidR="007D64B3">
          <w:t>’</w:t>
        </w:r>
        <w:r w:rsidR="007D64B3">
          <w:t>s file explorer</w:t>
        </w:r>
      </w:ins>
      <w:del w:id="189" w:author="Zach C. Wright" w:date="2013-09-04T14:11:00Z">
        <w:r w:rsidDel="007D64B3">
          <w:delText>the Microsoft Windows Explorer</w:delText>
        </w:r>
      </w:del>
      <w:ins w:id="190" w:author="Zach C. Wright" w:date="2013-09-04T14:12:00Z">
        <w:r w:rsidR="007D64B3">
          <w:t>:</w:t>
        </w:r>
      </w:ins>
      <w:del w:id="191" w:author="Zach C. Wright" w:date="2013-09-04T14:12:00Z">
        <w:r w:rsidDel="007D64B3">
          <w:delText>. Windows Explorer</w:delText>
        </w:r>
      </w:del>
      <w:r>
        <w:t xml:space="preserve"> </w:t>
      </w:r>
      <w:ins w:id="192" w:author="Zach C. Wright" w:date="2013-09-04T14:12:00Z">
        <w:r w:rsidR="007D64B3">
          <w:t xml:space="preserve">it </w:t>
        </w:r>
      </w:ins>
      <w:r>
        <w:t xml:space="preserve">is a </w:t>
      </w:r>
      <w:ins w:id="193" w:author="Zach C. Wright" w:date="2013-09-04T14:12:00Z">
        <w:r w:rsidR="007D64B3">
          <w:t xml:space="preserve">an expandable </w:t>
        </w:r>
      </w:ins>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tblPr>
      <w:tblGrid>
        <w:gridCol w:w="2628"/>
        <w:gridCol w:w="6840"/>
      </w:tblGrid>
      <w:tr w:rsidR="00BC6E77" w:rsidTr="00BC6E77">
        <w:trPr>
          <w:cnfStyle w:val="10000000000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194" w:name="_Toc297057902"/>
    </w:p>
    <w:p w:rsidR="00BC6E77" w:rsidRDefault="00BC6E77" w:rsidP="00BC6E77"/>
    <w:p w:rsidR="00BC6E77" w:rsidRDefault="00BC6E77" w:rsidP="00BC6E77"/>
    <w:p w:rsidR="00BC6E77" w:rsidRDefault="00BC6E77" w:rsidP="00BC6E77">
      <w:pPr>
        <w:pStyle w:val="Heading3"/>
      </w:pPr>
      <w:bookmarkStart w:id="195" w:name="_Ref320874277"/>
      <w:bookmarkStart w:id="196" w:name="_Ref320874285"/>
      <w:bookmarkStart w:id="197" w:name="_Toc322517848"/>
      <w:bookmarkStart w:id="198" w:name="_Toc328749551"/>
      <w:r>
        <w:lastRenderedPageBreak/>
        <w:t>Populating the Study Groups</w:t>
      </w:r>
      <w:bookmarkEnd w:id="194"/>
      <w:bookmarkEnd w:id="195"/>
      <w:bookmarkEnd w:id="196"/>
      <w:bookmarkEnd w:id="197"/>
      <w:bookmarkEnd w:id="1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commentRangeStart w:id="199"/>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1635369"/>
                    </a:xfrm>
                    <a:prstGeom prst="rect">
                      <a:avLst/>
                    </a:prstGeom>
                  </pic:spPr>
                </pic:pic>
              </a:graphicData>
            </a:graphic>
          </wp:inline>
        </w:drawing>
      </w:r>
      <w:commentRangeEnd w:id="199"/>
      <w:r w:rsidR="00C665C7">
        <w:rPr>
          <w:rStyle w:val="CommentReference"/>
        </w:rPr>
        <w:commentReference w:id="199"/>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tblPr>
      <w:tblGrid>
        <w:gridCol w:w="2508"/>
        <w:gridCol w:w="6720"/>
      </w:tblGrid>
      <w:tr w:rsidR="00BC6E77" w:rsidTr="00BC6E77">
        <w:trPr>
          <w:cnfStyle w:val="10000000000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200" w:name="_Ref296425918"/>
      <w:r>
        <w:lastRenderedPageBreak/>
        <w:t>Saving Comparison Definitions</w:t>
      </w:r>
      <w:bookmarkEnd w:id="200"/>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commentRangeStart w:id="201"/>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67455" cy="481330"/>
                    </a:xfrm>
                    <a:prstGeom prst="rect">
                      <a:avLst/>
                    </a:prstGeom>
                    <a:noFill/>
                  </pic:spPr>
                </pic:pic>
              </a:graphicData>
            </a:graphic>
          </wp:inline>
        </w:drawing>
      </w:r>
      <w:commentRangeEnd w:id="201"/>
      <w:r>
        <w:rPr>
          <w:rStyle w:val="CommentReference"/>
        </w:rPr>
        <w:commentReference w:id="201"/>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ins w:id="202" w:author="Zach C. Wright" w:date="2013-09-04T14:30:00Z">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ins>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203" w:name="_Toc297057903"/>
      <w:bookmarkStart w:id="204" w:name="_Toc322517849"/>
      <w:bookmarkStart w:id="205" w:name="_Toc328749552"/>
      <w:r>
        <w:t>Generating Summary Statistics</w:t>
      </w:r>
      <w:bookmarkEnd w:id="203"/>
      <w:bookmarkEnd w:id="204"/>
      <w:bookmarkEnd w:id="205"/>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gramStart"/>
      <w:r>
        <w:t>tranSMART</w:t>
      </w:r>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1"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2"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gramStart"/>
      <w:r>
        <w:t>tranSMART</w:t>
      </w:r>
      <w:proofErr w:type="gramEnd"/>
      <w:r>
        <w:t xml:space="preserve"> uses the following Java method to calculate the t-test statistic:</w:t>
      </w:r>
    </w:p>
    <w:p w:rsidR="00BC6E77" w:rsidRDefault="001B1707" w:rsidP="00BC6E77">
      <w:pPr>
        <w:pStyle w:val="CodeLine"/>
        <w:ind w:left="360"/>
      </w:pPr>
      <w:r>
        <w:fldChar w:fldCharType="begin"/>
      </w:r>
      <w:ins w:id="206" w:author="Zach C. Wright" w:date="2013-09-04T14:38:00Z">
        <w:r w:rsidR="006E1BF2">
          <w:instrText>HYPERLINK "http://commons.apache.org/proper/commons-math/apidocs/org/apache/commons/math3/stat/inference/TTest.html" \l "tTest(double[], double[])"</w:instrText>
        </w:r>
      </w:ins>
      <w:del w:id="207" w:author="Zach C. Wright" w:date="2013-09-04T14:38:00Z">
        <w:r w:rsidDel="006E1BF2">
          <w:delInstrText>HYPERLINK "http://commons.apache.org/math/apidocs/org/apache/commons/math/stat/inference/TTest.html" \l "tTest(double[],%20double[])"</w:delInstrText>
        </w:r>
      </w:del>
      <w:ins w:id="208" w:author="Zach C. Wright" w:date="2013-09-04T14:38:00Z"/>
      <w:r>
        <w:fldChar w:fldCharType="separate"/>
      </w:r>
      <w:del w:id="209" w:author="Zach C. Wright" w:date="2013-09-04T14:38:00Z">
        <w:r w:rsidR="00BC6E77" w:rsidRPr="003A5AEF" w:rsidDel="006E1BF2">
          <w:rPr>
            <w:rStyle w:val="Hyperlink"/>
          </w:rPr>
          <w:delText>http://commons.apache.org/math/apidocs/org/apache/commons/math/stat/inference/TTest.html#tTest(double[],%20d</w:delText>
        </w:r>
        <w:r w:rsidR="00BC6E77" w:rsidRPr="003A5AEF" w:rsidDel="006E1BF2">
          <w:rPr>
            <w:rStyle w:val="Hyperlink"/>
          </w:rPr>
          <w:delText>o</w:delText>
        </w:r>
        <w:r w:rsidR="00BC6E77" w:rsidRPr="003A5AEF" w:rsidDel="006E1BF2">
          <w:rPr>
            <w:rStyle w:val="Hyperlink"/>
          </w:rPr>
          <w:delText>uble[])</w:delText>
        </w:r>
      </w:del>
      <w:ins w:id="210" w:author="Zach C. Wright" w:date="2013-09-04T14:38:00Z">
        <w:r w:rsidR="006E1BF2">
          <w:rPr>
            <w:rStyle w:val="Hyperlink"/>
          </w:rPr>
          <w:t>http://commons.apache.org/proper/commons-math/apidocs/org/apache/commons/math3/stat/inference/TTest.html#tTest(double[], double[])</w:t>
        </w:r>
      </w:ins>
      <w:r>
        <w:fldChar w:fldCharType="end"/>
      </w:r>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gramStart"/>
      <w:r>
        <w:t>tranSMART</w:t>
      </w:r>
      <w:proofErr w:type="gramEnd"/>
      <w:r>
        <w:t xml:space="preserve"> uses the following Java method to calculate the chi-squared statistic:</w:t>
      </w:r>
    </w:p>
    <w:p w:rsidR="00BC6E77" w:rsidRDefault="001B1707" w:rsidP="00BC6E77">
      <w:pPr>
        <w:pStyle w:val="CodeLine"/>
        <w:ind w:left="360"/>
      </w:pPr>
      <w:r>
        <w:fldChar w:fldCharType="begin"/>
      </w:r>
      <w:ins w:id="211" w:author="Zach C. Wright" w:date="2013-09-04T14:38:00Z">
        <w:r w:rsidR="006E1BF2">
          <w:instrText>HYPERLINK "http://commons.apache.org/proper/commons-math/apidocs/org/apache/commons/math3/stat/inference/ChiSquareTest.html" \l "chiSquareTest(long[][])"</w:instrText>
        </w:r>
      </w:ins>
      <w:del w:id="212" w:author="Zach C. Wright" w:date="2013-09-04T14:38:00Z">
        <w:r w:rsidDel="006E1BF2">
          <w:delInstrText>HYPERLINK "http://commons.apache.org/math/apidocs/org/apache/commons/math/stat/inference/ChiSquareTest.html" \l "chiSquareTest(long[][])"</w:delInstrText>
        </w:r>
      </w:del>
      <w:ins w:id="213" w:author="Zach C. Wright" w:date="2013-09-04T14:38:00Z"/>
      <w:r>
        <w:fldChar w:fldCharType="separate"/>
      </w:r>
      <w:del w:id="214" w:author="Zach C. Wright" w:date="2013-09-04T14:38:00Z">
        <w:r w:rsidR="00BC6E77" w:rsidRPr="003A5AEF" w:rsidDel="006E1BF2">
          <w:rPr>
            <w:rStyle w:val="Hyperlink"/>
          </w:rPr>
          <w:delText>http://commons.apache.org/math/apidocs/org/apache/commons/math/stat/inference/ChiSquareTest.html#chiSquareTest(long[][])</w:delText>
        </w:r>
      </w:del>
      <w:ins w:id="215" w:author="Zach C. Wright" w:date="2013-09-04T14:38:00Z">
        <w:r w:rsidR="006E1BF2">
          <w:rPr>
            <w:rStyle w:val="Hyperlink"/>
          </w:rPr>
          <w:t>http://commons.apache.org/proper/commons-math/apidocs/org/apache/commons/math3/stat/inference/ChiSquareTest.html#chiSquareTest(long[][])</w:t>
        </w:r>
      </w:ins>
      <w:r>
        <w:fldChar w:fldCharType="end"/>
      </w:r>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tblPr>
      <w:tblGrid>
        <w:gridCol w:w="1560"/>
        <w:gridCol w:w="1560"/>
        <w:gridCol w:w="1560"/>
      </w:tblGrid>
      <w:tr w:rsidR="00BC6E77" w:rsidRPr="00123C8A" w:rsidTr="00BC6E77">
        <w:trPr>
          <w:cnfStyle w:val="10000000000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off"/>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off"/>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216" w:name="_Toc297057904"/>
      <w:bookmarkStart w:id="217" w:name="_Toc322517850"/>
      <w:bookmarkStart w:id="218" w:name="_Toc328749553"/>
      <w:r>
        <w:t>Defining Points of Comparison</w:t>
      </w:r>
      <w:bookmarkEnd w:id="216"/>
      <w:bookmarkEnd w:id="217"/>
      <w:bookmarkEnd w:id="218"/>
    </w:p>
    <w:p w:rsidR="00BC6E77" w:rsidRDefault="00BC6E77" w:rsidP="00BC6E77">
      <w:r>
        <w:t xml:space="preserve">Once you establish the subsets of subjects that you want to compare, you can apply one or more points of comparison to the subsets. </w:t>
      </w:r>
    </w:p>
    <w:p w:rsidR="00BC6E77" w:rsidRDefault="00BC6E77" w:rsidP="00BC6E77">
      <w:r>
        <w:lastRenderedPageBreak/>
        <w:t xml:space="preserve">A point of comparison is a concept in the navigation tree.  </w:t>
      </w:r>
    </w:p>
    <w:p w:rsidR="00BC6E77" w:rsidRDefault="00BC6E77" w:rsidP="00BC6E77">
      <w:pPr>
        <w:pStyle w:val="ListNumStart"/>
        <w:numPr>
          <w:ilvl w:val="0"/>
          <w:numId w:val="9"/>
        </w:numPr>
      </w:pPr>
      <w:r>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gramStart"/>
      <w:r>
        <w:t>tranSMART</w:t>
      </w:r>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219" w:name="_Toc297057905"/>
      <w:bookmarkStart w:id="220" w:name="_Toc322517851"/>
      <w:bookmarkStart w:id="221" w:name="_Toc328749554"/>
      <w:r>
        <w:t>Printing or Saving the Contents of the Results/Analysis View</w:t>
      </w:r>
      <w:bookmarkEnd w:id="219"/>
      <w:bookmarkEnd w:id="220"/>
      <w:bookmarkEnd w:id="221"/>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222" w:name="_Toc297057906"/>
      <w:bookmarkStart w:id="223" w:name="_Toc322517852"/>
      <w:bookmarkStart w:id="224" w:name="_Toc328749555"/>
      <w:r>
        <w:t>Copying Individual Charts in the Results/Analysis View</w:t>
      </w:r>
      <w:bookmarkEnd w:id="222"/>
      <w:bookmarkEnd w:id="223"/>
      <w:bookmarkEnd w:id="224"/>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ins w:id="225" w:author="Zach C. Wright" w:date="2013-09-04T14:40:00Z">
        <w:r w:rsidR="009D7F1B">
          <w:t xml:space="preserve">browser </w:t>
        </w:r>
      </w:ins>
      <w:del w:id="226" w:author="Zach C. Wright" w:date="2013-09-04T14:40:00Z">
        <w:r w:rsidDel="009D7F1B">
          <w:delText xml:space="preserve">Internet Explorer </w:delText>
        </w:r>
      </w:del>
      <w:r>
        <w:t xml:space="preserve">popup menu, click </w:t>
      </w:r>
      <w:r w:rsidRPr="00BB667F">
        <w:rPr>
          <w:rStyle w:val="Bold"/>
        </w:rPr>
        <w:t xml:space="preserve">Save </w:t>
      </w:r>
      <w:ins w:id="227" w:author="Zach C. Wright" w:date="2013-09-04T14:42:00Z">
        <w:r w:rsidR="009D7F1B">
          <w:rPr>
            <w:rStyle w:val="Bold"/>
          </w:rPr>
          <w:t>Image</w:t>
        </w:r>
      </w:ins>
      <w:del w:id="228" w:author="Zach C. Wright" w:date="2013-09-04T14:42:00Z">
        <w:r w:rsidRPr="00BB667F" w:rsidDel="009D7F1B">
          <w:rPr>
            <w:rStyle w:val="Bold"/>
          </w:rPr>
          <w:delText>Picture</w:delText>
        </w:r>
      </w:del>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229" w:name="_Ref241567869"/>
      <w:bookmarkStart w:id="230" w:name="_Ref241567875"/>
      <w:bookmarkStart w:id="231" w:name="_Ref258586882"/>
      <w:bookmarkStart w:id="232" w:name="_Ref258586893"/>
      <w:bookmarkStart w:id="233" w:name="_Toc297057928"/>
      <w:bookmarkStart w:id="234" w:name="_Toc322517853"/>
      <w:bookmarkStart w:id="235" w:name="_Toc328749556"/>
      <w:r>
        <w:t>Viewing a Study</w:t>
      </w:r>
      <w:bookmarkEnd w:id="229"/>
      <w:bookmarkEnd w:id="230"/>
      <w:bookmarkEnd w:id="231"/>
      <w:bookmarkEnd w:id="232"/>
      <w:bookmarkEnd w:id="233"/>
      <w:bookmarkEnd w:id="234"/>
      <w:bookmarkEnd w:id="235"/>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236" w:name="_Toc322517854"/>
      <w:bookmarkStart w:id="237" w:name="_Toc328749557"/>
      <w:bookmarkStart w:id="238" w:name="_Toc295732021"/>
      <w:bookmarkStart w:id="239" w:name="_Ref296064969"/>
      <w:bookmarkStart w:id="240" w:name="_Ref296065072"/>
      <w:bookmarkStart w:id="241" w:name="_Ref296415395"/>
      <w:bookmarkStart w:id="242" w:name="_Ref296415408"/>
      <w:bookmarkStart w:id="243" w:name="_Toc297057929"/>
      <w:r>
        <w:t>Exporting Dataset Explorer Findings</w:t>
      </w:r>
      <w:bookmarkEnd w:id="236"/>
      <w:bookmarkEnd w:id="237"/>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244" w:name="_Ref320007724"/>
      <w:r>
        <w:t>To export Dataset Explorer findings to your local machine:</w:t>
      </w:r>
      <w:bookmarkEnd w:id="244"/>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692"/>
                    <a:stretch/>
                  </pic:blipFill>
                  <pic:spPr bwMode="auto">
                    <a:xfrm>
                      <a:off x="0" y="0"/>
                      <a:ext cx="5486400" cy="10350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then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245" w:name="_Toc322517855"/>
      <w:bookmarkStart w:id="246" w:name="_Toc328749558"/>
      <w:bookmarkStart w:id="247" w:name="_Toc297057925"/>
      <w:r>
        <w:t>Generating Advanced Analyses and Visualizations</w:t>
      </w:r>
      <w:bookmarkEnd w:id="245"/>
      <w:bookmarkEnd w:id="246"/>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1B1707"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r w:rsidR="00097199" w:rsidRPr="00097199">
        <w:rPr>
          <w:rStyle w:val="xRef"/>
        </w:rPr>
        <w:t xml:space="preserve">Standard </w:t>
      </w:r>
      <w:proofErr w:type="spellStart"/>
      <w:r w:rsidR="00097199" w:rsidRPr="00097199">
        <w:rPr>
          <w:rStyle w:val="xRef"/>
        </w:rPr>
        <w:t>Heatmap</w:t>
      </w:r>
      <w:proofErr w:type="spellEnd"/>
      <w:r w:rsidRPr="00DF189C">
        <w:rPr>
          <w:rStyle w:val="xRef"/>
        </w:rPr>
        <w:fldChar w:fldCharType="end"/>
      </w:r>
      <w:r w:rsidR="00BC6E77" w:rsidRPr="00DF189C">
        <w:rPr>
          <w:rStyle w:val="InvisibleOnline"/>
        </w:rPr>
        <w:t xml:space="preserve"> (</w:t>
      </w:r>
      <w:commentRangeStart w:id="248"/>
      <w:r w:rsidR="00BC6E77" w:rsidRPr="00DF189C">
        <w:rPr>
          <w:rStyle w:val="InvisibleOnline"/>
        </w:rPr>
        <w:t xml:space="preserve">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097199">
        <w:rPr>
          <w:rStyle w:val="InvisibleOnline"/>
          <w:noProof/>
        </w:rPr>
        <w:t>49</w:t>
      </w:r>
      <w:r w:rsidRPr="00DF189C">
        <w:rPr>
          <w:rStyle w:val="InvisibleOnline"/>
        </w:rPr>
        <w:fldChar w:fldCharType="end"/>
      </w:r>
      <w:commentRangeEnd w:id="248"/>
      <w:r w:rsidR="00CE4941">
        <w:rPr>
          <w:rStyle w:val="CommentReference"/>
        </w:rPr>
        <w:commentReference w:id="248"/>
      </w:r>
      <w:r w:rsidR="00BC6E77" w:rsidRPr="00DF189C">
        <w:rPr>
          <w:rStyle w:val="InvisibleOnline"/>
        </w:rPr>
        <w:t>)</w:t>
      </w:r>
    </w:p>
    <w:p w:rsidR="00BC6E77" w:rsidRPr="00DF189C" w:rsidRDefault="001B1707" w:rsidP="00BC6E77">
      <w:pPr>
        <w:pStyle w:val="ListBullet2"/>
        <w:numPr>
          <w:ilvl w:val="1"/>
          <w:numId w:val="2"/>
        </w:numPr>
      </w:pPr>
      <w:fldSimple w:instr=" REF _Ref320096486 \h  \* MERGEFORMAT ">
        <w:r w:rsidR="00097199" w:rsidRPr="00097199">
          <w:rPr>
            <w:rStyle w:val="xRef"/>
          </w:rPr>
          <w:t>Hierarchical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_Ref320096486 \h </w:instrText>
      </w:r>
      <w:r w:rsidRPr="00DF189C">
        <w:rPr>
          <w:rStyle w:val="InvisibleOnline"/>
        </w:rPr>
      </w:r>
      <w:r w:rsidRPr="00DF189C">
        <w:rPr>
          <w:rStyle w:val="InvisibleOnline"/>
        </w:rPr>
        <w:fldChar w:fldCharType="separate"/>
      </w:r>
      <w:r w:rsidR="00097199">
        <w:rPr>
          <w:rStyle w:val="InvisibleOnline"/>
          <w:noProof/>
        </w:rPr>
        <w:t>51</w:t>
      </w:r>
      <w:r w:rsidRPr="00DF189C">
        <w:rPr>
          <w:rStyle w:val="InvisibleOnline"/>
        </w:rPr>
        <w:fldChar w:fldCharType="end"/>
      </w:r>
      <w:r w:rsidR="00BC6E77" w:rsidRPr="00DF189C">
        <w:rPr>
          <w:rStyle w:val="InvisibleOnline"/>
        </w:rPr>
        <w:t>)</w:t>
      </w:r>
    </w:p>
    <w:p w:rsidR="00BC6E77" w:rsidRPr="00DF189C" w:rsidRDefault="001B1707" w:rsidP="00BC6E77">
      <w:pPr>
        <w:pStyle w:val="ListBullet2"/>
        <w:numPr>
          <w:ilvl w:val="1"/>
          <w:numId w:val="2"/>
        </w:numPr>
      </w:pPr>
      <w:fldSimple w:instr=" REF _Ref320096492 \h  \* MERGEFORMAT ">
        <w:r w:rsidR="00097199" w:rsidRPr="00097199">
          <w:rPr>
            <w:rStyle w:val="xRef"/>
          </w:rPr>
          <w:t>K-Means Clustering</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_Ref320096492 \h </w:instrText>
      </w:r>
      <w:r w:rsidRPr="00DF189C">
        <w:rPr>
          <w:rStyle w:val="InvisibleOnline"/>
        </w:rPr>
      </w:r>
      <w:r w:rsidRPr="00DF189C">
        <w:rPr>
          <w:rStyle w:val="InvisibleOnline"/>
        </w:rPr>
        <w:fldChar w:fldCharType="separate"/>
      </w:r>
      <w:r w:rsidR="00097199">
        <w:rPr>
          <w:rStyle w:val="InvisibleOnline"/>
          <w:noProof/>
        </w:rPr>
        <w:t>54</w:t>
      </w:r>
      <w:r w:rsidRPr="00DF189C">
        <w:rPr>
          <w:rStyle w:val="InvisibleOnline"/>
        </w:rPr>
        <w:fldChar w:fldCharType="end"/>
      </w:r>
      <w:r w:rsidR="00BC6E77" w:rsidRPr="00DF189C">
        <w:rPr>
          <w:rStyle w:val="InvisibleOnline"/>
        </w:rPr>
        <w:t>)</w:t>
      </w:r>
    </w:p>
    <w:p w:rsidR="00BC6E77" w:rsidRPr="00DF189C" w:rsidRDefault="001B1707" w:rsidP="00BC6E77">
      <w:pPr>
        <w:pStyle w:val="ListBullet2"/>
        <w:numPr>
          <w:ilvl w:val="1"/>
          <w:numId w:val="2"/>
        </w:numPr>
      </w:pPr>
      <w:fldSimple w:instr=" REF _Ref320188612 \h  \* MERGEFORMAT ">
        <w:r w:rsidR="00097199" w:rsidRPr="00097199">
          <w:rPr>
            <w:rStyle w:val="xRef"/>
          </w:rPr>
          <w:t>Marker Selection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_Ref320188612 \h </w:instrText>
      </w:r>
      <w:r w:rsidRPr="00DF189C">
        <w:rPr>
          <w:rStyle w:val="InvisibleOnline"/>
        </w:rPr>
      </w:r>
      <w:r w:rsidRPr="00DF189C">
        <w:rPr>
          <w:rStyle w:val="InvisibleOnline"/>
        </w:rPr>
        <w:fldChar w:fldCharType="separate"/>
      </w:r>
      <w:r w:rsidR="00097199">
        <w:rPr>
          <w:rStyle w:val="InvisibleOnline"/>
          <w:noProof/>
        </w:rPr>
        <w:t>57</w:t>
      </w:r>
      <w:r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1B1707" w:rsidP="00BC6E77">
      <w:pPr>
        <w:pStyle w:val="ListBullet2"/>
        <w:numPr>
          <w:ilvl w:val="1"/>
          <w:numId w:val="2"/>
        </w:numPr>
      </w:pPr>
      <w:fldSimple w:instr=" REF _Ref327426398 \h  \* MERGEFORMAT ">
        <w:r w:rsidR="00097199" w:rsidRPr="00097199">
          <w:rPr>
            <w:rStyle w:val="xRef"/>
          </w:rPr>
          <w:t>Box Plot with ANOVA</w:t>
        </w:r>
      </w:fldSimple>
      <w:r w:rsidR="00FE5894" w:rsidRPr="00DF189C">
        <w:rPr>
          <w:rStyle w:val="InvisibleOnline"/>
        </w:rPr>
        <w:t xml:space="preserve"> (page </w:t>
      </w:r>
      <w:r w:rsidRPr="00DF189C">
        <w:rPr>
          <w:rStyle w:val="InvisibleOnline"/>
        </w:rPr>
        <w:fldChar w:fldCharType="begin"/>
      </w:r>
      <w:r w:rsidR="00337BB0" w:rsidRPr="00DF189C">
        <w:rPr>
          <w:rStyle w:val="InvisibleOnline"/>
        </w:rPr>
        <w:instrText xml:space="preserve"> PAGEREF _Ref327426398 \h </w:instrText>
      </w:r>
      <w:r w:rsidRPr="00DF189C">
        <w:rPr>
          <w:rStyle w:val="InvisibleOnline"/>
        </w:rPr>
      </w:r>
      <w:r w:rsidRPr="00DF189C">
        <w:rPr>
          <w:rStyle w:val="InvisibleOnline"/>
        </w:rPr>
        <w:fldChar w:fldCharType="separate"/>
      </w:r>
      <w:r w:rsidR="00097199">
        <w:rPr>
          <w:rStyle w:val="InvisibleOnline"/>
          <w:noProof/>
        </w:rPr>
        <w:t>60</w:t>
      </w:r>
      <w:r w:rsidRPr="00DF189C">
        <w:rPr>
          <w:rStyle w:val="InvisibleOnline"/>
        </w:rPr>
        <w:fldChar w:fldCharType="end"/>
      </w:r>
      <w:r w:rsidR="00FE5894" w:rsidRPr="00DF189C">
        <w:rPr>
          <w:rStyle w:val="InvisibleOnline"/>
        </w:rPr>
        <w:t>)</w:t>
      </w:r>
    </w:p>
    <w:p w:rsidR="001D384D" w:rsidRPr="00DF189C" w:rsidRDefault="001B1707" w:rsidP="00BC6E77">
      <w:pPr>
        <w:pStyle w:val="ListBullet2"/>
        <w:numPr>
          <w:ilvl w:val="1"/>
          <w:numId w:val="2"/>
        </w:numPr>
      </w:pPr>
      <w:fldSimple w:instr=" REF _Ref327426982 \h  \* MERGEFORMAT ">
        <w:r w:rsidR="00097199" w:rsidRPr="00097199">
          <w:rPr>
            <w:rStyle w:val="xRef"/>
          </w:rPr>
          <w:t>Correlation Analysis</w:t>
        </w:r>
      </w:fldSimple>
      <w:r w:rsidR="001D384D" w:rsidRPr="00DF189C">
        <w:rPr>
          <w:rStyle w:val="InvisibleOnline"/>
        </w:rPr>
        <w:t xml:space="preserve"> (page </w:t>
      </w:r>
      <w:r w:rsidRPr="00DF189C">
        <w:rPr>
          <w:rStyle w:val="InvisibleOnline"/>
        </w:rPr>
        <w:fldChar w:fldCharType="begin"/>
      </w:r>
      <w:r w:rsidR="001D384D" w:rsidRPr="00DF189C">
        <w:rPr>
          <w:rStyle w:val="InvisibleOnline"/>
        </w:rPr>
        <w:instrText xml:space="preserve"> PAGEREF _Ref327426982 \h </w:instrText>
      </w:r>
      <w:r w:rsidRPr="00DF189C">
        <w:rPr>
          <w:rStyle w:val="InvisibleOnline"/>
        </w:rPr>
      </w:r>
      <w:r w:rsidRPr="00DF189C">
        <w:rPr>
          <w:rStyle w:val="InvisibleOnline"/>
        </w:rPr>
        <w:fldChar w:fldCharType="separate"/>
      </w:r>
      <w:r w:rsidR="00097199">
        <w:rPr>
          <w:rStyle w:val="InvisibleOnline"/>
          <w:noProof/>
        </w:rPr>
        <w:t>62</w:t>
      </w:r>
      <w:r w:rsidRPr="00DF189C">
        <w:rPr>
          <w:rStyle w:val="InvisibleOnline"/>
        </w:rPr>
        <w:fldChar w:fldCharType="end"/>
      </w:r>
      <w:r w:rsidR="001D384D" w:rsidRPr="00DF189C">
        <w:rPr>
          <w:rStyle w:val="InvisibleOnline"/>
        </w:rPr>
        <w:t>)</w:t>
      </w:r>
    </w:p>
    <w:p w:rsidR="001D384D" w:rsidRPr="00DF189C" w:rsidRDefault="001B1707" w:rsidP="00BC6E77">
      <w:pPr>
        <w:pStyle w:val="ListBullet2"/>
        <w:numPr>
          <w:ilvl w:val="1"/>
          <w:numId w:val="2"/>
        </w:numPr>
      </w:pPr>
      <w:fldSimple w:instr=" REF _Ref327429591 \h  \* MERGEFORMAT ">
        <w:r w:rsidR="00097199" w:rsidRPr="00097199">
          <w:rPr>
            <w:rStyle w:val="xRef"/>
          </w:rPr>
          <w:t>Line Graph Analysis</w:t>
        </w:r>
      </w:fldSimple>
      <w:r w:rsidR="001D384D" w:rsidRPr="00DF189C">
        <w:rPr>
          <w:rStyle w:val="InvisibleOnline"/>
        </w:rPr>
        <w:t xml:space="preserve"> (page </w:t>
      </w:r>
      <w:r w:rsidRPr="00DF189C">
        <w:rPr>
          <w:rStyle w:val="InvisibleOnline"/>
        </w:rPr>
        <w:fldChar w:fldCharType="begin"/>
      </w:r>
      <w:r w:rsidR="001D384D" w:rsidRPr="00DF189C">
        <w:rPr>
          <w:rStyle w:val="InvisibleOnline"/>
        </w:rPr>
        <w:instrText xml:space="preserve"> PAGEREF _Ref327429591 \h </w:instrText>
      </w:r>
      <w:r w:rsidRPr="00DF189C">
        <w:rPr>
          <w:rStyle w:val="InvisibleOnline"/>
        </w:rPr>
      </w:r>
      <w:r w:rsidRPr="00DF189C">
        <w:rPr>
          <w:rStyle w:val="InvisibleOnline"/>
        </w:rPr>
        <w:fldChar w:fldCharType="separate"/>
      </w:r>
      <w:r w:rsidR="00097199">
        <w:rPr>
          <w:rStyle w:val="InvisibleOnline"/>
          <w:noProof/>
        </w:rPr>
        <w:t>64</w:t>
      </w:r>
      <w:r w:rsidRPr="00DF189C">
        <w:rPr>
          <w:rStyle w:val="InvisibleOnline"/>
        </w:rPr>
        <w:fldChar w:fldCharType="end"/>
      </w:r>
      <w:r w:rsidR="001D384D" w:rsidRPr="00DF189C">
        <w:rPr>
          <w:rStyle w:val="InvisibleOnline"/>
        </w:rPr>
        <w:t>)</w:t>
      </w:r>
    </w:p>
    <w:p w:rsidR="00BC6E77" w:rsidRPr="00DF189C" w:rsidRDefault="001B1707" w:rsidP="00BC6E77">
      <w:pPr>
        <w:pStyle w:val="ListBullet2"/>
        <w:numPr>
          <w:ilvl w:val="1"/>
          <w:numId w:val="2"/>
        </w:numPr>
      </w:pPr>
      <w:fldSimple w:instr=" REF _Ref328053745 \h  \* MERGEFORMAT ">
        <w:r w:rsidR="00097199" w:rsidRPr="00097199">
          <w:rPr>
            <w:rStyle w:val="xRef"/>
          </w:rPr>
          <w:t>Principal Component Analysis</w:t>
        </w:r>
      </w:fldSimple>
      <w:r w:rsidR="00BC6E77" w:rsidRPr="00DF189C">
        <w:rPr>
          <w:rStyle w:val="InvisibleOnline"/>
        </w:rPr>
        <w:t xml:space="preserve"> (page </w:t>
      </w:r>
      <w:r w:rsidRPr="00DF189C">
        <w:rPr>
          <w:rStyle w:val="InvisibleOnline"/>
        </w:rPr>
        <w:fldChar w:fldCharType="begin"/>
      </w:r>
      <w:r w:rsidR="004708CE" w:rsidRPr="00DF189C">
        <w:rPr>
          <w:rStyle w:val="InvisibleOnline"/>
        </w:rPr>
        <w:instrText xml:space="preserve"> PAGEREF _Ref328053745 \h </w:instrText>
      </w:r>
      <w:r w:rsidRPr="00DF189C">
        <w:rPr>
          <w:rStyle w:val="InvisibleOnline"/>
        </w:rPr>
      </w:r>
      <w:r w:rsidRPr="00DF189C">
        <w:rPr>
          <w:rStyle w:val="InvisibleOnline"/>
        </w:rPr>
        <w:fldChar w:fldCharType="separate"/>
      </w:r>
      <w:r w:rsidR="00097199">
        <w:rPr>
          <w:rStyle w:val="InvisibleOnline"/>
          <w:noProof/>
        </w:rPr>
        <w:t>65</w:t>
      </w:r>
      <w:r w:rsidRPr="00DF189C">
        <w:rPr>
          <w:rStyle w:val="InvisibleOnline"/>
        </w:rPr>
        <w:fldChar w:fldCharType="end"/>
      </w:r>
      <w:r w:rsidR="00BC6E77" w:rsidRPr="00DF189C">
        <w:rPr>
          <w:rStyle w:val="InvisibleOnline"/>
        </w:rPr>
        <w:t>)</w:t>
      </w:r>
    </w:p>
    <w:p w:rsidR="00BC6E77" w:rsidRPr="00DF189C" w:rsidRDefault="001B1707" w:rsidP="00BC6E77">
      <w:pPr>
        <w:pStyle w:val="ListBullet2"/>
        <w:numPr>
          <w:ilvl w:val="1"/>
          <w:numId w:val="2"/>
        </w:numPr>
      </w:pPr>
      <w:fldSimple w:instr=" REF _Ref320184757 \h  \* MERGEFORMAT ">
        <w:r w:rsidR="00097199" w:rsidRPr="00097199">
          <w:rPr>
            <w:rStyle w:val="xRef"/>
          </w:rPr>
          <w:t>Scatter Plot with Linear Regression</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_Ref320184757 \h </w:instrText>
      </w:r>
      <w:r w:rsidRPr="00DF189C">
        <w:rPr>
          <w:rStyle w:val="InvisibleOnline"/>
        </w:rPr>
      </w:r>
      <w:r w:rsidRPr="00DF189C">
        <w:rPr>
          <w:rStyle w:val="InvisibleOnline"/>
        </w:rPr>
        <w:fldChar w:fldCharType="separate"/>
      </w:r>
      <w:r w:rsidR="00097199">
        <w:rPr>
          <w:rStyle w:val="InvisibleOnline"/>
          <w:noProof/>
        </w:rPr>
        <w:t>68</w:t>
      </w:r>
      <w:r w:rsidRPr="00DF189C">
        <w:rPr>
          <w:rStyle w:val="InvisibleOnline"/>
        </w:rPr>
        <w:fldChar w:fldCharType="end"/>
      </w:r>
      <w:r w:rsidR="00BC6E77" w:rsidRPr="00DF189C">
        <w:rPr>
          <w:rStyle w:val="InvisibleOnline"/>
        </w:rPr>
        <w:t>)</w:t>
      </w:r>
    </w:p>
    <w:p w:rsidR="00BC6E77" w:rsidRPr="00DF189C" w:rsidRDefault="001B1707" w:rsidP="00BC6E77">
      <w:pPr>
        <w:pStyle w:val="ListBullet2"/>
        <w:numPr>
          <w:ilvl w:val="1"/>
          <w:numId w:val="2"/>
        </w:numPr>
      </w:pPr>
      <w:fldSimple w:instr=" REF _Ref320184764 \h  \* MERGEFORMAT ">
        <w:r w:rsidR="00097199" w:rsidRPr="00097199">
          <w:rPr>
            <w:rStyle w:val="xRef"/>
          </w:rPr>
          <w:t>Survival Analysis</w:t>
        </w:r>
      </w:fldSimple>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_Ref320184764 \h </w:instrText>
      </w:r>
      <w:r w:rsidRPr="00DF189C">
        <w:rPr>
          <w:rStyle w:val="InvisibleOnline"/>
        </w:rPr>
      </w:r>
      <w:r w:rsidRPr="00DF189C">
        <w:rPr>
          <w:rStyle w:val="InvisibleOnline"/>
        </w:rPr>
        <w:fldChar w:fldCharType="separate"/>
      </w:r>
      <w:r w:rsidR="00097199">
        <w:rPr>
          <w:rStyle w:val="InvisibleOnline"/>
          <w:noProof/>
        </w:rPr>
        <w:t>70</w:t>
      </w:r>
      <w:r w:rsidRPr="00DF189C">
        <w:rPr>
          <w:rStyle w:val="InvisibleOnline"/>
        </w:rPr>
        <w:fldChar w:fldCharType="end"/>
      </w:r>
      <w:r w:rsidR="00BC6E77" w:rsidRPr="00DF189C">
        <w:rPr>
          <w:rStyle w:val="InvisibleOnline"/>
        </w:rPr>
        <w:t>)</w:t>
      </w:r>
    </w:p>
    <w:p w:rsidR="00337BB0" w:rsidRPr="00DF189C" w:rsidRDefault="001B1707" w:rsidP="00BC6E77">
      <w:pPr>
        <w:pStyle w:val="ListBullet2"/>
        <w:numPr>
          <w:ilvl w:val="1"/>
          <w:numId w:val="2"/>
        </w:numPr>
      </w:pPr>
      <w:fldSimple w:instr=" REF _Ref327431310 \h  \* MERGEFORMAT ">
        <w:r w:rsidR="00097199" w:rsidRPr="00097199">
          <w:rPr>
            <w:rStyle w:val="xRef"/>
          </w:rPr>
          <w:t>Table with Fisher Test Analysis</w:t>
        </w:r>
      </w:fldSimple>
      <w:r w:rsidR="00337BB0" w:rsidRPr="00DF189C">
        <w:rPr>
          <w:rStyle w:val="InvisibleOnline"/>
        </w:rPr>
        <w:t xml:space="preserve"> (page </w:t>
      </w:r>
      <w:r w:rsidRPr="00DF189C">
        <w:rPr>
          <w:rStyle w:val="InvisibleOnline"/>
        </w:rPr>
        <w:fldChar w:fldCharType="begin"/>
      </w:r>
      <w:r w:rsidR="00977006" w:rsidRPr="00DF189C">
        <w:rPr>
          <w:rStyle w:val="InvisibleOnline"/>
        </w:rPr>
        <w:instrText xml:space="preserve"> PAGEREF _Ref327431310 \h </w:instrText>
      </w:r>
      <w:r w:rsidRPr="00DF189C">
        <w:rPr>
          <w:rStyle w:val="InvisibleOnline"/>
        </w:rPr>
      </w:r>
      <w:r w:rsidRPr="00DF189C">
        <w:rPr>
          <w:rStyle w:val="InvisibleOnline"/>
        </w:rPr>
        <w:fldChar w:fldCharType="separate"/>
      </w:r>
      <w:r w:rsidR="00097199">
        <w:rPr>
          <w:rStyle w:val="InvisibleOnline"/>
          <w:noProof/>
        </w:rPr>
        <w:t>73</w:t>
      </w:r>
      <w:r w:rsidRPr="00DF189C">
        <w:rPr>
          <w:rStyle w:val="InvisibleOnline"/>
        </w:rPr>
        <w:fldChar w:fldCharType="end"/>
      </w:r>
      <w:r w:rsidR="00337BB0" w:rsidRPr="00DF189C">
        <w:rPr>
          <w:rStyle w:val="InvisibleOnline"/>
        </w:rPr>
        <w:t>)</w:t>
      </w:r>
    </w:p>
    <w:p w:rsidR="00BC6E77" w:rsidRDefault="00BC6E77" w:rsidP="00BC6E77">
      <w:pPr>
        <w:ind w:right="-630"/>
      </w:pPr>
      <w:r>
        <w:t xml:space="preserve">Dataset Explorer uses the R software environment for statistical computing and to generate analyses and visualizations. For more information, visit </w:t>
      </w:r>
      <w:hyperlink r:id="rId106" w:history="1">
        <w:r w:rsidRPr="00307AB2">
          <w:rPr>
            <w:rStyle w:val="Hyperlink"/>
          </w:rPr>
          <w:t>http://www.r-project.org</w:t>
        </w:r>
      </w:hyperlink>
      <w:r>
        <w:t xml:space="preserve">. </w:t>
      </w:r>
    </w:p>
    <w:p w:rsidR="00BC6E77" w:rsidRDefault="00BC6E77" w:rsidP="00BC6E77">
      <w:pPr>
        <w:pStyle w:val="Heading3"/>
      </w:pPr>
      <w:bookmarkStart w:id="249" w:name="_Toc322517856"/>
      <w:bookmarkStart w:id="250" w:name="_Toc328749559"/>
      <w:r>
        <w:t xml:space="preserve">Generating </w:t>
      </w:r>
      <w:proofErr w:type="spellStart"/>
      <w:r>
        <w:t>Heatmaps</w:t>
      </w:r>
      <w:bookmarkEnd w:id="249"/>
      <w:bookmarkEnd w:id="250"/>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07"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1B1707"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r w:rsidR="00097199" w:rsidRPr="00097199">
        <w:rPr>
          <w:rStyle w:val="xRef"/>
        </w:rPr>
        <w:t xml:space="preserve">Standard </w:t>
      </w:r>
      <w:proofErr w:type="spellStart"/>
      <w:r w:rsidR="00097199" w:rsidRPr="00097199">
        <w:rPr>
          <w:rStyle w:val="xRef"/>
        </w:rPr>
        <w:t>Heatmap</w:t>
      </w:r>
      <w:proofErr w:type="spellEnd"/>
      <w:r w:rsidRPr="001C0255">
        <w:rPr>
          <w:rStyle w:val="xRef"/>
        </w:rPr>
        <w:fldChar w:fldCharType="end"/>
      </w:r>
      <w:r w:rsidR="00BC6E77" w:rsidRPr="001C0255">
        <w:rPr>
          <w:rStyle w:val="InvisibleOnline"/>
        </w:rPr>
        <w:t xml:space="preserve"> (</w:t>
      </w:r>
      <w:fldSimple w:instr=" REF _Ref320096479 \p \h  \* MERGEFORMAT ">
        <w:r w:rsidR="00097199">
          <w:rPr>
            <w:rStyle w:val="InvisibleOnline"/>
          </w:rPr>
          <w:t>below</w:t>
        </w:r>
      </w:fldSimple>
      <w:r w:rsidR="00BC6E77" w:rsidRPr="001C0255">
        <w:rPr>
          <w:rStyle w:val="InvisibleOnline"/>
        </w:rPr>
        <w:t>)</w:t>
      </w:r>
    </w:p>
    <w:p w:rsidR="00BC6E77" w:rsidRPr="001C0255" w:rsidRDefault="001B1707" w:rsidP="00BC6E77">
      <w:pPr>
        <w:pStyle w:val="ListBullet"/>
        <w:numPr>
          <w:ilvl w:val="0"/>
          <w:numId w:val="2"/>
        </w:numPr>
      </w:pPr>
      <w:fldSimple w:instr=" REF _Ref320096486 \h  \* MERGEFORMAT ">
        <w:r w:rsidR="00097199" w:rsidRPr="00097199">
          <w:rPr>
            <w:rStyle w:val="xRef"/>
          </w:rPr>
          <w:t>Hierarchical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_Ref320096486 \h </w:instrText>
      </w:r>
      <w:r w:rsidRPr="001C0255">
        <w:rPr>
          <w:rStyle w:val="InvisibleOnline"/>
        </w:rPr>
      </w:r>
      <w:r w:rsidRPr="001C0255">
        <w:rPr>
          <w:rStyle w:val="InvisibleOnline"/>
        </w:rPr>
        <w:fldChar w:fldCharType="separate"/>
      </w:r>
      <w:r w:rsidR="00097199">
        <w:rPr>
          <w:rStyle w:val="InvisibleOnline"/>
          <w:noProof/>
        </w:rPr>
        <w:t>51</w:t>
      </w:r>
      <w:r w:rsidRPr="001C0255">
        <w:rPr>
          <w:rStyle w:val="InvisibleOnline"/>
        </w:rPr>
        <w:fldChar w:fldCharType="end"/>
      </w:r>
      <w:r w:rsidR="00BC6E77" w:rsidRPr="001C0255">
        <w:rPr>
          <w:rStyle w:val="InvisibleOnline"/>
        </w:rPr>
        <w:t>)</w:t>
      </w:r>
    </w:p>
    <w:p w:rsidR="00BC6E77" w:rsidRPr="001C0255" w:rsidRDefault="001B1707" w:rsidP="00BC6E77">
      <w:pPr>
        <w:pStyle w:val="ListBullet"/>
        <w:numPr>
          <w:ilvl w:val="0"/>
          <w:numId w:val="2"/>
        </w:numPr>
      </w:pPr>
      <w:fldSimple w:instr=" REF _Ref320096492 \h  \* MERGEFORMAT ">
        <w:r w:rsidR="00097199" w:rsidRPr="00097199">
          <w:rPr>
            <w:rStyle w:val="xRef"/>
          </w:rPr>
          <w:t>K-Means Clustering</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_Ref320096492 \h </w:instrText>
      </w:r>
      <w:r w:rsidRPr="001C0255">
        <w:rPr>
          <w:rStyle w:val="InvisibleOnline"/>
        </w:rPr>
      </w:r>
      <w:r w:rsidRPr="001C0255">
        <w:rPr>
          <w:rStyle w:val="InvisibleOnline"/>
        </w:rPr>
        <w:fldChar w:fldCharType="separate"/>
      </w:r>
      <w:r w:rsidR="00097199">
        <w:rPr>
          <w:rStyle w:val="InvisibleOnline"/>
          <w:noProof/>
        </w:rPr>
        <w:t>54</w:t>
      </w:r>
      <w:r w:rsidRPr="001C0255">
        <w:rPr>
          <w:rStyle w:val="InvisibleOnline"/>
        </w:rPr>
        <w:fldChar w:fldCharType="end"/>
      </w:r>
      <w:r w:rsidR="00BC6E77" w:rsidRPr="001C0255">
        <w:rPr>
          <w:rStyle w:val="InvisibleOnline"/>
        </w:rPr>
        <w:t>)</w:t>
      </w:r>
    </w:p>
    <w:p w:rsidR="00BC6E77" w:rsidRPr="001C0255" w:rsidRDefault="001B1707" w:rsidP="00BC6E77">
      <w:pPr>
        <w:pStyle w:val="ListBullet"/>
        <w:numPr>
          <w:ilvl w:val="0"/>
          <w:numId w:val="2"/>
        </w:numPr>
      </w:pPr>
      <w:fldSimple w:instr=" REF _Ref320188612 \h  \* MERGEFORMAT ">
        <w:r w:rsidR="00097199" w:rsidRPr="00097199">
          <w:rPr>
            <w:rStyle w:val="xRef"/>
          </w:rPr>
          <w:t>Marker Selection</w:t>
        </w:r>
      </w:fldSimple>
      <w:r w:rsidR="00BC6E77" w:rsidRPr="001C0255">
        <w:rPr>
          <w:rStyle w:val="InvisibleOnline"/>
        </w:rPr>
        <w:t xml:space="preserve"> (page </w:t>
      </w:r>
      <w:r w:rsidRPr="001C0255">
        <w:rPr>
          <w:rStyle w:val="InvisibleOnline"/>
        </w:rPr>
        <w:fldChar w:fldCharType="begin"/>
      </w:r>
      <w:r w:rsidR="00BC6E77" w:rsidRPr="001C0255">
        <w:rPr>
          <w:rStyle w:val="InvisibleOnline"/>
        </w:rPr>
        <w:instrText xml:space="preserve"> PAGEREF _Ref320188612 \h </w:instrText>
      </w:r>
      <w:r w:rsidRPr="001C0255">
        <w:rPr>
          <w:rStyle w:val="InvisibleOnline"/>
        </w:rPr>
      </w:r>
      <w:r w:rsidRPr="001C0255">
        <w:rPr>
          <w:rStyle w:val="InvisibleOnline"/>
        </w:rPr>
        <w:fldChar w:fldCharType="separate"/>
      </w:r>
      <w:r w:rsidR="00097199">
        <w:rPr>
          <w:rStyle w:val="InvisibleOnline"/>
          <w:noProof/>
        </w:rPr>
        <w:t>57</w:t>
      </w:r>
      <w:r w:rsidRPr="001C0255">
        <w:rPr>
          <w:rStyle w:val="InvisibleOnline"/>
        </w:rPr>
        <w:fldChar w:fldCharType="end"/>
      </w:r>
      <w:r w:rsidR="00BC6E77" w:rsidRPr="001C0255">
        <w:rPr>
          <w:rStyle w:val="InvisibleOnline"/>
        </w:rPr>
        <w:t>)</w:t>
      </w:r>
    </w:p>
    <w:p w:rsidR="00BC6E77" w:rsidRDefault="00BC6E77" w:rsidP="00BC6E77">
      <w:pPr>
        <w:pStyle w:val="Heading4"/>
      </w:pPr>
      <w:bookmarkStart w:id="251" w:name="_Ref320096479"/>
      <w:r>
        <w:t xml:space="preserve">Standard </w:t>
      </w:r>
      <w:proofErr w:type="spellStart"/>
      <w:r>
        <w:t>Heatmap</w:t>
      </w:r>
      <w:bookmarkEnd w:id="251"/>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252"/>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252"/>
      <w:r w:rsidR="006C3DA3">
        <w:rPr>
          <w:rStyle w:val="CommentReference"/>
        </w:rPr>
        <w:commentReference w:id="252"/>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commentRangeStart w:id="253"/>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9479" cy="2008785"/>
                    </a:xfrm>
                    <a:prstGeom prst="rect">
                      <a:avLst/>
                    </a:prstGeom>
                    <a:noFill/>
                  </pic:spPr>
                </pic:pic>
              </a:graphicData>
            </a:graphic>
          </wp:inline>
        </w:drawing>
      </w:r>
      <w:commentRangeEnd w:id="253"/>
      <w:r>
        <w:rPr>
          <w:rStyle w:val="CommentReference"/>
        </w:rPr>
        <w:commentReference w:id="253"/>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ins w:id="254" w:author="Zach C. Wright" w:date="2013-09-04T15:06:00Z">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097199" w:rsidRPr="00097199">
          <w:rPr>
            <w:rStyle w:val="xRef"/>
          </w:rPr>
          <w:t>High Dimensional Data</w:t>
        </w:r>
      </w:fldSimple>
      <w:r w:rsidRPr="00A90B0D">
        <w:rPr>
          <w:rStyle w:val="InvisibleOnline"/>
        </w:rPr>
        <w:t xml:space="preserve"> on </w:t>
      </w:r>
      <w:commentRangeStart w:id="255"/>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097199">
        <w:rPr>
          <w:rStyle w:val="InvisibleOnline"/>
          <w:noProof/>
        </w:rPr>
        <w:t>79</w:t>
      </w:r>
      <w:r w:rsidR="001B1707" w:rsidRPr="00A90B0D">
        <w:rPr>
          <w:rStyle w:val="InvisibleOnline"/>
        </w:rPr>
        <w:fldChar w:fldCharType="end"/>
      </w:r>
      <w:commentRangeEnd w:id="255"/>
      <w:r w:rsidR="00252ABF">
        <w:rPr>
          <w:rStyle w:val="CommentReference"/>
        </w:rPr>
        <w:commentReference w:id="255"/>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01D5F" w:rsidP="00BC6E77">
      <w:pPr>
        <w:pStyle w:val="ListNumber"/>
        <w:numPr>
          <w:ilvl w:val="0"/>
          <w:numId w:val="0"/>
        </w:numPr>
        <w:ind w:left="360"/>
      </w:pPr>
      <w:r>
        <w:rPr>
          <w:noProof/>
        </w:rPr>
        <w:drawing>
          <wp:inline distT="0" distB="0" distL="0" distR="0">
            <wp:extent cx="4428572" cy="493333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428572" cy="4933334"/>
                    </a:xfrm>
                    <a:prstGeom prst="rect">
                      <a:avLst/>
                    </a:prstGeom>
                  </pic:spPr>
                </pic:pic>
              </a:graphicData>
            </a:graphic>
          </wp:inline>
        </w:drawing>
      </w:r>
    </w:p>
    <w:p w:rsidR="00BC6E77" w:rsidRDefault="00BC6E77" w:rsidP="00BC6E77">
      <w:pPr>
        <w:pStyle w:val="Heading4"/>
      </w:pPr>
      <w:bookmarkStart w:id="256" w:name="_Ref320096486"/>
      <w:r>
        <w:t>Hierarchical Clustering</w:t>
      </w:r>
      <w:bookmarkEnd w:id="256"/>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257"/>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257"/>
      <w:r w:rsidR="00C14106">
        <w:rPr>
          <w:rStyle w:val="CommentReference"/>
        </w:rPr>
        <w:commentReference w:id="257"/>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lastRenderedPageBreak/>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commentRangeStart w:id="258"/>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9903" cy="2144476"/>
                    </a:xfrm>
                    <a:prstGeom prst="rect">
                      <a:avLst/>
                    </a:prstGeom>
                    <a:noFill/>
                  </pic:spPr>
                </pic:pic>
              </a:graphicData>
            </a:graphic>
          </wp:inline>
        </w:drawing>
      </w:r>
      <w:commentRangeEnd w:id="258"/>
      <w:r>
        <w:rPr>
          <w:rStyle w:val="CommentReference"/>
        </w:rPr>
        <w:commentReference w:id="258"/>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ins w:id="259" w:author="Zach C. Wright" w:date="2013-09-04T15:07:00Z">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097199" w:rsidRPr="00097199">
          <w:rPr>
            <w:rStyle w:val="xRef"/>
          </w:rPr>
          <w:t>High Dimensional Data</w:t>
        </w:r>
      </w:fldSimple>
      <w:r w:rsidRPr="00A90B0D">
        <w:rPr>
          <w:rStyle w:val="InvisibleOnline"/>
        </w:rPr>
        <w:t xml:space="preserve"> on </w:t>
      </w:r>
      <w:commentRangeStart w:id="260"/>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097199">
        <w:rPr>
          <w:rStyle w:val="InvisibleOnline"/>
          <w:noProof/>
        </w:rPr>
        <w:t>79</w:t>
      </w:r>
      <w:r w:rsidR="001B1707" w:rsidRPr="00A90B0D">
        <w:rPr>
          <w:rStyle w:val="InvisibleOnline"/>
        </w:rPr>
        <w:fldChar w:fldCharType="end"/>
      </w:r>
      <w:commentRangeEnd w:id="260"/>
      <w:r w:rsidR="005C72BA">
        <w:rPr>
          <w:rStyle w:val="CommentReference"/>
        </w:rPr>
        <w:commentReference w:id="260"/>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BC6E77">
      <w:pPr>
        <w:pStyle w:val="ListNumber"/>
        <w:numPr>
          <w:ilvl w:val="0"/>
          <w:numId w:val="0"/>
        </w:numPr>
        <w:ind w:left="360"/>
      </w:pPr>
      <w:r>
        <w:rPr>
          <w:noProof/>
        </w:rPr>
        <w:drawing>
          <wp:inline distT="0" distB="0" distL="0" distR="0">
            <wp:extent cx="4847619" cy="420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4847619" cy="42000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ins w:id="261" w:author="mbradenb" w:date="2013-08-30T08:06:00Z">
              <w:r w:rsidR="001B1707">
                <w:rPr>
                  <w:rStyle w:val="xRef"/>
                </w:rPr>
                <w:fldChar w:fldCharType="begin"/>
              </w:r>
              <w:r w:rsidR="00C67745">
                <w:rPr>
                  <w:rStyle w:val="xRef"/>
                </w:rPr>
                <w:instrText xml:space="preserve"> HYPERLINK "</w:instrText>
              </w:r>
            </w:ins>
            <w:r w:rsidR="00C67745" w:rsidRPr="001B4B81">
              <w:rPr>
                <w:rStyle w:val="xRef"/>
              </w:rPr>
              <w:instrText>http://www.ics.uci.edu/~eppstein/280/cluster.html</w:instrText>
            </w:r>
            <w:ins w:id="262" w:author="mbradenb" w:date="2013-08-30T08:06:00Z">
              <w:r w:rsidR="00C67745">
                <w:rPr>
                  <w:rStyle w:val="xRef"/>
                </w:rPr>
                <w:instrText xml:space="preserve">" </w:instrText>
              </w:r>
              <w:r w:rsidR="001B1707">
                <w:rPr>
                  <w:rStyle w:val="xRef"/>
                </w:rPr>
                <w:fldChar w:fldCharType="separate"/>
              </w:r>
            </w:ins>
            <w:r w:rsidR="00C67745" w:rsidRPr="003D54AB">
              <w:rPr>
                <w:rStyle w:val="Hyperlink"/>
              </w:rPr>
              <w:t>http://www.ics.uci.edu/~eppstein/280/cluster.html</w:t>
            </w:r>
            <w:ins w:id="263" w:author="mbradenb" w:date="2013-08-30T08:06:00Z">
              <w:r w:rsidR="001B1707">
                <w:rPr>
                  <w:rStyle w:val="xRef"/>
                </w:rPr>
                <w:fldChar w:fldCharType="end"/>
              </w:r>
            </w:ins>
          </w:p>
        </w:tc>
      </w:tr>
    </w:tbl>
    <w:p w:rsidR="00BC6E77" w:rsidRDefault="00BC6E77" w:rsidP="0057002B">
      <w:pPr>
        <w:pStyle w:val="Heading4"/>
      </w:pPr>
      <w:bookmarkStart w:id="264" w:name="_Ref320096492"/>
      <w:r>
        <w:lastRenderedPageBreak/>
        <w:t>K-Means Clustering</w:t>
      </w:r>
      <w:bookmarkEnd w:id="264"/>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265"/>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265"/>
      <w:r w:rsidR="00C67745">
        <w:rPr>
          <w:rStyle w:val="CommentReference"/>
        </w:rPr>
        <w:commentReference w:id="265"/>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commentRangeStart w:id="266"/>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2195" cy="1829742"/>
                    </a:xfrm>
                    <a:prstGeom prst="rect">
                      <a:avLst/>
                    </a:prstGeom>
                    <a:noFill/>
                  </pic:spPr>
                </pic:pic>
              </a:graphicData>
            </a:graphic>
          </wp:inline>
        </w:drawing>
      </w:r>
      <w:commentRangeEnd w:id="266"/>
      <w:r>
        <w:rPr>
          <w:rStyle w:val="CommentReference"/>
        </w:rPr>
        <w:commentReference w:id="266"/>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ins w:id="267" w:author="Zach C. Wright" w:date="2013-09-04T15:10:00Z">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097199" w:rsidRPr="00097199">
          <w:rPr>
            <w:rStyle w:val="xRef"/>
          </w:rPr>
          <w:t>High Dimensional Data</w:t>
        </w:r>
      </w:fldSimple>
      <w:r w:rsidRPr="00A90B0D">
        <w:rPr>
          <w:rStyle w:val="InvisibleOnline"/>
        </w:rPr>
        <w:t xml:space="preserve"> on </w:t>
      </w:r>
      <w:commentRangeStart w:id="268"/>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097199">
        <w:rPr>
          <w:rStyle w:val="InvisibleOnline"/>
          <w:noProof/>
        </w:rPr>
        <w:t>79</w:t>
      </w:r>
      <w:r w:rsidR="001B1707" w:rsidRPr="00A90B0D">
        <w:rPr>
          <w:rStyle w:val="InvisibleOnline"/>
        </w:rPr>
        <w:fldChar w:fldCharType="end"/>
      </w:r>
      <w:commentRangeEnd w:id="268"/>
      <w:r w:rsidR="000B1E6E">
        <w:rPr>
          <w:rStyle w:val="CommentReference"/>
        </w:rPr>
        <w:commentReference w:id="268"/>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1B4B81" w:rsidP="00BC6E77">
      <w:pPr>
        <w:pStyle w:val="ListNumber"/>
        <w:numPr>
          <w:ilvl w:val="0"/>
          <w:numId w:val="0"/>
        </w:numPr>
        <w:ind w:left="360"/>
      </w:pPr>
      <w:r>
        <w:rPr>
          <w:noProof/>
        </w:rPr>
        <w:drawing>
          <wp:inline distT="0" distB="0" distL="0" distR="0">
            <wp:extent cx="5486400" cy="533321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486400" cy="533321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r w:rsidRPr="001B4B81">
              <w:rPr>
                <w:rStyle w:val="xRef"/>
              </w:rPr>
              <w:t>http://www.ics.uci.edu/~eppstein/280/cluster.html</w:t>
            </w:r>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269" w:name="_Ref320188612"/>
      <w:r>
        <w:lastRenderedPageBreak/>
        <w:t>Marker Selection</w:t>
      </w:r>
      <w:bookmarkEnd w:id="269"/>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270"/>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270"/>
      <w:r w:rsidR="003B15FA">
        <w:rPr>
          <w:rStyle w:val="CommentReference"/>
        </w:rPr>
        <w:commentReference w:id="270"/>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F20BDB" w:rsidTr="00C60507">
        <w:tc>
          <w:tcPr>
            <w:tcW w:w="1116" w:type="dxa"/>
          </w:tcPr>
          <w:p w:rsidR="00F20BDB" w:rsidRDefault="00F20BDB" w:rsidP="00C60507">
            <w:pPr>
              <w:jc w:val="center"/>
            </w:pPr>
            <w:r>
              <w:rPr>
                <w:noProof/>
              </w:rPr>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commentRangeStart w:id="271"/>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2262" cy="1972509"/>
                    </a:xfrm>
                    <a:prstGeom prst="rect">
                      <a:avLst/>
                    </a:prstGeom>
                    <a:noFill/>
                  </pic:spPr>
                </pic:pic>
              </a:graphicData>
            </a:graphic>
          </wp:inline>
        </w:drawing>
      </w:r>
      <w:commentRangeEnd w:id="271"/>
      <w:r>
        <w:rPr>
          <w:rStyle w:val="CommentReference"/>
        </w:rPr>
        <w:commentReference w:id="271"/>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lastRenderedPageBreak/>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ins w:id="272" w:author="Zach C. Wright" w:date="2013-09-04T15:11:00Z">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097199" w:rsidRPr="00097199">
          <w:rPr>
            <w:rStyle w:val="xRef"/>
          </w:rPr>
          <w:t>High Dimensional Data</w:t>
        </w:r>
      </w:fldSimple>
      <w:r w:rsidRPr="00A90B0D">
        <w:rPr>
          <w:rStyle w:val="InvisibleOnline"/>
        </w:rPr>
        <w:t xml:space="preserve"> on </w:t>
      </w:r>
      <w:commentRangeStart w:id="273"/>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097199">
        <w:rPr>
          <w:rStyle w:val="InvisibleOnline"/>
          <w:noProof/>
        </w:rPr>
        <w:t>79</w:t>
      </w:r>
      <w:r w:rsidR="001B1707" w:rsidRPr="00A90B0D">
        <w:rPr>
          <w:rStyle w:val="InvisibleOnline"/>
        </w:rPr>
        <w:fldChar w:fldCharType="end"/>
      </w:r>
      <w:commentRangeEnd w:id="273"/>
      <w:r w:rsidR="00A60A45">
        <w:rPr>
          <w:rStyle w:val="CommentReference"/>
        </w:rPr>
        <w:commentReference w:id="273"/>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8D45F2" w:rsidP="008D45F2">
      <w:pPr>
        <w:pStyle w:val="ListNumber"/>
        <w:numPr>
          <w:ilvl w:val="0"/>
          <w:numId w:val="0"/>
        </w:numPr>
        <w:ind w:left="360" w:hanging="1080"/>
      </w:pPr>
      <w:r>
        <w:rPr>
          <w:noProof/>
        </w:rPr>
        <w:drawing>
          <wp:inline distT="0" distB="0" distL="0" distR="0">
            <wp:extent cx="6431603" cy="3714750"/>
            <wp:effectExtent l="0" t="0" r="7620" b="0"/>
            <wp:docPr id="74" name="Picture 74" descr="C:\Users\ctucker\AppData\Local\Temp\SNAGHTML9920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tucker\AppData\Local\Temp\SNAGHTML99209d.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31603" cy="3714750"/>
                    </a:xfrm>
                    <a:prstGeom prst="rect">
                      <a:avLst/>
                    </a:prstGeom>
                    <a:noFill/>
                    <a:ln>
                      <a:noFill/>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ins w:id="274" w:author="mbradenb" w:date="2013-08-30T08:20:00Z">
              <w:r w:rsidR="00ED5278" w:rsidRPr="00ED5278">
                <w:rPr>
                  <w:szCs w:val="20"/>
                </w:rPr>
                <w:t>http://mathworld.wolfram.com/BonferroniCorrection.html</w:t>
              </w:r>
              <w:r w:rsidR="00ED5278" w:rsidRPr="00ED5278" w:rsidDel="00ED5278">
                <w:rPr>
                  <w:rStyle w:val="xRef"/>
                  <w:color w:val="auto"/>
                  <w:szCs w:val="20"/>
                  <w:u w:val="none"/>
                </w:rPr>
                <w:t xml:space="preserve"> </w:t>
              </w:r>
            </w:ins>
            <w:del w:id="275" w:author="mbradenb" w:date="2013-08-30T08:20:00Z">
              <w:r w:rsidRPr="008D45F2" w:rsidDel="00ED5278">
                <w:rPr>
                  <w:rStyle w:val="xRef"/>
                </w:rPr>
                <w:delText>http://mathworld.wolfram.com/bonferronicorrection.html</w:delText>
              </w:r>
            </w:del>
          </w:p>
        </w:tc>
      </w:tr>
    </w:tbl>
    <w:p w:rsidR="00BC6E77" w:rsidRDefault="00BC6E77" w:rsidP="00BC6E77">
      <w:pPr>
        <w:pStyle w:val="Heading3"/>
      </w:pPr>
      <w:bookmarkStart w:id="276" w:name="_Toc322517857"/>
      <w:bookmarkStart w:id="277" w:name="_Toc328749560"/>
      <w:r>
        <w:t>Generating Advanced Analyses</w:t>
      </w:r>
      <w:bookmarkEnd w:id="276"/>
      <w:bookmarkEnd w:id="277"/>
    </w:p>
    <w:p w:rsidR="00BC6E77" w:rsidRDefault="00BC6E77" w:rsidP="00BC6E77">
      <w:pPr>
        <w:keepNext/>
      </w:pPr>
      <w:r>
        <w:t>Advanced analyses include:</w:t>
      </w:r>
    </w:p>
    <w:commentRangeStart w:id="278"/>
    <w:p w:rsidR="00337BB0" w:rsidRPr="00FF242E" w:rsidRDefault="001B1707" w:rsidP="00337BB0">
      <w:pPr>
        <w:pStyle w:val="ListBullet"/>
      </w:pPr>
      <w:r w:rsidRPr="00FF242E">
        <w:rPr>
          <w:rStyle w:val="xRef"/>
        </w:rPr>
        <w:fldChar w:fldCharType="begin"/>
      </w:r>
      <w:r w:rsidR="00337BB0" w:rsidRPr="00FF242E">
        <w:rPr>
          <w:rStyle w:val="xRef"/>
        </w:rPr>
        <w:instrText xml:space="preserve"> REF _Ref327426398 \h  \* MERGEFORMAT </w:instrText>
      </w:r>
      <w:r w:rsidRPr="00FF242E">
        <w:rPr>
          <w:rStyle w:val="xRef"/>
        </w:rPr>
      </w:r>
      <w:r w:rsidRPr="00FF242E">
        <w:rPr>
          <w:rStyle w:val="xRef"/>
        </w:rPr>
        <w:fldChar w:fldCharType="separate"/>
      </w:r>
      <w:r w:rsidR="00097199" w:rsidRPr="00097199">
        <w:rPr>
          <w:rStyle w:val="xRef"/>
        </w:rPr>
        <w:t>Box Plot with ANOVA</w:t>
      </w:r>
      <w:r w:rsidRPr="00FF242E">
        <w:rPr>
          <w:rStyle w:val="xRef"/>
        </w:rPr>
        <w:fldChar w:fldCharType="end"/>
      </w:r>
      <w:commentRangeEnd w:id="278"/>
      <w:r w:rsidR="00B73ABB">
        <w:rPr>
          <w:rStyle w:val="CommentReference"/>
        </w:rPr>
        <w:commentReference w:id="278"/>
      </w:r>
      <w:r w:rsidR="00337BB0" w:rsidRPr="00FF242E">
        <w:rPr>
          <w:rStyle w:val="InvisibleOnline"/>
        </w:rPr>
        <w:t xml:space="preserve"> </w:t>
      </w:r>
      <w:commentRangeStart w:id="279"/>
      <w:r w:rsidR="00337BB0" w:rsidRPr="00FF242E">
        <w:rPr>
          <w:rStyle w:val="InvisibleOnline"/>
        </w:rPr>
        <w:t xml:space="preserve">(page </w:t>
      </w:r>
      <w:r w:rsidRPr="00FF242E">
        <w:rPr>
          <w:rStyle w:val="InvisibleOnline"/>
        </w:rPr>
        <w:fldChar w:fldCharType="begin"/>
      </w:r>
      <w:r w:rsidR="00337BB0" w:rsidRPr="00FF242E">
        <w:rPr>
          <w:rStyle w:val="InvisibleOnline"/>
        </w:rPr>
        <w:instrText xml:space="preserve"> PAGEREF _Ref327426398 \h </w:instrText>
      </w:r>
      <w:r w:rsidRPr="00FF242E">
        <w:rPr>
          <w:rStyle w:val="InvisibleOnline"/>
        </w:rPr>
      </w:r>
      <w:r w:rsidRPr="00FF242E">
        <w:rPr>
          <w:rStyle w:val="InvisibleOnline"/>
        </w:rPr>
        <w:fldChar w:fldCharType="separate"/>
      </w:r>
      <w:r w:rsidR="00097199">
        <w:rPr>
          <w:rStyle w:val="InvisibleOnline"/>
          <w:noProof/>
        </w:rPr>
        <w:t>60</w:t>
      </w:r>
      <w:r w:rsidRPr="00FF242E">
        <w:rPr>
          <w:rStyle w:val="InvisibleOnline"/>
        </w:rPr>
        <w:fldChar w:fldCharType="end"/>
      </w:r>
      <w:commentRangeEnd w:id="279"/>
      <w:r w:rsidR="00E40599">
        <w:rPr>
          <w:rStyle w:val="CommentReference"/>
        </w:rPr>
        <w:commentReference w:id="279"/>
      </w:r>
      <w:r w:rsidR="00337BB0" w:rsidRPr="00FF242E">
        <w:rPr>
          <w:rStyle w:val="InvisibleOnline"/>
        </w:rPr>
        <w:t>)</w:t>
      </w:r>
    </w:p>
    <w:p w:rsidR="00A90B0D" w:rsidRPr="00FF242E" w:rsidRDefault="001B1707" w:rsidP="00337BB0">
      <w:pPr>
        <w:pStyle w:val="ListBullet"/>
      </w:pPr>
      <w:fldSimple w:instr=" REF _Ref327426982 \h  \* MERGEFORMAT ">
        <w:r w:rsidR="00097199" w:rsidRPr="00097199">
          <w:rPr>
            <w:rStyle w:val="xRef"/>
          </w:rPr>
          <w:t>Correlation Analysis</w:t>
        </w:r>
      </w:fldSimple>
      <w:r w:rsidR="00A90B0D" w:rsidRPr="00FF242E">
        <w:rPr>
          <w:rStyle w:val="InvisibleOnline"/>
        </w:rPr>
        <w:t xml:space="preserve"> (page </w:t>
      </w:r>
      <w:r w:rsidRPr="00FF242E">
        <w:rPr>
          <w:rStyle w:val="InvisibleOnline"/>
        </w:rPr>
        <w:fldChar w:fldCharType="begin"/>
      </w:r>
      <w:r w:rsidR="00A90B0D" w:rsidRPr="00FF242E">
        <w:rPr>
          <w:rStyle w:val="InvisibleOnline"/>
        </w:rPr>
        <w:instrText xml:space="preserve"> PAGEREF _Ref327426982 \h </w:instrText>
      </w:r>
      <w:r w:rsidRPr="00FF242E">
        <w:rPr>
          <w:rStyle w:val="InvisibleOnline"/>
        </w:rPr>
      </w:r>
      <w:r w:rsidRPr="00FF242E">
        <w:rPr>
          <w:rStyle w:val="InvisibleOnline"/>
        </w:rPr>
        <w:fldChar w:fldCharType="separate"/>
      </w:r>
      <w:r w:rsidR="00097199">
        <w:rPr>
          <w:rStyle w:val="InvisibleOnline"/>
          <w:noProof/>
        </w:rPr>
        <w:t>62</w:t>
      </w:r>
      <w:r w:rsidRPr="00FF242E">
        <w:rPr>
          <w:rStyle w:val="InvisibleOnline"/>
        </w:rPr>
        <w:fldChar w:fldCharType="end"/>
      </w:r>
      <w:r w:rsidR="00A90B0D" w:rsidRPr="00FF242E">
        <w:rPr>
          <w:rStyle w:val="InvisibleOnline"/>
        </w:rPr>
        <w:t>)</w:t>
      </w:r>
    </w:p>
    <w:p w:rsidR="00A90B0D" w:rsidRPr="00FF242E" w:rsidRDefault="001B1707" w:rsidP="00337BB0">
      <w:pPr>
        <w:pStyle w:val="ListBullet"/>
      </w:pPr>
      <w:fldSimple w:instr=" REF _Ref327429591 \h  \* MERGEFORMAT ">
        <w:r w:rsidR="00097199" w:rsidRPr="00097199">
          <w:rPr>
            <w:rStyle w:val="xRef"/>
          </w:rPr>
          <w:t>Line Graph Analysis</w:t>
        </w:r>
      </w:fldSimple>
      <w:r w:rsidR="00A90B0D" w:rsidRPr="00FF242E">
        <w:rPr>
          <w:rStyle w:val="InvisibleOnline"/>
        </w:rPr>
        <w:t xml:space="preserve"> (page </w:t>
      </w:r>
      <w:r w:rsidRPr="00FF242E">
        <w:rPr>
          <w:rStyle w:val="InvisibleOnline"/>
        </w:rPr>
        <w:fldChar w:fldCharType="begin"/>
      </w:r>
      <w:r w:rsidR="00A90B0D" w:rsidRPr="00FF242E">
        <w:rPr>
          <w:rStyle w:val="InvisibleOnline"/>
        </w:rPr>
        <w:instrText xml:space="preserve"> PAGEREF _Ref327429591 \h </w:instrText>
      </w:r>
      <w:r w:rsidRPr="00FF242E">
        <w:rPr>
          <w:rStyle w:val="InvisibleOnline"/>
        </w:rPr>
      </w:r>
      <w:r w:rsidRPr="00FF242E">
        <w:rPr>
          <w:rStyle w:val="InvisibleOnline"/>
        </w:rPr>
        <w:fldChar w:fldCharType="separate"/>
      </w:r>
      <w:r w:rsidR="00097199">
        <w:rPr>
          <w:rStyle w:val="InvisibleOnline"/>
          <w:noProof/>
        </w:rPr>
        <w:t>64</w:t>
      </w:r>
      <w:r w:rsidRPr="00FF242E">
        <w:rPr>
          <w:rStyle w:val="InvisibleOnline"/>
        </w:rPr>
        <w:fldChar w:fldCharType="end"/>
      </w:r>
      <w:r w:rsidR="00A90B0D" w:rsidRPr="00FF242E">
        <w:rPr>
          <w:rStyle w:val="InvisibleOnline"/>
        </w:rPr>
        <w:t>)</w:t>
      </w:r>
    </w:p>
    <w:p w:rsidR="00BC6E77" w:rsidRPr="00FF242E" w:rsidRDefault="001B1707" w:rsidP="00337BB0">
      <w:pPr>
        <w:pStyle w:val="ListBullet"/>
        <w:numPr>
          <w:ilvl w:val="0"/>
          <w:numId w:val="2"/>
        </w:numPr>
      </w:pPr>
      <w:fldSimple w:instr=" REF _Ref328053745 \h  \* MERGEFORMAT ">
        <w:r w:rsidR="00097199" w:rsidRPr="00097199">
          <w:rPr>
            <w:rStyle w:val="xRef"/>
          </w:rPr>
          <w:t>Principal Component Analysis</w:t>
        </w:r>
      </w:fldSimple>
      <w:r w:rsidR="00BC6E77" w:rsidRPr="00FF242E">
        <w:rPr>
          <w:rStyle w:val="InvisibleOnline"/>
        </w:rPr>
        <w:t xml:space="preserve"> (page </w:t>
      </w:r>
      <w:r w:rsidRPr="00FF242E">
        <w:rPr>
          <w:rStyle w:val="InvisibleOnline"/>
        </w:rPr>
        <w:fldChar w:fldCharType="begin"/>
      </w:r>
      <w:r w:rsidR="004708CE" w:rsidRPr="00FF242E">
        <w:rPr>
          <w:rStyle w:val="InvisibleOnline"/>
        </w:rPr>
        <w:instrText xml:space="preserve"> PAGEREF _Ref328053745 \h </w:instrText>
      </w:r>
      <w:r w:rsidRPr="00FF242E">
        <w:rPr>
          <w:rStyle w:val="InvisibleOnline"/>
        </w:rPr>
      </w:r>
      <w:r w:rsidRPr="00FF242E">
        <w:rPr>
          <w:rStyle w:val="InvisibleOnline"/>
        </w:rPr>
        <w:fldChar w:fldCharType="separate"/>
      </w:r>
      <w:r w:rsidR="00097199">
        <w:rPr>
          <w:rStyle w:val="InvisibleOnline"/>
          <w:noProof/>
        </w:rPr>
        <w:t>65</w:t>
      </w:r>
      <w:r w:rsidRPr="00FF242E">
        <w:rPr>
          <w:rStyle w:val="InvisibleOnline"/>
        </w:rPr>
        <w:fldChar w:fldCharType="end"/>
      </w:r>
      <w:r w:rsidR="00BC6E77" w:rsidRPr="00FF242E">
        <w:rPr>
          <w:rStyle w:val="InvisibleOnline"/>
        </w:rPr>
        <w:t>)</w:t>
      </w:r>
    </w:p>
    <w:p w:rsidR="00BC6E77" w:rsidRPr="00FF242E" w:rsidRDefault="001B1707" w:rsidP="00337BB0">
      <w:pPr>
        <w:pStyle w:val="ListBullet"/>
        <w:numPr>
          <w:ilvl w:val="0"/>
          <w:numId w:val="2"/>
        </w:numPr>
      </w:pPr>
      <w:fldSimple w:instr=" REF _Ref320184757 \h  \* MERGEFORMAT ">
        <w:r w:rsidR="00097199" w:rsidRPr="00097199">
          <w:rPr>
            <w:rStyle w:val="xRef"/>
          </w:rPr>
          <w:t>Scatter Plot with Linear Regression</w:t>
        </w:r>
      </w:fldSimple>
      <w:r w:rsidR="00BC6E77" w:rsidRPr="00FF242E">
        <w:rPr>
          <w:rStyle w:val="InvisibleOnline"/>
        </w:rPr>
        <w:t xml:space="preserve"> (page </w:t>
      </w:r>
      <w:r w:rsidRPr="00FF242E">
        <w:rPr>
          <w:rStyle w:val="InvisibleOnline"/>
        </w:rPr>
        <w:fldChar w:fldCharType="begin"/>
      </w:r>
      <w:r w:rsidR="00BC6E77" w:rsidRPr="00FF242E">
        <w:rPr>
          <w:rStyle w:val="InvisibleOnline"/>
        </w:rPr>
        <w:instrText xml:space="preserve"> PAGEREF _Ref320184757 \h </w:instrText>
      </w:r>
      <w:r w:rsidRPr="00FF242E">
        <w:rPr>
          <w:rStyle w:val="InvisibleOnline"/>
        </w:rPr>
      </w:r>
      <w:r w:rsidRPr="00FF242E">
        <w:rPr>
          <w:rStyle w:val="InvisibleOnline"/>
        </w:rPr>
        <w:fldChar w:fldCharType="separate"/>
      </w:r>
      <w:r w:rsidR="00097199">
        <w:rPr>
          <w:rStyle w:val="InvisibleOnline"/>
          <w:noProof/>
        </w:rPr>
        <w:t>68</w:t>
      </w:r>
      <w:r w:rsidRPr="00FF242E">
        <w:rPr>
          <w:rStyle w:val="InvisibleOnline"/>
        </w:rPr>
        <w:fldChar w:fldCharType="end"/>
      </w:r>
      <w:r w:rsidR="00BC6E77" w:rsidRPr="00FF242E">
        <w:rPr>
          <w:rStyle w:val="InvisibleOnline"/>
        </w:rPr>
        <w:t>)</w:t>
      </w:r>
    </w:p>
    <w:p w:rsidR="00BC6E77" w:rsidRPr="00FF242E" w:rsidRDefault="001B1707" w:rsidP="00337BB0">
      <w:pPr>
        <w:pStyle w:val="ListBullet"/>
        <w:numPr>
          <w:ilvl w:val="0"/>
          <w:numId w:val="2"/>
        </w:numPr>
      </w:pPr>
      <w:fldSimple w:instr=" REF _Ref320184764 \h  \* MERGEFORMAT ">
        <w:r w:rsidR="00097199" w:rsidRPr="00097199">
          <w:rPr>
            <w:rStyle w:val="xRef"/>
          </w:rPr>
          <w:t>Survival Analysis</w:t>
        </w:r>
      </w:fldSimple>
      <w:r w:rsidR="00BC6E77" w:rsidRPr="00FF242E">
        <w:rPr>
          <w:rStyle w:val="InvisibleOnline"/>
        </w:rPr>
        <w:t xml:space="preserve"> (page </w:t>
      </w:r>
      <w:r w:rsidRPr="00FF242E">
        <w:rPr>
          <w:rStyle w:val="InvisibleOnline"/>
        </w:rPr>
        <w:fldChar w:fldCharType="begin"/>
      </w:r>
      <w:r w:rsidR="00BC6E77" w:rsidRPr="00FF242E">
        <w:rPr>
          <w:rStyle w:val="InvisibleOnline"/>
        </w:rPr>
        <w:instrText xml:space="preserve"> PAGEREF _Ref320184764 \h </w:instrText>
      </w:r>
      <w:r w:rsidRPr="00FF242E">
        <w:rPr>
          <w:rStyle w:val="InvisibleOnline"/>
        </w:rPr>
      </w:r>
      <w:r w:rsidRPr="00FF242E">
        <w:rPr>
          <w:rStyle w:val="InvisibleOnline"/>
        </w:rPr>
        <w:fldChar w:fldCharType="separate"/>
      </w:r>
      <w:r w:rsidR="00097199">
        <w:rPr>
          <w:rStyle w:val="InvisibleOnline"/>
          <w:noProof/>
        </w:rPr>
        <w:t>70</w:t>
      </w:r>
      <w:r w:rsidRPr="00FF242E">
        <w:rPr>
          <w:rStyle w:val="InvisibleOnline"/>
        </w:rPr>
        <w:fldChar w:fldCharType="end"/>
      </w:r>
      <w:r w:rsidR="00BC6E77" w:rsidRPr="00FF242E">
        <w:rPr>
          <w:rStyle w:val="InvisibleOnline"/>
        </w:rPr>
        <w:t>)</w:t>
      </w:r>
    </w:p>
    <w:p w:rsidR="00337BB0" w:rsidRPr="00FF242E" w:rsidRDefault="001B1707" w:rsidP="00337BB0">
      <w:pPr>
        <w:pStyle w:val="ListBullet"/>
        <w:numPr>
          <w:ilvl w:val="0"/>
          <w:numId w:val="2"/>
        </w:numPr>
      </w:pPr>
      <w:fldSimple w:instr=" REF _Ref327431310 \h  \* MERGEFORMAT ">
        <w:r w:rsidR="00097199" w:rsidRPr="00097199">
          <w:rPr>
            <w:rStyle w:val="xRef"/>
          </w:rPr>
          <w:t>Table with Fisher Test Analysis</w:t>
        </w:r>
      </w:fldSimple>
      <w:r w:rsidR="00337BB0" w:rsidRPr="00FF242E">
        <w:rPr>
          <w:rStyle w:val="InvisibleOnline"/>
        </w:rPr>
        <w:t xml:space="preserve"> (page </w:t>
      </w:r>
      <w:r w:rsidRPr="00FF242E">
        <w:rPr>
          <w:rStyle w:val="InvisibleOnline"/>
        </w:rPr>
        <w:fldChar w:fldCharType="begin"/>
      </w:r>
      <w:r w:rsidR="00977006" w:rsidRPr="00FF242E">
        <w:rPr>
          <w:rStyle w:val="InvisibleOnline"/>
        </w:rPr>
        <w:instrText xml:space="preserve"> PAGEREF _Ref327431310 \h </w:instrText>
      </w:r>
      <w:r w:rsidRPr="00FF242E">
        <w:rPr>
          <w:rStyle w:val="InvisibleOnline"/>
        </w:rPr>
      </w:r>
      <w:r w:rsidRPr="00FF242E">
        <w:rPr>
          <w:rStyle w:val="InvisibleOnline"/>
        </w:rPr>
        <w:fldChar w:fldCharType="separate"/>
      </w:r>
      <w:r w:rsidR="00097199">
        <w:rPr>
          <w:rStyle w:val="InvisibleOnline"/>
          <w:noProof/>
        </w:rPr>
        <w:t>73</w:t>
      </w:r>
      <w:r w:rsidRPr="00FF242E">
        <w:rPr>
          <w:rStyle w:val="InvisibleOnline"/>
        </w:rPr>
        <w:fldChar w:fldCharType="end"/>
      </w:r>
      <w:r w:rsidR="00337BB0" w:rsidRPr="00FF242E">
        <w:rPr>
          <w:rStyle w:val="InvisibleOnline"/>
        </w:rPr>
        <w:t>)</w:t>
      </w:r>
    </w:p>
    <w:p w:rsidR="00337BB0" w:rsidRDefault="00337BB0" w:rsidP="00337BB0">
      <w:pPr>
        <w:pStyle w:val="Heading4"/>
      </w:pPr>
      <w:bookmarkStart w:id="280" w:name="_Ref327426398"/>
      <w:bookmarkStart w:id="281" w:name="_Ref320100068"/>
      <w:bookmarkStart w:id="282" w:name="_Ref320184751"/>
      <w:r>
        <w:lastRenderedPageBreak/>
        <w:t>Box Plot with ANOVA</w:t>
      </w:r>
      <w:bookmarkEnd w:id="280"/>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w:t>
      </w:r>
      <w:commentRangeStart w:id="283"/>
      <w:r w:rsidRPr="00A90B0D">
        <w:rPr>
          <w:rStyle w:val="InvisibleOnline"/>
        </w:rPr>
        <w:t xml:space="preserve">on 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283"/>
      <w:r w:rsidR="00037606">
        <w:rPr>
          <w:rStyle w:val="CommentReference"/>
        </w:rPr>
        <w:commentReference w:id="28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commentRangeStart w:id="284"/>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470" cy="1997515"/>
                    </a:xfrm>
                    <a:prstGeom prst="rect">
                      <a:avLst/>
                    </a:prstGeom>
                    <a:noFill/>
                  </pic:spPr>
                </pic:pic>
              </a:graphicData>
            </a:graphic>
          </wp:inline>
        </w:drawing>
      </w:r>
      <w:commentRangeEnd w:id="284"/>
      <w:r>
        <w:rPr>
          <w:rStyle w:val="CommentReference"/>
        </w:rPr>
        <w:commentReference w:id="284"/>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337BB0" w:rsidRPr="001C3301" w:rsidRDefault="00337BB0" w:rsidP="00EB126D">
            <w:pPr>
              <w:rPr>
                <w:szCs w:val="20"/>
              </w:rPr>
            </w:pPr>
            <w:r>
              <w:rPr>
                <w:szCs w:val="20"/>
              </w:rPr>
              <w:t xml:space="preserve">In this </w:t>
            </w:r>
            <w:commentRangeStart w:id="285"/>
            <w:r>
              <w:rPr>
                <w:szCs w:val="20"/>
              </w:rPr>
              <w:t>example</w:t>
            </w:r>
            <w:commentRangeEnd w:id="285"/>
            <w:r w:rsidR="00283F5D">
              <w:rPr>
                <w:rStyle w:val="CommentReference"/>
              </w:rPr>
              <w:commentReference w:id="285"/>
            </w:r>
            <w:r>
              <w:rPr>
                <w:szCs w:val="20"/>
              </w:rPr>
              <w:t xml:space="preserve">, the data binning feature is not used. For future reference, data binning refers to a pre-processing technique used to reduce minor observation errors. Clusters of data are replaced by a value representative of that cluster (the central value). For information on binning, see </w:t>
            </w:r>
            <w:fldSimple w:instr=" REF _Ref327429860 \h  \* MERGEFORMAT ">
              <w:r w:rsidR="00097199" w:rsidRPr="00097199">
                <w:rPr>
                  <w:rStyle w:val="xRef"/>
                </w:rPr>
                <w:t>Data Binning</w:t>
              </w:r>
            </w:fldSimple>
            <w:r w:rsidRPr="00A90B0D">
              <w:rPr>
                <w:rStyle w:val="InvisibleOnline"/>
              </w:rPr>
              <w:t xml:space="preserve"> on </w:t>
            </w:r>
            <w:commentRangeStart w:id="286"/>
            <w:r w:rsidRPr="00A90B0D">
              <w:rPr>
                <w:rStyle w:val="InvisibleOnline"/>
              </w:rPr>
              <w:t xml:space="preserve">page </w:t>
            </w:r>
            <w:r w:rsidR="001B1707" w:rsidRPr="00A90B0D">
              <w:rPr>
                <w:rStyle w:val="InvisibleOnline"/>
              </w:rPr>
              <w:fldChar w:fldCharType="begin"/>
            </w:r>
            <w:r w:rsidR="00EB126D" w:rsidRPr="00A90B0D">
              <w:rPr>
                <w:rStyle w:val="InvisibleOnline"/>
              </w:rPr>
              <w:instrText xml:space="preserve"> PAGEREF _Ref327429866 \h </w:instrText>
            </w:r>
            <w:r w:rsidR="001B1707" w:rsidRPr="00A90B0D">
              <w:rPr>
                <w:rStyle w:val="InvisibleOnline"/>
              </w:rPr>
            </w:r>
            <w:r w:rsidR="001B1707" w:rsidRPr="00A90B0D">
              <w:rPr>
                <w:rStyle w:val="InvisibleOnline"/>
              </w:rPr>
              <w:fldChar w:fldCharType="separate"/>
            </w:r>
            <w:r w:rsidR="00097199">
              <w:rPr>
                <w:rStyle w:val="InvisibleOnline"/>
                <w:noProof/>
              </w:rPr>
              <w:t>74</w:t>
            </w:r>
            <w:r w:rsidR="001B1707" w:rsidRPr="00A90B0D">
              <w:rPr>
                <w:rStyle w:val="InvisibleOnline"/>
              </w:rPr>
              <w:fldChar w:fldCharType="end"/>
            </w:r>
            <w:commentRangeEnd w:id="286"/>
            <w:r w:rsidR="002D3AA4">
              <w:rPr>
                <w:rStyle w:val="CommentReference"/>
              </w:rPr>
              <w:commentReference w:id="286"/>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Del="003C49AB" w:rsidRDefault="00A90B0D" w:rsidP="00A90B0D">
      <w:pPr>
        <w:pStyle w:val="Heading4"/>
        <w:rPr>
          <w:del w:id="287" w:author="mbradenb" w:date="2013-08-30T08:36:00Z"/>
        </w:rPr>
      </w:pPr>
      <w:bookmarkStart w:id="288" w:name="_Ref327426982"/>
      <w:commentRangeStart w:id="289"/>
      <w:del w:id="290" w:author="mbradenb" w:date="2013-08-30T08:36:00Z">
        <w:r w:rsidDel="003C49AB">
          <w:lastRenderedPageBreak/>
          <w:delText>Correlation Analysis</w:delText>
        </w:r>
        <w:bookmarkEnd w:id="288"/>
        <w:commentRangeEnd w:id="289"/>
        <w:r w:rsidR="003C49AB" w:rsidDel="003C49AB">
          <w:rPr>
            <w:rStyle w:val="CommentReference"/>
            <w:rFonts w:ascii="Verdana" w:hAnsi="Verdana" w:cs="Times New Roman"/>
            <w:bCs w:val="0"/>
            <w:iCs w:val="0"/>
            <w:color w:val="auto"/>
          </w:rPr>
          <w:commentReference w:id="289"/>
        </w:r>
      </w:del>
    </w:p>
    <w:p w:rsidR="00A90B0D" w:rsidDel="003C49AB" w:rsidRDefault="00A90B0D" w:rsidP="00A90B0D">
      <w:pPr>
        <w:rPr>
          <w:del w:id="291" w:author="mbradenb" w:date="2013-08-30T08:36:00Z"/>
        </w:rPr>
      </w:pPr>
      <w:del w:id="292" w:author="mbradenb" w:date="2013-08-30T08:36:00Z">
        <w:r w:rsidDel="003C49AB">
          <w:delText xml:space="preserve">In a correlation analysis, you are using statistical correlation to assess the relationship between variables. </w:delText>
        </w:r>
      </w:del>
    </w:p>
    <w:p w:rsidR="00A90B0D" w:rsidDel="003C49AB" w:rsidRDefault="00A90B0D" w:rsidP="00A90B0D">
      <w:pPr>
        <w:pStyle w:val="ListNumStart"/>
        <w:numPr>
          <w:ilvl w:val="0"/>
          <w:numId w:val="9"/>
        </w:numPr>
        <w:rPr>
          <w:del w:id="293" w:author="mbradenb" w:date="2013-08-30T08:36:00Z"/>
        </w:rPr>
      </w:pPr>
      <w:del w:id="294" w:author="mbradenb" w:date="2013-08-30T08:36:00Z">
        <w:r w:rsidDel="003C49AB">
          <w:delText>To perform a correlation analysis:</w:delText>
        </w:r>
      </w:del>
    </w:p>
    <w:p w:rsidR="00A90B0D" w:rsidDel="003C49AB" w:rsidRDefault="00A90B0D" w:rsidP="00A90B0D">
      <w:pPr>
        <w:pStyle w:val="ListNumber"/>
        <w:numPr>
          <w:ilvl w:val="1"/>
          <w:numId w:val="9"/>
        </w:numPr>
        <w:rPr>
          <w:del w:id="295" w:author="mbradenb" w:date="2013-08-30T08:36:00Z"/>
        </w:rPr>
      </w:pPr>
      <w:del w:id="296" w:author="mbradenb" w:date="2013-08-30T08:36:00Z">
        <w:r w:rsidDel="003C49AB">
          <w:delText xml:space="preserve">Run tranSMART, then click the </w:delText>
        </w:r>
        <w:r w:rsidRPr="00A15CC3" w:rsidDel="003C49AB">
          <w:rPr>
            <w:rStyle w:val="Bold"/>
          </w:rPr>
          <w:delText>Dataset Explorer</w:delText>
        </w:r>
        <w:r w:rsidDel="003C49AB">
          <w:delText xml:space="preserve"> tab.</w:delText>
        </w:r>
      </w:del>
    </w:p>
    <w:p w:rsidR="00A90B0D" w:rsidDel="003C49AB" w:rsidRDefault="00A90B0D" w:rsidP="00A90B0D">
      <w:pPr>
        <w:pStyle w:val="ListNumber"/>
        <w:numPr>
          <w:ilvl w:val="1"/>
          <w:numId w:val="9"/>
        </w:numPr>
        <w:rPr>
          <w:del w:id="297" w:author="mbradenb" w:date="2013-08-30T08:36:00Z"/>
        </w:rPr>
      </w:pPr>
      <w:del w:id="298" w:author="mbradenb" w:date="2013-08-30T08:36:00Z">
        <w:r w:rsidDel="003C49AB">
          <w:delText xml:space="preserve">Define the cohorts you wish to analyze by dragging one or more concepts from a study into empty subset definition boxes. For more information, see </w:delText>
        </w:r>
        <w:r w:rsidR="001B1707" w:rsidRPr="00207C32" w:rsidDel="003C49AB">
          <w:rPr>
            <w:rStyle w:val="xRef"/>
          </w:rPr>
          <w:fldChar w:fldCharType="begin"/>
        </w:r>
        <w:r w:rsidRPr="00207C32" w:rsidDel="003C49AB">
          <w:rPr>
            <w:rStyle w:val="xRef"/>
          </w:rPr>
          <w:delInstrText xml:space="preserve"> REF _Ref320874277 \h </w:delInstrText>
        </w:r>
        <w:r w:rsidDel="003C49AB">
          <w:rPr>
            <w:rStyle w:val="xRef"/>
          </w:rPr>
          <w:delInstrText xml:space="preserve"> \* MERGEFORMAT </w:delInstrText>
        </w:r>
        <w:r w:rsidR="001B1707" w:rsidRPr="00207C32" w:rsidDel="003C49AB">
          <w:rPr>
            <w:rStyle w:val="xRef"/>
          </w:rPr>
        </w:r>
        <w:r w:rsidR="001B1707" w:rsidRPr="00207C32" w:rsidDel="003C49AB">
          <w:rPr>
            <w:rStyle w:val="xRef"/>
          </w:rPr>
          <w:fldChar w:fldCharType="separate"/>
        </w:r>
        <w:r w:rsidR="00097199" w:rsidRPr="00097199" w:rsidDel="003C49AB">
          <w:rPr>
            <w:rStyle w:val="xRef"/>
          </w:rPr>
          <w:delText>Populating the Study Groups</w:delText>
        </w:r>
        <w:r w:rsidR="001B1707" w:rsidRPr="00207C32" w:rsidDel="003C49AB">
          <w:rPr>
            <w:rStyle w:val="xRef"/>
          </w:rPr>
          <w:fldChar w:fldCharType="end"/>
        </w:r>
        <w:r w:rsidRPr="00A90B0D" w:rsidDel="003C49AB">
          <w:rPr>
            <w:rStyle w:val="InvisibleOnline"/>
          </w:rPr>
          <w:delText xml:space="preserve"> on </w:delText>
        </w:r>
        <w:commentRangeStart w:id="299"/>
        <w:r w:rsidRPr="00A90B0D" w:rsidDel="003C49AB">
          <w:rPr>
            <w:rStyle w:val="InvisibleOnline"/>
          </w:rPr>
          <w:delText xml:space="preserve">page </w:delText>
        </w:r>
        <w:r w:rsidR="001B1707" w:rsidRPr="00A90B0D" w:rsidDel="003C49AB">
          <w:rPr>
            <w:rStyle w:val="InvisibleOnline"/>
          </w:rPr>
          <w:fldChar w:fldCharType="begin"/>
        </w:r>
        <w:r w:rsidRPr="00A90B0D" w:rsidDel="003C49AB">
          <w:rPr>
            <w:rStyle w:val="InvisibleOnline"/>
          </w:rPr>
          <w:delInstrText xml:space="preserve"> PAGEREF _Ref320874285 \h </w:delInstrText>
        </w:r>
        <w:r w:rsidR="001B1707" w:rsidRPr="00A90B0D" w:rsidDel="003C49AB">
          <w:rPr>
            <w:rStyle w:val="InvisibleOnline"/>
          </w:rPr>
        </w:r>
        <w:r w:rsidR="001B1707" w:rsidRPr="00A90B0D" w:rsidDel="003C49AB">
          <w:rPr>
            <w:rStyle w:val="InvisibleOnline"/>
          </w:rPr>
          <w:fldChar w:fldCharType="separate"/>
        </w:r>
        <w:r w:rsidR="00097199" w:rsidDel="003C49AB">
          <w:rPr>
            <w:rStyle w:val="InvisibleOnline"/>
            <w:noProof/>
          </w:rPr>
          <w:delText>35</w:delText>
        </w:r>
        <w:r w:rsidR="001B1707" w:rsidRPr="00A90B0D" w:rsidDel="003C49AB">
          <w:rPr>
            <w:rStyle w:val="InvisibleOnline"/>
          </w:rPr>
          <w:fldChar w:fldCharType="end"/>
        </w:r>
        <w:commentRangeEnd w:id="299"/>
        <w:r w:rsidR="004C3726" w:rsidDel="003C49AB">
          <w:rPr>
            <w:rStyle w:val="CommentReference"/>
          </w:rPr>
          <w:commentReference w:id="299"/>
        </w:r>
        <w:r w:rsidDel="003C49AB">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3C49AB" w:rsidTr="009D2A52">
        <w:trPr>
          <w:del w:id="300" w:author="mbradenb" w:date="2013-08-30T08:36:00Z"/>
        </w:trPr>
        <w:tc>
          <w:tcPr>
            <w:tcW w:w="1098" w:type="dxa"/>
          </w:tcPr>
          <w:p w:rsidR="00A90B0D" w:rsidDel="003C49AB" w:rsidRDefault="007A132E" w:rsidP="009D2A52">
            <w:pPr>
              <w:jc w:val="center"/>
              <w:rPr>
                <w:del w:id="301" w:author="mbradenb" w:date="2013-08-30T08:36:00Z"/>
              </w:rPr>
            </w:pPr>
            <w:del w:id="302" w:author="mbradenb" w:date="2013-08-30T08:36:00Z">
              <w:r>
                <w:rPr>
                  <w:noProof/>
                </w:rPr>
                <w:drawing>
                  <wp:inline distT="0" distB="0" distL="0" distR="0">
                    <wp:extent cx="338328" cy="274320"/>
                    <wp:effectExtent l="0" t="0" r="5080" b="0"/>
                    <wp:docPr id="85" name="Picture 8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A90B0D" w:rsidRPr="001C3301" w:rsidDel="003C49AB" w:rsidRDefault="00A90B0D" w:rsidP="009D2A52">
            <w:pPr>
              <w:rPr>
                <w:del w:id="303" w:author="mbradenb" w:date="2013-08-30T08:36:00Z"/>
                <w:szCs w:val="20"/>
              </w:rPr>
            </w:pPr>
            <w:del w:id="304" w:author="mbradenb" w:date="2013-08-30T08:36:00Z">
              <w:r w:rsidDel="003C49AB">
                <w:rPr>
                  <w:szCs w:val="20"/>
                </w:rPr>
                <w:delText xml:space="preserve">Only one subset may be specified in this analysis. Information in Subset 2 will be ignored. </w:delText>
              </w:r>
            </w:del>
          </w:p>
        </w:tc>
      </w:tr>
    </w:tbl>
    <w:p w:rsidR="00A90B0D" w:rsidDel="003C49AB" w:rsidRDefault="00A90B0D" w:rsidP="00A90B0D">
      <w:pPr>
        <w:pStyle w:val="ListNumber"/>
        <w:numPr>
          <w:ilvl w:val="1"/>
          <w:numId w:val="9"/>
        </w:numPr>
        <w:rPr>
          <w:del w:id="305" w:author="mbradenb" w:date="2013-08-30T08:36:00Z"/>
          <w:rStyle w:val="Bold"/>
          <w:b w:val="0"/>
        </w:rPr>
      </w:pPr>
      <w:del w:id="306" w:author="mbradenb" w:date="2013-08-30T08:36:00Z">
        <w:r w:rsidDel="003C49AB">
          <w:delText xml:space="preserve">Click the </w:delText>
        </w:r>
        <w:r w:rsidRPr="009C3A3F" w:rsidDel="003C49AB">
          <w:rPr>
            <w:rStyle w:val="Bold"/>
          </w:rPr>
          <w:delText>Advanced</w:delText>
        </w:r>
        <w:r w:rsidDel="003C49AB">
          <w:rPr>
            <w:rStyle w:val="Bold"/>
          </w:rPr>
          <w:delText xml:space="preserve"> Workflow </w:delText>
        </w:r>
        <w:r w:rsidDel="003C49AB">
          <w:rPr>
            <w:rStyle w:val="Bold"/>
            <w:b w:val="0"/>
          </w:rPr>
          <w:delText>tab:</w:delText>
        </w:r>
      </w:del>
    </w:p>
    <w:p w:rsidR="00A90B0D" w:rsidDel="003C49AB" w:rsidRDefault="007A132E" w:rsidP="00A90B0D">
      <w:pPr>
        <w:pStyle w:val="ListNumber"/>
        <w:numPr>
          <w:ilvl w:val="0"/>
          <w:numId w:val="0"/>
        </w:numPr>
        <w:ind w:left="360"/>
        <w:rPr>
          <w:del w:id="307" w:author="mbradenb" w:date="2013-08-30T08:36:00Z"/>
          <w:rStyle w:val="Bold"/>
          <w:b w:val="0"/>
        </w:rPr>
      </w:pPr>
      <w:del w:id="308" w:author="mbradenb" w:date="2013-08-30T08:36:00Z">
        <w:r>
          <w:rPr>
            <w:noProof/>
          </w:rPr>
          <w:drawing>
            <wp:inline distT="0" distB="0" distL="0" distR="0">
              <wp:extent cx="4806086" cy="528646"/>
              <wp:effectExtent l="0" t="0" r="0" b="5080"/>
              <wp:docPr id="166" name="Picture 16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del>
    </w:p>
    <w:p w:rsidR="00A90B0D" w:rsidRPr="000B573E" w:rsidDel="003C49AB" w:rsidRDefault="00A90B0D" w:rsidP="00A90B0D">
      <w:pPr>
        <w:pStyle w:val="ListNumber"/>
        <w:keepNext/>
        <w:numPr>
          <w:ilvl w:val="1"/>
          <w:numId w:val="9"/>
        </w:numPr>
        <w:rPr>
          <w:del w:id="309" w:author="mbradenb" w:date="2013-08-30T08:36:00Z"/>
          <w:rStyle w:val="Bold"/>
          <w:b w:val="0"/>
        </w:rPr>
      </w:pPr>
      <w:del w:id="310" w:author="mbradenb" w:date="2013-08-30T08:36:00Z">
        <w:r w:rsidDel="003C49AB">
          <w:delText xml:space="preserve">Select </w:delText>
        </w:r>
        <w:r w:rsidDel="003C49AB">
          <w:rPr>
            <w:b/>
          </w:rPr>
          <w:delText>Correlation Analysis</w:delText>
        </w:r>
        <w:r w:rsidDel="003C49AB">
          <w:delText xml:space="preserve"> from the </w:delText>
        </w:r>
        <w:r w:rsidRPr="0076031A" w:rsidDel="003C49AB">
          <w:rPr>
            <w:rStyle w:val="Bold"/>
          </w:rPr>
          <w:delText>Analysis</w:delText>
        </w:r>
        <w:r w:rsidDel="003C49AB">
          <w:delText xml:space="preserve"> dropdown menu:</w:delText>
        </w:r>
      </w:del>
    </w:p>
    <w:p w:rsidR="00A90B0D" w:rsidDel="003C49AB" w:rsidRDefault="007A132E" w:rsidP="00A90B0D">
      <w:pPr>
        <w:pStyle w:val="ListNumber"/>
        <w:numPr>
          <w:ilvl w:val="0"/>
          <w:numId w:val="0"/>
        </w:numPr>
        <w:ind w:left="360"/>
        <w:rPr>
          <w:del w:id="311" w:author="mbradenb" w:date="2013-08-30T08:36:00Z"/>
        </w:rPr>
      </w:pPr>
      <w:del w:id="312" w:author="mbradenb" w:date="2013-08-30T08:36:00Z">
        <w:r>
          <w:rPr>
            <w:noProof/>
          </w:rPr>
          <w:drawing>
            <wp:inline distT="0" distB="0" distL="0" distR="0">
              <wp:extent cx="1506931" cy="19643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1507569" cy="1965225"/>
                      </a:xfrm>
                      <a:prstGeom prst="rect">
                        <a:avLst/>
                      </a:prstGeom>
                    </pic:spPr>
                  </pic:pic>
                </a:graphicData>
              </a:graphic>
            </wp:inline>
          </w:drawing>
        </w:r>
      </w:del>
    </w:p>
    <w:p w:rsidR="00A90B0D" w:rsidDel="003C49AB" w:rsidRDefault="00A90B0D" w:rsidP="00A90B0D">
      <w:pPr>
        <w:pStyle w:val="ListNumber"/>
        <w:numPr>
          <w:ilvl w:val="0"/>
          <w:numId w:val="0"/>
        </w:numPr>
        <w:ind w:left="360"/>
        <w:rPr>
          <w:del w:id="313" w:author="mbradenb" w:date="2013-08-30T08:36:00Z"/>
        </w:rPr>
      </w:pPr>
      <w:del w:id="314" w:author="mbradenb" w:date="2013-08-30T08:36:00Z">
        <w:r w:rsidDel="003C49AB">
          <w:delText>The Variable Selection section appears. You will need to define two or more continuous variables (for example, Age).</w:delText>
        </w:r>
      </w:del>
    </w:p>
    <w:p w:rsidR="00A90B0D" w:rsidDel="003C49AB" w:rsidRDefault="00A90B0D" w:rsidP="00A90B0D">
      <w:pPr>
        <w:pStyle w:val="ListNumber"/>
        <w:numPr>
          <w:ilvl w:val="1"/>
          <w:numId w:val="9"/>
        </w:numPr>
        <w:rPr>
          <w:del w:id="315" w:author="mbradenb" w:date="2013-08-30T08:36:00Z"/>
        </w:rPr>
      </w:pPr>
      <w:del w:id="316" w:author="mbradenb" w:date="2013-08-30T08:36:00Z">
        <w:r w:rsidDel="003C49AB">
          <w:delText>Define the variables.</w:delText>
        </w:r>
      </w:del>
    </w:p>
    <w:p w:rsidR="00A90B0D" w:rsidDel="003C49AB" w:rsidRDefault="00A90B0D" w:rsidP="00A90B0D">
      <w:pPr>
        <w:pStyle w:val="ListNumber"/>
        <w:numPr>
          <w:ilvl w:val="1"/>
          <w:numId w:val="9"/>
        </w:numPr>
        <w:rPr>
          <w:del w:id="317" w:author="mbradenb" w:date="2013-08-30T08:36:00Z"/>
        </w:rPr>
      </w:pPr>
      <w:del w:id="318" w:author="mbradenb" w:date="2013-08-30T08:36:00Z">
        <w:r w:rsidDel="003C49AB">
          <w:delText xml:space="preserve">Under </w:delText>
        </w:r>
        <w:r w:rsidDel="003C49AB">
          <w:rPr>
            <w:b/>
          </w:rPr>
          <w:delText>Correlation Type</w:delText>
        </w:r>
        <w:r w:rsidDel="003C49AB">
          <w:delText>, select the analysis you wish to perform from the dropdown menu:</w:delText>
        </w:r>
      </w:del>
    </w:p>
    <w:p w:rsidR="00A90B0D" w:rsidDel="003C49AB" w:rsidRDefault="007A132E" w:rsidP="00A90B0D">
      <w:pPr>
        <w:pStyle w:val="ListNumber"/>
        <w:numPr>
          <w:ilvl w:val="0"/>
          <w:numId w:val="0"/>
        </w:numPr>
        <w:ind w:left="360"/>
        <w:rPr>
          <w:del w:id="319" w:author="mbradenb" w:date="2013-08-30T08:36:00Z"/>
        </w:rPr>
      </w:pPr>
      <w:del w:id="320" w:author="mbradenb" w:date="2013-08-30T08:36:00Z">
        <w:r>
          <w:rPr>
            <w:noProof/>
          </w:rPr>
          <w:drawing>
            <wp:inline distT="0" distB="0" distL="0" distR="0">
              <wp:extent cx="2180953" cy="7333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180953" cy="733333"/>
                      </a:xfrm>
                      <a:prstGeom prst="rect">
                        <a:avLst/>
                      </a:prstGeom>
                    </pic:spPr>
                  </pic:pic>
                </a:graphicData>
              </a:graphic>
            </wp:inline>
          </w:drawing>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3C49AB" w:rsidTr="009D2A52">
        <w:trPr>
          <w:del w:id="321" w:author="mbradenb" w:date="2013-08-30T08:36:00Z"/>
        </w:trPr>
        <w:tc>
          <w:tcPr>
            <w:tcW w:w="1098" w:type="dxa"/>
          </w:tcPr>
          <w:p w:rsidR="00A90B0D" w:rsidDel="003C49AB" w:rsidRDefault="007A132E" w:rsidP="009D2A52">
            <w:pPr>
              <w:jc w:val="center"/>
              <w:rPr>
                <w:del w:id="322" w:author="mbradenb" w:date="2013-08-30T08:36:00Z"/>
              </w:rPr>
            </w:pPr>
            <w:del w:id="323" w:author="mbradenb" w:date="2013-08-30T08:36:00Z">
              <w:r>
                <w:rPr>
                  <w:noProof/>
                </w:rPr>
                <w:drawing>
                  <wp:inline distT="0" distB="0" distL="0" distR="0">
                    <wp:extent cx="338328" cy="274320"/>
                    <wp:effectExtent l="0" t="0" r="5080" b="0"/>
                    <wp:docPr id="5" name="Picture 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A90B0D" w:rsidRPr="00C60507" w:rsidDel="003C49AB" w:rsidRDefault="00A90B0D" w:rsidP="009D2A52">
            <w:pPr>
              <w:rPr>
                <w:del w:id="324" w:author="mbradenb" w:date="2013-08-30T08:36:00Z"/>
                <w:szCs w:val="20"/>
              </w:rPr>
            </w:pPr>
            <w:del w:id="325" w:author="mbradenb" w:date="2013-08-30T08:36:00Z">
              <w:r w:rsidDel="003C49AB">
                <w:rPr>
                  <w:szCs w:val="20"/>
                </w:rPr>
                <w:delText xml:space="preserve">The analyses listed under </w:delText>
              </w:r>
              <w:r w:rsidDel="003C49AB">
                <w:rPr>
                  <w:b/>
                  <w:szCs w:val="20"/>
                </w:rPr>
                <w:delText>Correlation Type</w:delText>
              </w:r>
              <w:r w:rsidDel="003C49AB">
                <w:rPr>
                  <w:szCs w:val="20"/>
                </w:rPr>
                <w:delText xml:space="preserve"> refer to different regression algorithms. </w:delText>
              </w:r>
            </w:del>
          </w:p>
        </w:tc>
      </w:tr>
    </w:tbl>
    <w:p w:rsidR="00A90B0D" w:rsidDel="003C49AB" w:rsidRDefault="00A90B0D" w:rsidP="00A90B0D">
      <w:pPr>
        <w:pStyle w:val="ListNumber"/>
        <w:keepNext/>
        <w:numPr>
          <w:ilvl w:val="1"/>
          <w:numId w:val="9"/>
        </w:numPr>
        <w:rPr>
          <w:del w:id="326" w:author="mbradenb" w:date="2013-08-30T08:36:00Z"/>
        </w:rPr>
      </w:pPr>
      <w:del w:id="327" w:author="mbradenb" w:date="2013-08-30T08:36:00Z">
        <w:r w:rsidDel="003C49AB">
          <w:lastRenderedPageBreak/>
          <w:delText xml:space="preserve">Click </w:delText>
        </w:r>
        <w:r w:rsidDel="003C49AB">
          <w:rPr>
            <w:b/>
          </w:rPr>
          <w:delText>Run</w:delText>
        </w:r>
        <w:r w:rsidDel="003C49AB">
          <w:delText>.</w:delText>
        </w:r>
      </w:del>
    </w:p>
    <w:p w:rsidR="00A90B0D" w:rsidDel="003C49AB" w:rsidRDefault="00A90B0D" w:rsidP="00A90B0D">
      <w:pPr>
        <w:pStyle w:val="ListNumber"/>
        <w:numPr>
          <w:ilvl w:val="0"/>
          <w:numId w:val="0"/>
        </w:numPr>
        <w:ind w:left="360"/>
        <w:rPr>
          <w:del w:id="328" w:author="mbradenb" w:date="2013-08-30T08:36:00Z"/>
        </w:rPr>
      </w:pPr>
      <w:del w:id="329" w:author="mbradenb" w:date="2013-08-30T08:36:00Z">
        <w:r w:rsidDel="003C49AB">
          <w:delText>Your analysis appears below:</w:delText>
        </w:r>
      </w:del>
    </w:p>
    <w:p w:rsidR="00A90B0D" w:rsidRPr="00337BB0" w:rsidRDefault="007A132E" w:rsidP="00A90B0D">
      <w:pPr>
        <w:pStyle w:val="ListNumber"/>
        <w:numPr>
          <w:ilvl w:val="0"/>
          <w:numId w:val="0"/>
        </w:numPr>
        <w:ind w:left="360" w:hanging="810"/>
      </w:pPr>
      <w:del w:id="330" w:author="mbradenb" w:date="2013-08-30T08:36:00Z">
        <w:r>
          <w:rPr>
            <w:noProof/>
          </w:rPr>
          <w:drawing>
            <wp:inline distT="0" distB="0" distL="0" distR="0">
              <wp:extent cx="6638925" cy="50366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6638925" cy="5036645"/>
                      </a:xfrm>
                      <a:prstGeom prst="rect">
                        <a:avLst/>
                      </a:prstGeom>
                    </pic:spPr>
                  </pic:pic>
                </a:graphicData>
              </a:graphic>
            </wp:inline>
          </w:drawing>
        </w:r>
      </w:del>
    </w:p>
    <w:p w:rsidR="00A90B0D" w:rsidDel="00E31DD3" w:rsidRDefault="00A90B0D" w:rsidP="00A90B0D">
      <w:pPr>
        <w:pStyle w:val="Heading4"/>
        <w:rPr>
          <w:del w:id="331" w:author="mbradenb" w:date="2013-08-30T08:39:00Z"/>
        </w:rPr>
      </w:pPr>
      <w:bookmarkStart w:id="332" w:name="_Ref327429591"/>
      <w:commentRangeStart w:id="333"/>
      <w:del w:id="334" w:author="mbradenb" w:date="2013-08-30T08:39:00Z">
        <w:r w:rsidDel="00E31DD3">
          <w:lastRenderedPageBreak/>
          <w:delText>Line Graph Analysis</w:delText>
        </w:r>
        <w:bookmarkEnd w:id="332"/>
        <w:commentRangeEnd w:id="333"/>
        <w:r w:rsidR="00E31DD3" w:rsidDel="00E31DD3">
          <w:rPr>
            <w:rStyle w:val="CommentReference"/>
            <w:rFonts w:ascii="Verdana" w:hAnsi="Verdana" w:cs="Times New Roman"/>
            <w:bCs w:val="0"/>
            <w:iCs w:val="0"/>
            <w:color w:val="auto"/>
          </w:rPr>
          <w:commentReference w:id="333"/>
        </w:r>
      </w:del>
    </w:p>
    <w:p w:rsidR="00A90B0D" w:rsidDel="00E31DD3" w:rsidRDefault="00A90B0D" w:rsidP="00A90B0D">
      <w:pPr>
        <w:keepNext/>
        <w:rPr>
          <w:del w:id="335" w:author="mbradenb" w:date="2013-08-30T08:39:00Z"/>
        </w:rPr>
      </w:pPr>
      <w:del w:id="336" w:author="mbradenb" w:date="2013-08-30T08:39:00Z">
        <w:r w:rsidDel="00E31DD3">
          <w:delText xml:space="preserve">In a line graph analysis, you are comparing time or measurement concepts with a subset of subjects in a study (for example, treatment groups). </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E31DD3" w:rsidTr="009D2A52">
        <w:trPr>
          <w:del w:id="337" w:author="mbradenb" w:date="2013-08-30T08:39:00Z"/>
        </w:trPr>
        <w:tc>
          <w:tcPr>
            <w:tcW w:w="1098" w:type="dxa"/>
          </w:tcPr>
          <w:p w:rsidR="00A90B0D" w:rsidDel="00E31DD3" w:rsidRDefault="007A132E" w:rsidP="009D2A52">
            <w:pPr>
              <w:keepNext/>
              <w:jc w:val="center"/>
              <w:rPr>
                <w:del w:id="338" w:author="mbradenb" w:date="2013-08-30T08:39:00Z"/>
              </w:rPr>
            </w:pPr>
            <w:del w:id="339" w:author="mbradenb" w:date="2013-08-30T08:39:00Z">
              <w:r>
                <w:rPr>
                  <w:noProof/>
                </w:rPr>
                <w:drawing>
                  <wp:inline distT="0" distB="0" distL="0" distR="0">
                    <wp:extent cx="338328" cy="274320"/>
                    <wp:effectExtent l="0" t="0" r="5080" b="0"/>
                    <wp:docPr id="175" name="Picture 17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A90B0D" w:rsidRPr="001C3301" w:rsidDel="00E31DD3" w:rsidRDefault="00A90B0D" w:rsidP="009D2A52">
            <w:pPr>
              <w:keepNext/>
              <w:rPr>
                <w:del w:id="340" w:author="mbradenb" w:date="2013-08-30T08:39:00Z"/>
                <w:szCs w:val="20"/>
              </w:rPr>
            </w:pPr>
            <w:del w:id="341" w:author="mbradenb" w:date="2013-08-30T08:39:00Z">
              <w:r w:rsidDel="00E31DD3">
                <w:rPr>
                  <w:szCs w:val="20"/>
                </w:rPr>
                <w:delText>Each group will be plotted as a distinct line on the graph.</w:delText>
              </w:r>
            </w:del>
          </w:p>
        </w:tc>
      </w:tr>
    </w:tbl>
    <w:p w:rsidR="00A90B0D" w:rsidDel="00E31DD3" w:rsidRDefault="00A90B0D" w:rsidP="00A90B0D">
      <w:pPr>
        <w:pStyle w:val="ListNumStart"/>
        <w:numPr>
          <w:ilvl w:val="0"/>
          <w:numId w:val="9"/>
        </w:numPr>
        <w:rPr>
          <w:del w:id="342" w:author="mbradenb" w:date="2013-08-30T08:39:00Z"/>
        </w:rPr>
      </w:pPr>
      <w:del w:id="343" w:author="mbradenb" w:date="2013-08-30T08:39:00Z">
        <w:r w:rsidDel="00E31DD3">
          <w:delText>To perform a line graph analysis:</w:delText>
        </w:r>
      </w:del>
    </w:p>
    <w:p w:rsidR="00A90B0D" w:rsidDel="00E31DD3" w:rsidRDefault="00A90B0D" w:rsidP="00A90B0D">
      <w:pPr>
        <w:pStyle w:val="ListNumber"/>
        <w:keepNext/>
        <w:numPr>
          <w:ilvl w:val="1"/>
          <w:numId w:val="9"/>
        </w:numPr>
        <w:rPr>
          <w:del w:id="344" w:author="mbradenb" w:date="2013-08-30T08:39:00Z"/>
        </w:rPr>
      </w:pPr>
      <w:del w:id="345" w:author="mbradenb" w:date="2013-08-30T08:39:00Z">
        <w:r w:rsidDel="00E31DD3">
          <w:delText xml:space="preserve">Run tranSMART, then click the </w:delText>
        </w:r>
        <w:r w:rsidRPr="00A15CC3" w:rsidDel="00E31DD3">
          <w:rPr>
            <w:rStyle w:val="Bold"/>
          </w:rPr>
          <w:delText>Dataset Explorer</w:delText>
        </w:r>
        <w:r w:rsidDel="00E31DD3">
          <w:delText xml:space="preserve"> tab.</w:delText>
        </w:r>
      </w:del>
    </w:p>
    <w:p w:rsidR="00A90B0D" w:rsidDel="00E31DD3" w:rsidRDefault="00A90B0D" w:rsidP="00A90B0D">
      <w:pPr>
        <w:pStyle w:val="ListNumber"/>
        <w:keepNext/>
        <w:numPr>
          <w:ilvl w:val="1"/>
          <w:numId w:val="9"/>
        </w:numPr>
        <w:rPr>
          <w:del w:id="346" w:author="mbradenb" w:date="2013-08-30T08:39:00Z"/>
        </w:rPr>
      </w:pPr>
      <w:del w:id="347" w:author="mbradenb" w:date="2013-08-30T08:39:00Z">
        <w:r w:rsidDel="00E31DD3">
          <w:delText xml:space="preserve">Define the cohorts you wish to analyze by dragging one or more concepts from a study into empty subset definition boxes. For more information, see </w:delText>
        </w:r>
        <w:r w:rsidR="001B1707" w:rsidRPr="00207C32" w:rsidDel="00E31DD3">
          <w:rPr>
            <w:rStyle w:val="xRef"/>
          </w:rPr>
          <w:fldChar w:fldCharType="begin"/>
        </w:r>
        <w:r w:rsidRPr="00207C32" w:rsidDel="00E31DD3">
          <w:rPr>
            <w:rStyle w:val="xRef"/>
          </w:rPr>
          <w:delInstrText xml:space="preserve"> REF _Ref320874277 \h </w:delInstrText>
        </w:r>
        <w:r w:rsidDel="00E31DD3">
          <w:rPr>
            <w:rStyle w:val="xRef"/>
          </w:rPr>
          <w:delInstrText xml:space="preserve"> \* MERGEFORMAT </w:delInstrText>
        </w:r>
        <w:r w:rsidR="001B1707" w:rsidRPr="00207C32" w:rsidDel="00E31DD3">
          <w:rPr>
            <w:rStyle w:val="xRef"/>
          </w:rPr>
        </w:r>
        <w:r w:rsidR="001B1707" w:rsidRPr="00207C32" w:rsidDel="00E31DD3">
          <w:rPr>
            <w:rStyle w:val="xRef"/>
          </w:rPr>
          <w:fldChar w:fldCharType="separate"/>
        </w:r>
        <w:r w:rsidR="00097199" w:rsidRPr="00097199" w:rsidDel="00E31DD3">
          <w:rPr>
            <w:rStyle w:val="xRef"/>
          </w:rPr>
          <w:delText>Populating the Study Groups</w:delText>
        </w:r>
        <w:r w:rsidR="001B1707" w:rsidRPr="00207C32" w:rsidDel="00E31DD3">
          <w:rPr>
            <w:rStyle w:val="xRef"/>
          </w:rPr>
          <w:fldChar w:fldCharType="end"/>
        </w:r>
        <w:r w:rsidRPr="00A90B0D" w:rsidDel="00E31DD3">
          <w:rPr>
            <w:rStyle w:val="InvisibleOnline"/>
          </w:rPr>
          <w:delText xml:space="preserve"> on page </w:delText>
        </w:r>
        <w:r w:rsidR="001B1707" w:rsidRPr="00A90B0D" w:rsidDel="00E31DD3">
          <w:rPr>
            <w:rStyle w:val="InvisibleOnline"/>
          </w:rPr>
          <w:fldChar w:fldCharType="begin"/>
        </w:r>
        <w:r w:rsidRPr="00A90B0D" w:rsidDel="00E31DD3">
          <w:rPr>
            <w:rStyle w:val="InvisibleOnline"/>
          </w:rPr>
          <w:delInstrText xml:space="preserve"> PAGEREF _Ref320874285 \h </w:delInstrText>
        </w:r>
        <w:r w:rsidR="001B1707" w:rsidRPr="00A90B0D" w:rsidDel="00E31DD3">
          <w:rPr>
            <w:rStyle w:val="InvisibleOnline"/>
          </w:rPr>
        </w:r>
        <w:r w:rsidR="001B1707" w:rsidRPr="00A90B0D" w:rsidDel="00E31DD3">
          <w:rPr>
            <w:rStyle w:val="InvisibleOnline"/>
          </w:rPr>
          <w:fldChar w:fldCharType="separate"/>
        </w:r>
        <w:r w:rsidR="00097199" w:rsidDel="00E31DD3">
          <w:rPr>
            <w:rStyle w:val="InvisibleOnline"/>
            <w:noProof/>
          </w:rPr>
          <w:delText>35</w:delText>
        </w:r>
        <w:r w:rsidR="001B1707" w:rsidRPr="00A90B0D" w:rsidDel="00E31DD3">
          <w:rPr>
            <w:rStyle w:val="InvisibleOnline"/>
          </w:rPr>
          <w:fldChar w:fldCharType="end"/>
        </w:r>
        <w:r w:rsidDel="00E31DD3">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A90B0D" w:rsidDel="00E31DD3" w:rsidTr="009D2A52">
        <w:trPr>
          <w:del w:id="348" w:author="mbradenb" w:date="2013-08-30T08:39:00Z"/>
        </w:trPr>
        <w:tc>
          <w:tcPr>
            <w:tcW w:w="1098" w:type="dxa"/>
          </w:tcPr>
          <w:p w:rsidR="00A90B0D" w:rsidDel="00E31DD3" w:rsidRDefault="007A132E" w:rsidP="009D2A52">
            <w:pPr>
              <w:jc w:val="center"/>
              <w:rPr>
                <w:del w:id="349" w:author="mbradenb" w:date="2013-08-30T08:39:00Z"/>
              </w:rPr>
            </w:pPr>
            <w:del w:id="350" w:author="mbradenb" w:date="2013-08-30T08:39:00Z">
              <w:r>
                <w:rPr>
                  <w:noProof/>
                </w:rPr>
                <w:drawing>
                  <wp:inline distT="0" distB="0" distL="0" distR="0">
                    <wp:extent cx="338328" cy="274320"/>
                    <wp:effectExtent l="0" t="0" r="5080" b="0"/>
                    <wp:docPr id="12" name="Picture 1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A90B0D" w:rsidRPr="001C3301" w:rsidDel="00E31DD3" w:rsidRDefault="00A90B0D" w:rsidP="009D2A52">
            <w:pPr>
              <w:rPr>
                <w:del w:id="351" w:author="mbradenb" w:date="2013-08-30T08:39:00Z"/>
                <w:szCs w:val="20"/>
              </w:rPr>
            </w:pPr>
            <w:del w:id="352" w:author="mbradenb" w:date="2013-08-30T08:39:00Z">
              <w:r w:rsidDel="00E31DD3">
                <w:rPr>
                  <w:szCs w:val="20"/>
                </w:rPr>
                <w:delText xml:space="preserve">Only one subset may be specified in this analysis. Information in Subset 2 will be ignored. </w:delText>
              </w:r>
            </w:del>
          </w:p>
        </w:tc>
      </w:tr>
    </w:tbl>
    <w:p w:rsidR="00A90B0D" w:rsidDel="00E31DD3" w:rsidRDefault="00A90B0D" w:rsidP="00A90B0D">
      <w:pPr>
        <w:pStyle w:val="ListNumber"/>
        <w:numPr>
          <w:ilvl w:val="1"/>
          <w:numId w:val="9"/>
        </w:numPr>
        <w:rPr>
          <w:del w:id="353" w:author="mbradenb" w:date="2013-08-30T08:39:00Z"/>
          <w:rStyle w:val="Bold"/>
          <w:b w:val="0"/>
        </w:rPr>
      </w:pPr>
      <w:del w:id="354" w:author="mbradenb" w:date="2013-08-30T08:39:00Z">
        <w:r w:rsidDel="00E31DD3">
          <w:delText xml:space="preserve">Click the </w:delText>
        </w:r>
        <w:r w:rsidRPr="009C3A3F" w:rsidDel="00E31DD3">
          <w:rPr>
            <w:rStyle w:val="Bold"/>
          </w:rPr>
          <w:delText>Advanced</w:delText>
        </w:r>
        <w:r w:rsidDel="00E31DD3">
          <w:rPr>
            <w:rStyle w:val="Bold"/>
          </w:rPr>
          <w:delText xml:space="preserve"> Workflow </w:delText>
        </w:r>
        <w:r w:rsidDel="00E31DD3">
          <w:rPr>
            <w:rStyle w:val="Bold"/>
            <w:b w:val="0"/>
          </w:rPr>
          <w:delText>tab:</w:delText>
        </w:r>
      </w:del>
    </w:p>
    <w:p w:rsidR="00A90B0D" w:rsidDel="00E31DD3" w:rsidRDefault="007A132E" w:rsidP="00A90B0D">
      <w:pPr>
        <w:pStyle w:val="ListNumber"/>
        <w:numPr>
          <w:ilvl w:val="0"/>
          <w:numId w:val="0"/>
        </w:numPr>
        <w:ind w:left="360"/>
        <w:rPr>
          <w:del w:id="355" w:author="mbradenb" w:date="2013-08-30T08:39:00Z"/>
          <w:rStyle w:val="Bold"/>
          <w:b w:val="0"/>
        </w:rPr>
      </w:pPr>
      <w:del w:id="356" w:author="mbradenb" w:date="2013-08-30T08:39:00Z">
        <w:r>
          <w:rPr>
            <w:noProof/>
          </w:rPr>
          <w:drawing>
            <wp:inline distT="0" distB="0" distL="0" distR="0">
              <wp:extent cx="4806086" cy="528646"/>
              <wp:effectExtent l="0" t="0" r="0" b="5080"/>
              <wp:docPr id="179" name="Picture 17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del>
    </w:p>
    <w:p w:rsidR="00A90B0D" w:rsidRPr="000B573E" w:rsidDel="00E31DD3" w:rsidRDefault="00A90B0D" w:rsidP="00A90B0D">
      <w:pPr>
        <w:pStyle w:val="ListNumber"/>
        <w:keepNext/>
        <w:numPr>
          <w:ilvl w:val="1"/>
          <w:numId w:val="9"/>
        </w:numPr>
        <w:rPr>
          <w:del w:id="357" w:author="mbradenb" w:date="2013-08-30T08:39:00Z"/>
          <w:rStyle w:val="Bold"/>
          <w:b w:val="0"/>
        </w:rPr>
      </w:pPr>
      <w:del w:id="358" w:author="mbradenb" w:date="2013-08-30T08:39:00Z">
        <w:r w:rsidDel="00E31DD3">
          <w:delText xml:space="preserve">Select </w:delText>
        </w:r>
        <w:r w:rsidDel="00E31DD3">
          <w:rPr>
            <w:b/>
          </w:rPr>
          <w:delText>Correlation Analysis</w:delText>
        </w:r>
        <w:r w:rsidDel="00E31DD3">
          <w:delText xml:space="preserve"> from the </w:delText>
        </w:r>
        <w:r w:rsidRPr="0076031A" w:rsidDel="00E31DD3">
          <w:rPr>
            <w:rStyle w:val="Bold"/>
          </w:rPr>
          <w:delText>Analysis</w:delText>
        </w:r>
        <w:r w:rsidDel="00E31DD3">
          <w:delText xml:space="preserve"> dropdown menu:</w:delText>
        </w:r>
      </w:del>
    </w:p>
    <w:p w:rsidR="00A90B0D" w:rsidDel="00E31DD3" w:rsidRDefault="007A132E" w:rsidP="00A90B0D">
      <w:pPr>
        <w:pStyle w:val="ListNumber"/>
        <w:numPr>
          <w:ilvl w:val="0"/>
          <w:numId w:val="0"/>
        </w:numPr>
        <w:ind w:left="360"/>
        <w:rPr>
          <w:del w:id="359" w:author="mbradenb" w:date="2013-08-30T08:39:00Z"/>
        </w:rPr>
      </w:pPr>
      <w:del w:id="360" w:author="mbradenb" w:date="2013-08-30T08:39:00Z">
        <w:r>
          <w:rPr>
            <w:noProof/>
          </w:rPr>
          <w:drawing>
            <wp:inline distT="0" distB="0" distL="0" distR="0">
              <wp:extent cx="1426464" cy="1867837"/>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1429177" cy="1871389"/>
                      </a:xfrm>
                      <a:prstGeom prst="rect">
                        <a:avLst/>
                      </a:prstGeom>
                    </pic:spPr>
                  </pic:pic>
                </a:graphicData>
              </a:graphic>
            </wp:inline>
          </w:drawing>
        </w:r>
      </w:del>
    </w:p>
    <w:p w:rsidR="00A90B0D" w:rsidDel="00E31DD3" w:rsidRDefault="00A90B0D" w:rsidP="00A90B0D">
      <w:pPr>
        <w:pStyle w:val="ListNumber"/>
        <w:numPr>
          <w:ilvl w:val="0"/>
          <w:numId w:val="0"/>
        </w:numPr>
        <w:ind w:left="360"/>
        <w:rPr>
          <w:del w:id="361" w:author="mbradenb" w:date="2013-08-30T08:39:00Z"/>
        </w:rPr>
      </w:pPr>
      <w:del w:id="362" w:author="mbradenb" w:date="2013-08-30T08:39:00Z">
        <w:r w:rsidDel="00E31DD3">
          <w:delText xml:space="preserve">The Variable Selection section appears. You will need to define time or measurement concept(s), and one or more grouping concepts (for example, treatment groups). </w:delText>
        </w:r>
      </w:del>
    </w:p>
    <w:p w:rsidR="00A90B0D" w:rsidDel="00E31DD3" w:rsidRDefault="00A90B0D" w:rsidP="00A90B0D">
      <w:pPr>
        <w:pStyle w:val="ListNumber"/>
        <w:numPr>
          <w:ilvl w:val="1"/>
          <w:numId w:val="9"/>
        </w:numPr>
        <w:rPr>
          <w:del w:id="363" w:author="mbradenb" w:date="2013-08-30T08:39:00Z"/>
        </w:rPr>
      </w:pPr>
      <w:del w:id="364" w:author="mbradenb" w:date="2013-08-30T08:39:00Z">
        <w:r w:rsidDel="00E31DD3">
          <w:delText>Define the variables.</w:delText>
        </w:r>
      </w:del>
    </w:p>
    <w:p w:rsidR="00A90B0D" w:rsidDel="00E31DD3" w:rsidRDefault="00A90B0D" w:rsidP="00A90B0D">
      <w:pPr>
        <w:pStyle w:val="ListNumber"/>
        <w:numPr>
          <w:ilvl w:val="1"/>
          <w:numId w:val="9"/>
        </w:numPr>
        <w:rPr>
          <w:del w:id="365" w:author="mbradenb" w:date="2013-08-30T08:39:00Z"/>
        </w:rPr>
      </w:pPr>
      <w:del w:id="366" w:author="mbradenb" w:date="2013-08-30T08:39:00Z">
        <w:r w:rsidDel="00E31DD3">
          <w:delText xml:space="preserve">Under </w:delText>
        </w:r>
        <w:r w:rsidDel="00E31DD3">
          <w:rPr>
            <w:b/>
          </w:rPr>
          <w:delText>Graph Type</w:delText>
        </w:r>
        <w:r w:rsidDel="00E31DD3">
          <w:delText xml:space="preserve">, select the type of line graph you wish to be displayed. </w:delText>
        </w:r>
      </w:del>
    </w:p>
    <w:p w:rsidR="00A90B0D" w:rsidDel="00E31DD3" w:rsidRDefault="00A90B0D" w:rsidP="00A90B0D">
      <w:pPr>
        <w:pStyle w:val="ListNumber"/>
        <w:keepNext/>
        <w:numPr>
          <w:ilvl w:val="1"/>
          <w:numId w:val="9"/>
        </w:numPr>
        <w:rPr>
          <w:del w:id="367" w:author="mbradenb" w:date="2013-08-30T08:39:00Z"/>
        </w:rPr>
      </w:pPr>
      <w:del w:id="368" w:author="mbradenb" w:date="2013-08-30T08:39:00Z">
        <w:r w:rsidDel="00E31DD3">
          <w:lastRenderedPageBreak/>
          <w:delText xml:space="preserve">Click </w:delText>
        </w:r>
        <w:r w:rsidDel="00E31DD3">
          <w:rPr>
            <w:b/>
          </w:rPr>
          <w:delText>Run</w:delText>
        </w:r>
        <w:r w:rsidDel="00E31DD3">
          <w:delText>.</w:delText>
        </w:r>
      </w:del>
    </w:p>
    <w:p w:rsidR="00A90B0D" w:rsidDel="00E31DD3" w:rsidRDefault="00A90B0D" w:rsidP="00A90B0D">
      <w:pPr>
        <w:pStyle w:val="ListNumber"/>
        <w:keepNext/>
        <w:numPr>
          <w:ilvl w:val="0"/>
          <w:numId w:val="0"/>
        </w:numPr>
        <w:ind w:left="360"/>
        <w:rPr>
          <w:del w:id="369" w:author="mbradenb" w:date="2013-08-30T08:39:00Z"/>
        </w:rPr>
      </w:pPr>
      <w:del w:id="370" w:author="mbradenb" w:date="2013-08-30T08:39:00Z">
        <w:r w:rsidDel="00E31DD3">
          <w:delText>Your analysis appears below:</w:delText>
        </w:r>
      </w:del>
    </w:p>
    <w:p w:rsidR="00A90B0D" w:rsidRPr="00C0594C" w:rsidRDefault="007A132E" w:rsidP="00A90B0D">
      <w:pPr>
        <w:pStyle w:val="ListNumber"/>
        <w:numPr>
          <w:ilvl w:val="0"/>
          <w:numId w:val="0"/>
        </w:numPr>
        <w:ind w:left="360"/>
      </w:pPr>
      <w:del w:id="371" w:author="mbradenb" w:date="2013-08-30T08:39:00Z">
        <w:r>
          <w:rPr>
            <w:noProof/>
          </w:rPr>
          <w:drawing>
            <wp:inline distT="0" distB="0" distL="0" distR="0">
              <wp:extent cx="5429250" cy="4095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srcRect t="1131" r="870" b="1503"/>
                      <a:stretch/>
                    </pic:blipFill>
                    <pic:spPr bwMode="auto">
                      <a:xfrm>
                        <a:off x="0" y="0"/>
                        <a:ext cx="5438692" cy="41028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BC6E77" w:rsidRDefault="00BC6E77" w:rsidP="00BC6E77">
      <w:pPr>
        <w:pStyle w:val="Heading4"/>
      </w:pPr>
      <w:bookmarkStart w:id="372" w:name="_Ref328053745"/>
      <w:r>
        <w:t>Principal Component Analysis</w:t>
      </w:r>
      <w:bookmarkEnd w:id="281"/>
      <w:bookmarkEnd w:id="282"/>
      <w:bookmarkEnd w:id="372"/>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373"/>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373"/>
      <w:r w:rsidR="00EE4AA9">
        <w:rPr>
          <w:rStyle w:val="CommentReference"/>
        </w:rPr>
        <w:commentReference w:id="373"/>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lastRenderedPageBreak/>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commentRangeStart w:id="374"/>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2689" cy="1833071"/>
                    </a:xfrm>
                    <a:prstGeom prst="rect">
                      <a:avLst/>
                    </a:prstGeom>
                    <a:noFill/>
                  </pic:spPr>
                </pic:pic>
              </a:graphicData>
            </a:graphic>
          </wp:inline>
        </w:drawing>
      </w:r>
      <w:commentRangeEnd w:id="374"/>
      <w:r>
        <w:rPr>
          <w:rStyle w:val="CommentReference"/>
        </w:rPr>
        <w:commentReference w:id="374"/>
      </w:r>
    </w:p>
    <w:p w:rsidR="00BC6E77" w:rsidRDefault="00BC6E77" w:rsidP="00BC6E77">
      <w:pPr>
        <w:pStyle w:val="ListNumber"/>
        <w:numPr>
          <w:ilvl w:val="0"/>
          <w:numId w:val="0"/>
        </w:numPr>
        <w:ind w:left="360"/>
      </w:pPr>
      <w:commentRangeStart w:id="375"/>
      <w:r>
        <w:t xml:space="preserve">The Variable </w:t>
      </w:r>
      <w:commentRangeEnd w:id="375"/>
      <w:r w:rsidR="002517FD">
        <w:rPr>
          <w:rStyle w:val="CommentReference"/>
        </w:rPr>
        <w:commentReference w:id="375"/>
      </w:r>
      <w:r>
        <w:t>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ins w:id="376" w:author="Zach C. Wright" w:date="2013-09-04T15:41:00Z">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fldSimple w:instr=" REF _Ref320095674 \h  \* MERGEFORMAT ">
        <w:r w:rsidR="00097199" w:rsidRPr="00097199">
          <w:rPr>
            <w:rStyle w:val="xRef"/>
          </w:rPr>
          <w:t>High Dimensional Data</w:t>
        </w:r>
      </w:fldSimple>
      <w:r w:rsidRPr="00A90B0D">
        <w:rPr>
          <w:rStyle w:val="InvisibleOnline"/>
        </w:rPr>
        <w:t xml:space="preserve"> on </w:t>
      </w:r>
      <w:commentRangeStart w:id="377"/>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_Ref320095679 \h </w:instrText>
      </w:r>
      <w:r w:rsidR="001B1707" w:rsidRPr="00A90B0D">
        <w:rPr>
          <w:rStyle w:val="InvisibleOnline"/>
        </w:rPr>
      </w:r>
      <w:r w:rsidR="001B1707" w:rsidRPr="00A90B0D">
        <w:rPr>
          <w:rStyle w:val="InvisibleOnline"/>
        </w:rPr>
        <w:fldChar w:fldCharType="separate"/>
      </w:r>
      <w:r w:rsidR="00097199">
        <w:rPr>
          <w:rStyle w:val="InvisibleOnline"/>
          <w:noProof/>
        </w:rPr>
        <w:t>79</w:t>
      </w:r>
      <w:r w:rsidR="001B1707" w:rsidRPr="00A90B0D">
        <w:rPr>
          <w:rStyle w:val="InvisibleOnline"/>
        </w:rPr>
        <w:fldChar w:fldCharType="end"/>
      </w:r>
      <w:commentRangeEnd w:id="377"/>
      <w:r w:rsidR="00697628">
        <w:rPr>
          <w:rStyle w:val="CommentReference"/>
        </w:rPr>
        <w:commentReference w:id="377"/>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3" w:history="1">
              <w:r w:rsidRPr="00825F3C">
                <w:rPr>
                  <w:rStyle w:val="Hyperlink"/>
                  <w:szCs w:val="20"/>
                </w:rPr>
                <w:t>http://psb.sta</w:t>
              </w:r>
              <w:r w:rsidRPr="00825F3C">
                <w:rPr>
                  <w:rStyle w:val="Hyperlink"/>
                  <w:szCs w:val="20"/>
                </w:rPr>
                <w:t>n</w:t>
              </w:r>
              <w:r w:rsidRPr="00825F3C">
                <w:rPr>
                  <w:rStyle w:val="Hyperlink"/>
                  <w:szCs w:val="20"/>
                </w:rPr>
                <w:t>ford.edu/psb-online/proceedings/psb00/raychaudhuri.pdf</w:t>
              </w:r>
            </w:hyperlink>
            <w:r>
              <w:rPr>
                <w:szCs w:val="20"/>
              </w:rPr>
              <w:t>.</w:t>
            </w:r>
          </w:p>
        </w:tc>
      </w:tr>
    </w:tbl>
    <w:p w:rsidR="00BC6E77" w:rsidRDefault="00BC6E77" w:rsidP="00BC6E77">
      <w:pPr>
        <w:pStyle w:val="Heading4"/>
      </w:pPr>
      <w:bookmarkStart w:id="378" w:name="_Ref320184757"/>
      <w:r>
        <w:lastRenderedPageBreak/>
        <w:t>Scatter Plot with Linear Regression</w:t>
      </w:r>
      <w:bookmarkEnd w:id="378"/>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379"/>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379"/>
      <w:r w:rsidR="000A1E2D">
        <w:rPr>
          <w:rStyle w:val="CommentReference"/>
        </w:rPr>
        <w:commentReference w:id="379"/>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commentRangeStart w:id="380"/>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9297" cy="1990523"/>
                    </a:xfrm>
                    <a:prstGeom prst="rect">
                      <a:avLst/>
                    </a:prstGeom>
                    <a:noFill/>
                  </pic:spPr>
                </pic:pic>
              </a:graphicData>
            </a:graphic>
          </wp:inline>
        </w:drawing>
      </w:r>
      <w:commentRangeEnd w:id="380"/>
      <w:r>
        <w:rPr>
          <w:rStyle w:val="CommentReference"/>
        </w:rPr>
        <w:commentReference w:id="380"/>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381" w:name="_Ref320184764"/>
      <w:r>
        <w:lastRenderedPageBreak/>
        <w:t>Survival Analysis</w:t>
      </w:r>
      <w:bookmarkEnd w:id="381"/>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382"/>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382"/>
      <w:r w:rsidR="00523031">
        <w:rPr>
          <w:rStyle w:val="CommentReference"/>
        </w:rPr>
        <w:commentReference w:id="382"/>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commentRangeStart w:id="383"/>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8042" cy="1971604"/>
                    </a:xfrm>
                    <a:prstGeom prst="rect">
                      <a:avLst/>
                    </a:prstGeom>
                    <a:noFill/>
                  </pic:spPr>
                </pic:pic>
              </a:graphicData>
            </a:graphic>
          </wp:inline>
        </w:drawing>
      </w:r>
      <w:commentRangeEnd w:id="383"/>
      <w:r>
        <w:rPr>
          <w:rStyle w:val="CommentReference"/>
        </w:rPr>
        <w:commentReference w:id="383"/>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tblPr>
      <w:tblGrid>
        <w:gridCol w:w="1170"/>
        <w:gridCol w:w="1350"/>
        <w:gridCol w:w="3240"/>
        <w:gridCol w:w="3330"/>
      </w:tblGrid>
      <w:tr w:rsidR="00BC6E77" w:rsidTr="00EE128F">
        <w:trPr>
          <w:cnfStyle w:val="10000000000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fldSimple w:instr=" REF _Ref328053970 \h  \* MERGEFORMAT ">
              <w:r w:rsidR="00097199" w:rsidRPr="00097199">
                <w:rPr>
                  <w:rStyle w:val="xRef"/>
                </w:rPr>
                <w:t>Data Binning Using Survival Analysis</w:t>
              </w:r>
            </w:fldSimple>
            <w:r w:rsidR="008636F8" w:rsidRPr="00A90B0D">
              <w:rPr>
                <w:rStyle w:val="InvisibleOnline"/>
              </w:rPr>
              <w:t xml:space="preserve"> </w:t>
            </w:r>
            <w:commentRangeStart w:id="384"/>
            <w:r w:rsidR="008636F8" w:rsidRPr="00A90B0D">
              <w:rPr>
                <w:rStyle w:val="InvisibleOnline"/>
              </w:rPr>
              <w:t xml:space="preserve">on page </w:t>
            </w:r>
            <w:r w:rsidR="001B1707" w:rsidRPr="00A90B0D">
              <w:rPr>
                <w:rStyle w:val="InvisibleOnline"/>
              </w:rPr>
              <w:fldChar w:fldCharType="begin"/>
            </w:r>
            <w:r w:rsidR="008636F8" w:rsidRPr="00A90B0D">
              <w:rPr>
                <w:rStyle w:val="InvisibleOnline"/>
              </w:rPr>
              <w:instrText xml:space="preserve"> PAGEREF _Ref328053970 \h </w:instrText>
            </w:r>
            <w:r w:rsidR="001B1707" w:rsidRPr="00A90B0D">
              <w:rPr>
                <w:rStyle w:val="InvisibleOnline"/>
              </w:rPr>
            </w:r>
            <w:r w:rsidR="001B1707" w:rsidRPr="00A90B0D">
              <w:rPr>
                <w:rStyle w:val="InvisibleOnline"/>
              </w:rPr>
              <w:fldChar w:fldCharType="separate"/>
            </w:r>
            <w:r w:rsidR="00097199">
              <w:rPr>
                <w:rStyle w:val="InvisibleOnline"/>
                <w:noProof/>
              </w:rPr>
              <w:t>76</w:t>
            </w:r>
            <w:r w:rsidR="001B1707" w:rsidRPr="00A90B0D">
              <w:rPr>
                <w:rStyle w:val="InvisibleOnline"/>
              </w:rPr>
              <w:fldChar w:fldCharType="end"/>
            </w:r>
            <w:commentRangeEnd w:id="384"/>
            <w:r w:rsidR="00DB3D44">
              <w:rPr>
                <w:rStyle w:val="CommentReference"/>
              </w:rPr>
              <w:commentReference w:id="384"/>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commentRangeStart w:id="385"/>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644349" cy="500156"/>
                          </a:xfrm>
                          <a:prstGeom prst="rect">
                            <a:avLst/>
                          </a:prstGeom>
                        </pic:spPr>
                      </pic:pic>
                    </a:graphicData>
                  </a:graphic>
                </wp:inline>
              </w:drawing>
            </w:r>
            <w:commentRangeEnd w:id="385"/>
            <w:r w:rsidR="00943BBA">
              <w:rPr>
                <w:rStyle w:val="CommentReference"/>
              </w:rPr>
              <w:commentReference w:id="385"/>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8053970 \h  \* MERGEFORMAT ">
              <w:r w:rsidR="00097199" w:rsidRPr="00097199">
                <w:rPr>
                  <w:rStyle w:val="xRef"/>
                </w:rPr>
                <w:t>Data Binning Using Survival Analysis</w:t>
              </w:r>
            </w:fldSimple>
            <w:r w:rsidRPr="00A90B0D">
              <w:rPr>
                <w:rStyle w:val="InvisibleOnline"/>
              </w:rPr>
              <w:t xml:space="preserve"> on </w:t>
            </w:r>
            <w:commentRangeStart w:id="386"/>
            <w:r w:rsidRPr="00A90B0D">
              <w:rPr>
                <w:rStyle w:val="InvisibleOnline"/>
              </w:rPr>
              <w:t xml:space="preserve">page </w:t>
            </w:r>
            <w:r w:rsidR="001B1707" w:rsidRPr="00A90B0D">
              <w:rPr>
                <w:rStyle w:val="InvisibleOnline"/>
              </w:rPr>
              <w:fldChar w:fldCharType="begin"/>
            </w:r>
            <w:r w:rsidR="004708CE" w:rsidRPr="00A90B0D">
              <w:rPr>
                <w:rStyle w:val="InvisibleOnline"/>
              </w:rPr>
              <w:instrText xml:space="preserve"> PAGEREF _Ref328053970 \h </w:instrText>
            </w:r>
            <w:r w:rsidR="001B1707" w:rsidRPr="00A90B0D">
              <w:rPr>
                <w:rStyle w:val="InvisibleOnline"/>
              </w:rPr>
            </w:r>
            <w:r w:rsidR="001B1707" w:rsidRPr="00A90B0D">
              <w:rPr>
                <w:rStyle w:val="InvisibleOnline"/>
              </w:rPr>
              <w:fldChar w:fldCharType="separate"/>
            </w:r>
            <w:r w:rsidR="00097199">
              <w:rPr>
                <w:rStyle w:val="InvisibleOnline"/>
                <w:noProof/>
              </w:rPr>
              <w:t>76</w:t>
            </w:r>
            <w:r w:rsidR="001B1707" w:rsidRPr="00A90B0D">
              <w:rPr>
                <w:rStyle w:val="InvisibleOnline"/>
              </w:rPr>
              <w:fldChar w:fldCharType="end"/>
            </w:r>
            <w:commentRangeEnd w:id="386"/>
            <w:r w:rsidR="002E72CC">
              <w:rPr>
                <w:rStyle w:val="CommentReference"/>
              </w:rPr>
              <w:commentReference w:id="386"/>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387" w:name="_Ref327431310"/>
      <w:r>
        <w:lastRenderedPageBreak/>
        <w:t>Table with Fisher Test Analysis</w:t>
      </w:r>
      <w:bookmarkEnd w:id="387"/>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388"/>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388"/>
      <w:r w:rsidR="00CA2460">
        <w:rPr>
          <w:rStyle w:val="CommentReference"/>
        </w:rPr>
        <w:commentReference w:id="388"/>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commentRangeStart w:id="389"/>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1537" cy="1759182"/>
                    </a:xfrm>
                    <a:prstGeom prst="rect">
                      <a:avLst/>
                    </a:prstGeom>
                    <a:noFill/>
                  </pic:spPr>
                </pic:pic>
              </a:graphicData>
            </a:graphic>
          </wp:inline>
        </w:drawing>
      </w:r>
      <w:commentRangeEnd w:id="389"/>
      <w:r>
        <w:rPr>
          <w:rStyle w:val="CommentReference"/>
        </w:rPr>
        <w:commentReference w:id="389"/>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fldSimple w:instr=" REF _Ref327430208 \h  \* MERGEFORMAT ">
              <w:r w:rsidR="00097199" w:rsidRPr="00097199">
                <w:rPr>
                  <w:rStyle w:val="xRef"/>
                </w:rPr>
                <w:t>Data Binning</w:t>
              </w:r>
            </w:fldSimple>
            <w:r w:rsidRPr="00A90B0D">
              <w:rPr>
                <w:rStyle w:val="InvisibleOnline"/>
              </w:rPr>
              <w:t xml:space="preserve"> </w:t>
            </w:r>
            <w:commentRangeStart w:id="390"/>
            <w:r w:rsidRPr="00A90B0D">
              <w:rPr>
                <w:rStyle w:val="InvisibleOnline"/>
              </w:rPr>
              <w:t xml:space="preserve">on page </w:t>
            </w:r>
            <w:r w:rsidR="001B1707" w:rsidRPr="00A90B0D">
              <w:rPr>
                <w:rStyle w:val="InvisibleOnline"/>
              </w:rPr>
              <w:fldChar w:fldCharType="begin"/>
            </w:r>
            <w:r w:rsidRPr="00A90B0D">
              <w:rPr>
                <w:rStyle w:val="InvisibleOnline"/>
              </w:rPr>
              <w:instrText xml:space="preserve"> PAGEREF _Ref327430218 \h </w:instrText>
            </w:r>
            <w:r w:rsidR="001B1707" w:rsidRPr="00A90B0D">
              <w:rPr>
                <w:rStyle w:val="InvisibleOnline"/>
              </w:rPr>
            </w:r>
            <w:r w:rsidR="001B1707" w:rsidRPr="00A90B0D">
              <w:rPr>
                <w:rStyle w:val="InvisibleOnline"/>
              </w:rPr>
              <w:fldChar w:fldCharType="separate"/>
            </w:r>
            <w:r w:rsidR="00097199">
              <w:rPr>
                <w:rStyle w:val="InvisibleOnline"/>
                <w:noProof/>
              </w:rPr>
              <w:t>74</w:t>
            </w:r>
            <w:r w:rsidR="001B1707" w:rsidRPr="00A90B0D">
              <w:rPr>
                <w:rStyle w:val="InvisibleOnline"/>
              </w:rPr>
              <w:fldChar w:fldCharType="end"/>
            </w:r>
            <w:commentRangeEnd w:id="390"/>
            <w:r w:rsidR="00144C23">
              <w:rPr>
                <w:rStyle w:val="CommentReference"/>
              </w:rPr>
              <w:commentReference w:id="390"/>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391" w:name="_Toc322517858"/>
      <w:bookmarkStart w:id="392" w:name="_Ref327429860"/>
      <w:bookmarkStart w:id="393" w:name="_Ref327429866"/>
      <w:bookmarkStart w:id="394" w:name="_Ref327430203"/>
      <w:bookmarkStart w:id="395" w:name="_Ref327430208"/>
      <w:bookmarkStart w:id="396" w:name="_Ref327430218"/>
      <w:bookmarkStart w:id="397" w:name="_Toc328749561"/>
      <w:bookmarkStart w:id="398" w:name="_Toc297057930"/>
      <w:bookmarkEnd w:id="238"/>
      <w:bookmarkEnd w:id="239"/>
      <w:bookmarkEnd w:id="240"/>
      <w:bookmarkEnd w:id="241"/>
      <w:bookmarkEnd w:id="242"/>
      <w:bookmarkEnd w:id="243"/>
      <w:bookmarkEnd w:id="247"/>
      <w:r>
        <w:t>Data Binning</w:t>
      </w:r>
      <w:bookmarkEnd w:id="391"/>
      <w:bookmarkEnd w:id="392"/>
      <w:bookmarkEnd w:id="393"/>
      <w:bookmarkEnd w:id="394"/>
      <w:bookmarkEnd w:id="395"/>
      <w:bookmarkEnd w:id="396"/>
      <w:bookmarkEnd w:id="397"/>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399" w:name="_Ref315267195"/>
      <w:bookmarkStart w:id="400" w:name="_Ref315267343"/>
      <w:r>
        <w:t>Data Binning Using Box Plot with ANOVA</w:t>
      </w:r>
      <w:bookmarkEnd w:id="399"/>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401"/>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401"/>
      <w:r w:rsidR="00861A4B">
        <w:rPr>
          <w:rStyle w:val="CommentReference"/>
        </w:rPr>
        <w:commentReference w:id="401"/>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commentRangeStart w:id="402"/>
      <w:ins w:id="403" w:author="mbradenb" w:date="2013-08-30T09:03:00Z">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285" cy="1993265"/>
                      </a:xfrm>
                      <a:prstGeom prst="rect">
                        <a:avLst/>
                      </a:prstGeom>
                      <a:noFill/>
                    </pic:spPr>
                  </pic:pic>
                </a:graphicData>
              </a:graphic>
            </wp:inline>
          </w:drawing>
        </w:r>
        <w:commentRangeEnd w:id="402"/>
        <w:r w:rsidR="00861A4B">
          <w:rPr>
            <w:rStyle w:val="CommentReference"/>
          </w:rPr>
          <w:commentReference w:id="402"/>
        </w:r>
      </w:ins>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748625" cy="2587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tblPr>
      <w:tblGrid>
        <w:gridCol w:w="1890"/>
        <w:gridCol w:w="2830"/>
        <w:gridCol w:w="4460"/>
      </w:tblGrid>
      <w:tr w:rsidR="00840D7A" w:rsidTr="00840D7A">
        <w:trPr>
          <w:cnfStyle w:val="10000000000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404" w:name="_Ref328053970"/>
      <w:r>
        <w:t>Data Binning Using Survival Analysis</w:t>
      </w:r>
      <w:bookmarkEnd w:id="400"/>
      <w:bookmarkEnd w:id="404"/>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fldSimple w:instr=" REF _Ref320874277 \h  \* MERGEFORMAT ">
        <w:r w:rsidR="00097199" w:rsidRPr="00097199">
          <w:rPr>
            <w:rStyle w:val="xRef"/>
          </w:rPr>
          <w:t>Populating the Study Groups</w:t>
        </w:r>
      </w:fldSimple>
      <w:r w:rsidRPr="00A90B0D">
        <w:rPr>
          <w:rStyle w:val="InvisibleOnline"/>
        </w:rPr>
        <w:t xml:space="preserve"> on </w:t>
      </w:r>
      <w:commentRangeStart w:id="405"/>
      <w:r w:rsidRPr="00A90B0D">
        <w:rPr>
          <w:rStyle w:val="InvisibleOnline"/>
        </w:rPr>
        <w:t xml:space="preserve">page </w:t>
      </w:r>
      <w:r w:rsidR="001B1707" w:rsidRPr="00A90B0D">
        <w:rPr>
          <w:rStyle w:val="InvisibleOnline"/>
        </w:rPr>
        <w:fldChar w:fldCharType="begin"/>
      </w:r>
      <w:r w:rsidRPr="00A90B0D">
        <w:rPr>
          <w:rStyle w:val="InvisibleOnline"/>
        </w:rPr>
        <w:instrText xml:space="preserve"> PAGEREF _Ref320874285 \h </w:instrText>
      </w:r>
      <w:r w:rsidR="001B1707" w:rsidRPr="00A90B0D">
        <w:rPr>
          <w:rStyle w:val="InvisibleOnline"/>
        </w:rPr>
      </w:r>
      <w:r w:rsidR="001B1707" w:rsidRPr="00A90B0D">
        <w:rPr>
          <w:rStyle w:val="InvisibleOnline"/>
        </w:rPr>
        <w:fldChar w:fldCharType="separate"/>
      </w:r>
      <w:r w:rsidR="00097199">
        <w:rPr>
          <w:rStyle w:val="InvisibleOnline"/>
          <w:noProof/>
        </w:rPr>
        <w:t>35</w:t>
      </w:r>
      <w:r w:rsidR="001B1707" w:rsidRPr="00A90B0D">
        <w:rPr>
          <w:rStyle w:val="InvisibleOnline"/>
        </w:rPr>
        <w:fldChar w:fldCharType="end"/>
      </w:r>
      <w:commentRangeEnd w:id="405"/>
      <w:r w:rsidR="000637A9">
        <w:rPr>
          <w:rStyle w:val="CommentReference"/>
        </w:rPr>
        <w:commentReference w:id="405"/>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commentRangeStart w:id="406"/>
      <w:ins w:id="407" w:author="mbradenb" w:date="2013-08-30T09:13:00Z">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1935" cy="1975485"/>
                      </a:xfrm>
                      <a:prstGeom prst="rect">
                        <a:avLst/>
                      </a:prstGeom>
                      <a:noFill/>
                    </pic:spPr>
                  </pic:pic>
                </a:graphicData>
              </a:graphic>
            </wp:inline>
          </w:drawing>
        </w:r>
        <w:commentRangeEnd w:id="406"/>
        <w:r w:rsidR="004F7A9F">
          <w:rPr>
            <w:rStyle w:val="CommentReference"/>
          </w:rPr>
          <w:commentReference w:id="406"/>
        </w:r>
      </w:ins>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tblPr>
      <w:tblGrid>
        <w:gridCol w:w="1675"/>
        <w:gridCol w:w="1356"/>
        <w:gridCol w:w="3179"/>
        <w:gridCol w:w="2268"/>
      </w:tblGrid>
      <w:tr w:rsidR="00BC6E77" w:rsidTr="00BC6E77">
        <w:trPr>
          <w:cnfStyle w:val="10000000000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460" r="84055" b="-231"/>
                    <a:stretch/>
                  </pic:blipFill>
                  <pic:spPr bwMode="auto">
                    <a:xfrm>
                      <a:off x="0" y="0"/>
                      <a:ext cx="1136800" cy="3929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tblPr>
      <w:tblGrid>
        <w:gridCol w:w="1998"/>
        <w:gridCol w:w="2560"/>
        <w:gridCol w:w="4280"/>
      </w:tblGrid>
      <w:tr w:rsidR="00BC6E77" w:rsidTr="00BC6E77">
        <w:trPr>
          <w:cnfStyle w:val="10000000000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408" w:name="_Ref320095674"/>
      <w:bookmarkStart w:id="409" w:name="_Ref320095679"/>
      <w:bookmarkStart w:id="410" w:name="_Toc322517859"/>
      <w:bookmarkStart w:id="411" w:name="_Toc328749562"/>
      <w:bookmarkStart w:id="412" w:name="_Toc313364687"/>
      <w:bookmarkStart w:id="413" w:name="_Ref313444579"/>
      <w:bookmarkStart w:id="414" w:name="_Ref313444590"/>
      <w:bookmarkStart w:id="415" w:name="_Ref313444968"/>
      <w:bookmarkStart w:id="416" w:name="_Ref313444973"/>
      <w:bookmarkStart w:id="417" w:name="_Ref313449392"/>
      <w:bookmarkStart w:id="418" w:name="_Ref313449398"/>
      <w:bookmarkStart w:id="419" w:name="_Ref313449455"/>
      <w:bookmarkStart w:id="420" w:name="_Ref313449457"/>
      <w:bookmarkStart w:id="421" w:name="_Ref313449469"/>
      <w:bookmarkStart w:id="422" w:name="_Ref313449539"/>
      <w:bookmarkStart w:id="423" w:name="_Ref313449545"/>
      <w:bookmarkStart w:id="424" w:name="_Ref313449584"/>
      <w:bookmarkStart w:id="425" w:name="_Ref313449589"/>
      <w:bookmarkStart w:id="426" w:name="_Ref313449618"/>
      <w:bookmarkStart w:id="427" w:name="_Ref313449622"/>
      <w:bookmarkStart w:id="428" w:name="_Ref313450422"/>
      <w:bookmarkStart w:id="429" w:name="_Ref313450485"/>
      <w:bookmarkStart w:id="430" w:name="_Ref313450908"/>
      <w:bookmarkStart w:id="431" w:name="_Ref315430290"/>
      <w:bookmarkStart w:id="432" w:name="_Ref315430295"/>
      <w:bookmarkStart w:id="433" w:name="_Ref315430368"/>
      <w:bookmarkStart w:id="434" w:name="_Ref315430374"/>
      <w:bookmarkStart w:id="435" w:name="_Ref315339797"/>
      <w:r>
        <w:lastRenderedPageBreak/>
        <w:t>High Dimensional Data</w:t>
      </w:r>
      <w:bookmarkEnd w:id="408"/>
      <w:bookmarkEnd w:id="409"/>
      <w:bookmarkEnd w:id="410"/>
      <w:bookmarkEnd w:id="411"/>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tblPr>
      <w:tblGrid>
        <w:gridCol w:w="2168"/>
        <w:gridCol w:w="6328"/>
      </w:tblGrid>
      <w:tr w:rsidR="00BC6E77" w:rsidTr="00BC6E77">
        <w:trPr>
          <w:cnfStyle w:val="10000000000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50" w:history="1">
              <w:r>
                <w:rPr>
                  <w:rStyle w:val="Hyperlink"/>
                </w:rPr>
                <w:t>http://www.genetics.ucla.edu/labs</w:t>
              </w:r>
              <w:r>
                <w:rPr>
                  <w:rStyle w:val="Hyperlink"/>
                </w:rPr>
                <w:t>/</w:t>
              </w:r>
              <w:r>
                <w:rPr>
                  <w:rStyle w:val="Hyperlink"/>
                </w:rPr>
                <w:t>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436" w:name="_Toc322517860"/>
      <w:bookmarkStart w:id="437" w:name="_Toc328749563"/>
      <w:r>
        <w:lastRenderedPageBreak/>
        <w:t>Other Features</w:t>
      </w:r>
      <w:bookmarkEnd w:id="436"/>
      <w:bookmarkEnd w:id="437"/>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438" w:name="_Ref316392735"/>
      <w:bookmarkStart w:id="439" w:name="_Toc322517861"/>
      <w:bookmarkStart w:id="440" w:name="_Toc328749564"/>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commentRangeStart w:id="441"/>
      <w:r>
        <w:t>The Jobs Tab</w:t>
      </w:r>
      <w:bookmarkEnd w:id="398"/>
      <w:bookmarkEnd w:id="435"/>
      <w:bookmarkEnd w:id="438"/>
      <w:bookmarkEnd w:id="439"/>
      <w:bookmarkEnd w:id="440"/>
      <w:commentRangeEnd w:id="441"/>
      <w:r w:rsidR="00211B4E">
        <w:rPr>
          <w:rStyle w:val="CommentReference"/>
          <w:rFonts w:ascii="Verdana" w:hAnsi="Verdana"/>
          <w:b w:val="0"/>
          <w:bCs w:val="0"/>
          <w:color w:val="auto"/>
        </w:rPr>
        <w:commentReference w:id="441"/>
      </w:r>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442" w:name="_Toc297057931"/>
      <w:bookmarkStart w:id="443" w:name="_Toc322517862"/>
      <w:bookmarkStart w:id="444" w:name="_Toc328749565"/>
      <w:r>
        <w:t>Viewing a Logged Job</w:t>
      </w:r>
      <w:bookmarkEnd w:id="442"/>
      <w:bookmarkEnd w:id="443"/>
      <w:bookmarkEnd w:id="444"/>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srcRect l="33789"/>
                    <a:stretch/>
                  </pic:blipFill>
                  <pic:spPr bwMode="auto">
                    <a:xfrm>
                      <a:off x="0" y="0"/>
                      <a:ext cx="3228571" cy="2571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BC6E77">
      <w:pPr>
        <w:pStyle w:val="ListNumber"/>
        <w:numPr>
          <w:ilvl w:val="0"/>
          <w:numId w:val="0"/>
        </w:numPr>
        <w:ind w:left="360"/>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4930" cy="1068773"/>
                    </a:xfrm>
                    <a:prstGeom prst="rect">
                      <a:avLst/>
                    </a:prstGeom>
                    <a:noFill/>
                    <a:ln>
                      <a:noFill/>
                    </a:ln>
                  </pic:spPr>
                </pic:pic>
              </a:graphicData>
            </a:graphic>
          </wp:inline>
        </w:drawing>
      </w:r>
    </w:p>
    <w:p w:rsidR="00126CF6" w:rsidRDefault="00126CF6"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BC6E77">
          <w:headerReference w:type="even" r:id="rId159"/>
          <w:headerReference w:type="default" r:id="rId160"/>
          <w:footerReference w:type="even" r:id="rId161"/>
          <w:footerReference w:type="default" r:id="rId162"/>
          <w:headerReference w:type="first" r:id="rId163"/>
          <w:footerReference w:type="first" r:id="rId164"/>
          <w:type w:val="oddPage"/>
          <w:pgSz w:w="12240" w:h="15840" w:code="1"/>
          <w:pgMar w:top="1440" w:right="1800" w:bottom="1440" w:left="1800" w:header="708" w:footer="708" w:gutter="0"/>
          <w:cols w:space="708"/>
          <w:titlePg/>
          <w:docGrid w:linePitch="360"/>
        </w:sectPr>
      </w:pPr>
    </w:p>
    <w:p w:rsidR="00BC6E77" w:rsidRPr="002A5080" w:rsidDel="008206D6" w:rsidRDefault="00BC6E77" w:rsidP="00BC6E77">
      <w:pPr>
        <w:pStyle w:val="ChapterNumber"/>
        <w:rPr>
          <w:del w:id="445" w:author="mbradenb" w:date="2013-08-30T09:34:00Z"/>
        </w:rPr>
      </w:pPr>
      <w:del w:id="446" w:author="mbradenb" w:date="2013-08-30T09:34:00Z">
        <w:r w:rsidRPr="002A5080" w:rsidDel="008206D6">
          <w:lastRenderedPageBreak/>
          <w:delText>Chapter</w:delText>
        </w:r>
        <w:r w:rsidDel="008206D6">
          <w:delText> </w:delText>
        </w:r>
        <w:r w:rsidR="001B1707" w:rsidDel="008206D6">
          <w:fldChar w:fldCharType="begin"/>
        </w:r>
        <w:r w:rsidR="00EA7019" w:rsidDel="008206D6">
          <w:delInstrText xml:space="preserve"> SEQ  "Chapter Number" \* MERGEFORMAT</w:delInstrText>
        </w:r>
        <w:r w:rsidR="001B1707" w:rsidDel="008206D6">
          <w:fldChar w:fldCharType="separate"/>
        </w:r>
        <w:r w:rsidR="00097199" w:rsidDel="008206D6">
          <w:rPr>
            <w:noProof/>
          </w:rPr>
          <w:delText>4</w:delText>
        </w:r>
        <w:r w:rsidR="001B1707" w:rsidDel="008206D6">
          <w:rPr>
            <w:noProof/>
          </w:rPr>
          <w:fldChar w:fldCharType="end"/>
        </w:r>
      </w:del>
    </w:p>
    <w:p w:rsidR="00BC6E77" w:rsidRPr="002A5080" w:rsidDel="008206D6" w:rsidRDefault="00BC6E77" w:rsidP="00BC6E77">
      <w:pPr>
        <w:pStyle w:val="Heading1"/>
        <w:rPr>
          <w:del w:id="447" w:author="mbradenb" w:date="2013-08-30T09:34:00Z"/>
        </w:rPr>
      </w:pPr>
      <w:bookmarkStart w:id="448" w:name="_Toc322517863"/>
      <w:bookmarkStart w:id="449" w:name="_Toc328749566"/>
      <w:del w:id="450" w:author="mbradenb" w:date="2013-08-30T09:34:00Z">
        <w:r w:rsidRPr="002A5080" w:rsidDel="008206D6">
          <w:rPr>
            <w:rStyle w:val="InvisibleChap-Appx"/>
          </w:rPr>
          <w:delText xml:space="preserve">Chapter </w:delText>
        </w:r>
        <w:r w:rsidR="001B1707" w:rsidRPr="002A5080" w:rsidDel="008206D6">
          <w:rPr>
            <w:rStyle w:val="InvisibleChap-Appx"/>
          </w:rPr>
          <w:fldChar w:fldCharType="begin"/>
        </w:r>
        <w:r w:rsidRPr="002A5080" w:rsidDel="008206D6">
          <w:rPr>
            <w:rStyle w:val="InvisibleChap-Appx"/>
          </w:rPr>
          <w:delInstrText xml:space="preserve"> SEQ  "Hidden Chapter Number" \* CHARFORMAT</w:delInstrText>
        </w:r>
        <w:r w:rsidR="001B1707" w:rsidRPr="002A5080" w:rsidDel="008206D6">
          <w:rPr>
            <w:rStyle w:val="InvisibleChap-Appx"/>
          </w:rPr>
          <w:fldChar w:fldCharType="separate"/>
        </w:r>
        <w:r w:rsidR="00097199" w:rsidDel="008206D6">
          <w:rPr>
            <w:rStyle w:val="InvisibleChap-Appx"/>
            <w:noProof/>
          </w:rPr>
          <w:delText>4</w:delText>
        </w:r>
        <w:r w:rsidR="001B1707" w:rsidRPr="002A5080" w:rsidDel="008206D6">
          <w:rPr>
            <w:rStyle w:val="InvisibleChap-Appx"/>
          </w:rPr>
          <w:fldChar w:fldCharType="end"/>
        </w:r>
        <w:r w:rsidRPr="002A5080" w:rsidDel="008206D6">
          <w:rPr>
            <w:rStyle w:val="InvisibleChap-Appx"/>
          </w:rPr>
          <w:delText xml:space="preserve">:  </w:delText>
        </w:r>
        <w:r w:rsidDel="008206D6">
          <w:delText>Sample Explorer</w:delText>
        </w:r>
        <w:bookmarkEnd w:id="448"/>
        <w:bookmarkEnd w:id="449"/>
      </w:del>
    </w:p>
    <w:p w:rsidR="00BC6E77" w:rsidDel="008206D6" w:rsidRDefault="00BC6E77" w:rsidP="00BC6E77">
      <w:pPr>
        <w:rPr>
          <w:del w:id="451" w:author="mbradenb" w:date="2013-08-30T09:34:00Z"/>
        </w:rPr>
      </w:pPr>
      <w:del w:id="452" w:author="mbradenb" w:date="2013-08-30T09:34:00Z">
        <w:r w:rsidDel="008206D6">
          <w:delText>Sample Explorer lets you search for tissue and blood samples of interest so that you can learn more about the samples; for example, you can look up sample IDs and locate the study that produced the samples in the Dataset Explorer.</w:delText>
        </w:r>
      </w:del>
    </w:p>
    <w:p w:rsidR="00BC6E77" w:rsidDel="008206D6" w:rsidRDefault="00BC6E77" w:rsidP="00BC6E77">
      <w:pPr>
        <w:rPr>
          <w:del w:id="453" w:author="mbradenb" w:date="2013-08-30T09:34:00Z"/>
        </w:rPr>
      </w:pPr>
      <w:del w:id="454" w:author="mbradenb" w:date="2013-08-30T09:34:00Z">
        <w:r w:rsidDel="008206D6">
          <w:delText>The Sample Explorer window has two panes:</w:delText>
        </w:r>
      </w:del>
    </w:p>
    <w:p w:rsidR="00BC6E77" w:rsidRPr="00DF3DF8" w:rsidDel="008206D6" w:rsidRDefault="00BC6E77" w:rsidP="00BC6E77">
      <w:pPr>
        <w:pStyle w:val="ListBullet"/>
        <w:numPr>
          <w:ilvl w:val="0"/>
          <w:numId w:val="2"/>
        </w:numPr>
        <w:rPr>
          <w:del w:id="455" w:author="mbradenb" w:date="2013-08-30T09:34:00Z"/>
          <w:rStyle w:val="Bold"/>
        </w:rPr>
      </w:pPr>
      <w:del w:id="456" w:author="mbradenb" w:date="2013-08-30T09:34:00Z">
        <w:r w:rsidRPr="00DF3DF8" w:rsidDel="008206D6">
          <w:rPr>
            <w:rStyle w:val="Bold"/>
          </w:rPr>
          <w:delText>Right pane – Select a primary search filter</w:delText>
        </w:r>
      </w:del>
    </w:p>
    <w:p w:rsidR="00BC6E77" w:rsidRPr="00695356" w:rsidDel="008206D6" w:rsidRDefault="00BC6E77" w:rsidP="00BC6E77">
      <w:pPr>
        <w:pStyle w:val="NormalIndent"/>
        <w:rPr>
          <w:del w:id="457" w:author="mbradenb" w:date="2013-08-30T09:34:00Z"/>
        </w:rPr>
      </w:pPr>
      <w:del w:id="458" w:author="mbradenb" w:date="2013-08-30T09:34:00Z">
        <w:r w:rsidDel="008206D6">
          <w:delText xml:space="preserve">Lets you begin to search for samples.  For information, see </w:delText>
        </w:r>
        <w:r w:rsidR="001B1707" w:rsidRPr="00DF3DF8" w:rsidDel="008206D6">
          <w:rPr>
            <w:rStyle w:val="xRef"/>
          </w:rPr>
          <w:fldChar w:fldCharType="begin"/>
        </w:r>
        <w:r w:rsidRPr="00DF3DF8" w:rsidDel="008206D6">
          <w:rPr>
            <w:rStyle w:val="xRef"/>
          </w:rPr>
          <w:delInstrText xml:space="preserve"> REF _Ref295896854 \h </w:delInstrText>
        </w:r>
        <w:r w:rsidDel="008206D6">
          <w:rPr>
            <w:rStyle w:val="xRef"/>
          </w:rPr>
          <w:delInstrText xml:space="preserve"> \* MERGEFORMAT </w:delInstrText>
        </w:r>
        <w:r w:rsidR="001B1707" w:rsidRPr="00DF3DF8" w:rsidDel="008206D6">
          <w:rPr>
            <w:rStyle w:val="xRef"/>
          </w:rPr>
        </w:r>
        <w:r w:rsidR="001B1707" w:rsidRPr="00DF3DF8" w:rsidDel="008206D6">
          <w:rPr>
            <w:rStyle w:val="xRef"/>
          </w:rPr>
          <w:fldChar w:fldCharType="separate"/>
        </w:r>
        <w:r w:rsidR="00097199" w:rsidRPr="00097199" w:rsidDel="008206D6">
          <w:rPr>
            <w:rStyle w:val="xRef"/>
          </w:rPr>
          <w:delText>Select a Primary Search Filter</w:delText>
        </w:r>
        <w:r w:rsidR="001B1707" w:rsidRPr="00DF3DF8" w:rsidDel="008206D6">
          <w:rPr>
            <w:rStyle w:val="xRef"/>
          </w:rPr>
          <w:fldChar w:fldCharType="end"/>
        </w:r>
        <w:r w:rsidRPr="00DF3DF8" w:rsidDel="008206D6">
          <w:rPr>
            <w:rStyle w:val="InvisibleOnline"/>
          </w:rPr>
          <w:delText xml:space="preserve"> below</w:delText>
        </w:r>
        <w:r w:rsidDel="008206D6">
          <w:delText>.</w:delText>
        </w:r>
      </w:del>
    </w:p>
    <w:p w:rsidR="00BC6E77" w:rsidRPr="00DF3DF8" w:rsidDel="008206D6" w:rsidRDefault="00BC6E77" w:rsidP="00BC6E77">
      <w:pPr>
        <w:pStyle w:val="ListBullet"/>
        <w:numPr>
          <w:ilvl w:val="0"/>
          <w:numId w:val="2"/>
        </w:numPr>
        <w:rPr>
          <w:del w:id="459" w:author="mbradenb" w:date="2013-08-30T09:34:00Z"/>
          <w:rStyle w:val="Bold"/>
        </w:rPr>
      </w:pPr>
      <w:del w:id="460" w:author="mbradenb" w:date="2013-08-30T09:34:00Z">
        <w:r w:rsidRPr="00DF3DF8" w:rsidDel="008206D6">
          <w:rPr>
            <w:rStyle w:val="Bold"/>
          </w:rPr>
          <w:delText>Left pane – Recent Updates</w:delText>
        </w:r>
      </w:del>
    </w:p>
    <w:p w:rsidR="00BC6E77" w:rsidDel="008206D6" w:rsidRDefault="00BC6E77" w:rsidP="00BC6E77">
      <w:pPr>
        <w:pStyle w:val="NormalIndent"/>
        <w:rPr>
          <w:del w:id="461" w:author="mbradenb" w:date="2013-08-30T09:34:00Z"/>
        </w:rPr>
      </w:pPr>
      <w:del w:id="462" w:author="mbradenb" w:date="2013-08-30T09:34:00Z">
        <w:r w:rsidDel="008206D6">
          <w:delText xml:space="preserve">Lists up to ten of the most recent sample updates in the database.  </w:delText>
        </w:r>
      </w:del>
    </w:p>
    <w:p w:rsidR="00BC6E77" w:rsidRPr="00695356" w:rsidDel="008206D6" w:rsidRDefault="00BC6E77" w:rsidP="00BC6E77">
      <w:pPr>
        <w:pStyle w:val="NormalIndent"/>
        <w:rPr>
          <w:del w:id="463" w:author="mbradenb" w:date="2013-08-30T09:34:00Z"/>
        </w:rPr>
      </w:pPr>
      <w:del w:id="464" w:author="mbradenb" w:date="2013-08-30T09:34:00Z">
        <w:r w:rsidDel="008206D6">
          <w:delText>For information about a sample update, including the number and source of updated records, click the item in the list.</w:delText>
        </w:r>
      </w:del>
    </w:p>
    <w:p w:rsidR="00BC6E77" w:rsidDel="008206D6" w:rsidRDefault="00BC6E77" w:rsidP="00BC6E77">
      <w:pPr>
        <w:pStyle w:val="Heading2"/>
        <w:rPr>
          <w:del w:id="465" w:author="mbradenb" w:date="2013-08-30T09:34:00Z"/>
        </w:rPr>
      </w:pPr>
      <w:bookmarkStart w:id="466" w:name="_Select_a_Primary"/>
      <w:bookmarkStart w:id="467" w:name="_Ref295896854"/>
      <w:bookmarkStart w:id="468" w:name="_Toc296062718"/>
      <w:bookmarkStart w:id="469" w:name="_Toc297057933"/>
      <w:bookmarkStart w:id="470" w:name="_Toc322517864"/>
      <w:bookmarkStart w:id="471" w:name="_Toc328749567"/>
      <w:bookmarkEnd w:id="466"/>
      <w:del w:id="472" w:author="mbradenb" w:date="2013-08-30T09:34:00Z">
        <w:r w:rsidDel="008206D6">
          <w:delText>Select a Primary Search Filter</w:delText>
        </w:r>
        <w:bookmarkEnd w:id="467"/>
        <w:bookmarkEnd w:id="468"/>
        <w:bookmarkEnd w:id="469"/>
        <w:bookmarkEnd w:id="470"/>
        <w:bookmarkEnd w:id="471"/>
      </w:del>
    </w:p>
    <w:p w:rsidR="00BC6E77" w:rsidDel="008206D6" w:rsidRDefault="00BC6E77" w:rsidP="00BC6E77">
      <w:pPr>
        <w:rPr>
          <w:del w:id="473" w:author="mbradenb" w:date="2013-08-30T09:34:00Z"/>
        </w:rPr>
      </w:pPr>
      <w:del w:id="474" w:author="mbradenb" w:date="2013-08-30T09:34:00Z">
        <w:r w:rsidDel="008206D6">
          <w:delText>This pane of the Sample Explorer window lets you initiate a search for samples by selecting the primary search filter.</w:delText>
        </w:r>
        <w:r w:rsidRPr="00871372" w:rsidDel="008206D6">
          <w:delText xml:space="preserve"> </w:delText>
        </w:r>
        <w:r w:rsidDel="008206D6">
          <w:delText>After you select a search filter, a second Sample Explorer window appears where you can view the search results and refine the search by selecting additional filters.</w:delText>
        </w:r>
      </w:del>
    </w:p>
    <w:p w:rsidR="00BC6E77" w:rsidDel="008206D6" w:rsidRDefault="00BC6E77" w:rsidP="00BC6E77">
      <w:pPr>
        <w:spacing w:after="140"/>
        <w:rPr>
          <w:del w:id="475" w:author="mbradenb" w:date="2013-08-30T09:34:00Z"/>
        </w:rPr>
      </w:pPr>
      <w:del w:id="476" w:author="mbradenb" w:date="2013-08-30T09:34:00Z">
        <w:r w:rsidDel="008206D6">
          <w:delText>Search filters are organized in the following categories:</w:delText>
        </w:r>
      </w:del>
    </w:p>
    <w:p w:rsidR="00BC6E77" w:rsidDel="008206D6" w:rsidRDefault="00BC6E77" w:rsidP="00BC6E77">
      <w:pPr>
        <w:pStyle w:val="ListBullet"/>
        <w:numPr>
          <w:ilvl w:val="0"/>
          <w:numId w:val="2"/>
        </w:numPr>
        <w:rPr>
          <w:del w:id="477" w:author="mbradenb" w:date="2013-08-30T09:34:00Z"/>
        </w:rPr>
      </w:pPr>
      <w:del w:id="478" w:author="mbradenb" w:date="2013-08-30T09:34:00Z">
        <w:r w:rsidDel="008206D6">
          <w:rPr>
            <w:b/>
          </w:rPr>
          <w:delText>Data Type</w:delText>
        </w:r>
        <w:r w:rsidDel="008206D6">
          <w:delText xml:space="preserve"> – The type of data associated with the samples</w:delText>
        </w:r>
      </w:del>
    </w:p>
    <w:p w:rsidR="00BC6E77" w:rsidDel="008206D6" w:rsidRDefault="00BC6E77" w:rsidP="00BC6E77">
      <w:pPr>
        <w:pStyle w:val="ListBullet"/>
        <w:numPr>
          <w:ilvl w:val="0"/>
          <w:numId w:val="2"/>
        </w:numPr>
        <w:rPr>
          <w:del w:id="479" w:author="mbradenb" w:date="2013-08-30T09:34:00Z"/>
        </w:rPr>
      </w:pPr>
      <w:del w:id="480" w:author="mbradenb" w:date="2013-08-30T09:34:00Z">
        <w:r w:rsidRPr="00542FD8" w:rsidDel="008206D6">
          <w:rPr>
            <w:b/>
          </w:rPr>
          <w:delText>Pathology</w:delText>
        </w:r>
        <w:r w:rsidDel="008206D6">
          <w:delText xml:space="preserve"> – The type of disease associated with the samples</w:delText>
        </w:r>
      </w:del>
    </w:p>
    <w:p w:rsidR="00BC6E77" w:rsidDel="008206D6" w:rsidRDefault="00BC6E77" w:rsidP="00BC6E77">
      <w:pPr>
        <w:pStyle w:val="ListBullet"/>
        <w:numPr>
          <w:ilvl w:val="0"/>
          <w:numId w:val="2"/>
        </w:numPr>
        <w:rPr>
          <w:del w:id="481" w:author="mbradenb" w:date="2013-08-30T09:34:00Z"/>
        </w:rPr>
      </w:pPr>
      <w:del w:id="482" w:author="mbradenb" w:date="2013-08-30T09:34:00Z">
        <w:r w:rsidRPr="00542FD8" w:rsidDel="008206D6">
          <w:rPr>
            <w:b/>
          </w:rPr>
          <w:delText>Tissue</w:delText>
        </w:r>
        <w:r w:rsidDel="008206D6">
          <w:delText xml:space="preserve"> – The physical source of the samples, such as liver or colon tissue</w:delText>
        </w:r>
      </w:del>
    </w:p>
    <w:p w:rsidR="00BC6E77" w:rsidDel="008206D6" w:rsidRDefault="00BC6E77" w:rsidP="00BC6E77">
      <w:pPr>
        <w:pStyle w:val="ListBullet"/>
        <w:numPr>
          <w:ilvl w:val="0"/>
          <w:numId w:val="2"/>
        </w:numPr>
        <w:rPr>
          <w:del w:id="483" w:author="mbradenb" w:date="2013-08-30T09:34:00Z"/>
        </w:rPr>
      </w:pPr>
      <w:del w:id="484" w:author="mbradenb" w:date="2013-08-30T09:34:00Z">
        <w:r w:rsidRPr="00542FD8" w:rsidDel="008206D6">
          <w:rPr>
            <w:b/>
          </w:rPr>
          <w:delText>Dataset</w:delText>
        </w:r>
        <w:r w:rsidDel="008206D6">
          <w:delText xml:space="preserve"> – The study that generated the samples</w:delText>
        </w:r>
      </w:del>
    </w:p>
    <w:p w:rsidR="00BC6E77" w:rsidDel="008206D6" w:rsidRDefault="00BC6E77" w:rsidP="00BC6E77">
      <w:pPr>
        <w:rPr>
          <w:del w:id="485" w:author="mbradenb" w:date="2013-08-30T09:34:00Z"/>
        </w:rPr>
      </w:pPr>
      <w:del w:id="486" w:author="mbradenb" w:date="2013-08-30T09:34:00Z">
        <w:r w:rsidDel="008206D6">
          <w:delText>Note that the number of samples that are associated with a filter appear in parentheses after the filter name.</w:delText>
        </w:r>
      </w:del>
    </w:p>
    <w:p w:rsidR="00BC6E77" w:rsidDel="008206D6" w:rsidRDefault="00BC6E77" w:rsidP="00BC6E77">
      <w:pPr>
        <w:rPr>
          <w:del w:id="487" w:author="mbradenb" w:date="2013-08-30T09:34:00Z"/>
        </w:rPr>
      </w:pPr>
      <w:del w:id="488" w:author="mbradenb" w:date="2013-08-30T09:34:00Z">
        <w:r w:rsidDel="008206D6">
          <w:delText>You can select a select a primary filter by searching or by browsing for the filter.</w:delText>
        </w:r>
      </w:del>
    </w:p>
    <w:p w:rsidR="00BC6E77" w:rsidDel="008206D6" w:rsidRDefault="00BC6E77" w:rsidP="00BC6E77">
      <w:pPr>
        <w:pStyle w:val="ListNumStart"/>
        <w:numPr>
          <w:ilvl w:val="0"/>
          <w:numId w:val="9"/>
        </w:numPr>
        <w:rPr>
          <w:del w:id="489" w:author="mbradenb" w:date="2013-08-30T09:34:00Z"/>
        </w:rPr>
      </w:pPr>
      <w:del w:id="490" w:author="mbradenb" w:date="2013-08-30T09:34:00Z">
        <w:r w:rsidDel="008206D6">
          <w:lastRenderedPageBreak/>
          <w:delText>To search for a primary search filter:</w:delText>
        </w:r>
      </w:del>
    </w:p>
    <w:p w:rsidR="00BC6E77" w:rsidRPr="004E3CFC" w:rsidDel="008206D6" w:rsidRDefault="00BC6E77" w:rsidP="00BC6E77">
      <w:pPr>
        <w:pStyle w:val="ListNumber"/>
        <w:keepNext/>
        <w:numPr>
          <w:ilvl w:val="1"/>
          <w:numId w:val="9"/>
        </w:numPr>
        <w:rPr>
          <w:del w:id="491" w:author="mbradenb" w:date="2013-08-30T09:34:00Z"/>
        </w:rPr>
      </w:pPr>
      <w:del w:id="492" w:author="mbradenb" w:date="2013-08-30T09:34:00Z">
        <w:r w:rsidDel="008206D6">
          <w:delText>C</w:delText>
        </w:r>
        <w:r w:rsidRPr="004E3CFC" w:rsidDel="008206D6">
          <w:delText>lick the search f</w:delText>
        </w:r>
        <w:r w:rsidDel="008206D6">
          <w:delText xml:space="preserve">ilter category to search within, or accept the default of </w:delText>
        </w:r>
        <w:r w:rsidRPr="00DF3DF8" w:rsidDel="008206D6">
          <w:rPr>
            <w:rStyle w:val="Bold"/>
          </w:rPr>
          <w:delText>All</w:delText>
        </w:r>
        <w:r w:rsidDel="008206D6">
          <w:delText xml:space="preserve"> categories:</w:delText>
        </w:r>
      </w:del>
    </w:p>
    <w:p w:rsidR="00BC6E77" w:rsidDel="008206D6" w:rsidRDefault="007A132E" w:rsidP="00BC6E77">
      <w:pPr>
        <w:ind w:left="360"/>
        <w:rPr>
          <w:del w:id="493" w:author="mbradenb" w:date="2013-08-30T09:34:00Z"/>
        </w:rPr>
      </w:pPr>
      <w:del w:id="494" w:author="mbradenb" w:date="2013-08-30T09:34:00Z">
        <w:r>
          <w:rPr>
            <w:noProof/>
          </w:rPr>
          <w:drawing>
            <wp:inline distT="0" distB="0" distL="0" distR="0">
              <wp:extent cx="4747895" cy="1188720"/>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5" cstate="print"/>
                      <a:stretch>
                        <a:fillRect/>
                      </a:stretch>
                    </pic:blipFill>
                    <pic:spPr>
                      <a:xfrm>
                        <a:off x="0" y="0"/>
                        <a:ext cx="4747895" cy="1188720"/>
                      </a:xfrm>
                      <a:prstGeom prst="rect">
                        <a:avLst/>
                      </a:prstGeom>
                    </pic:spPr>
                  </pic:pic>
                </a:graphicData>
              </a:graphic>
            </wp:inline>
          </w:drawing>
        </w:r>
      </w:del>
    </w:p>
    <w:p w:rsidR="00BC6E77" w:rsidDel="008206D6" w:rsidRDefault="00BC6E77" w:rsidP="00BC6E77">
      <w:pPr>
        <w:pStyle w:val="ListNumber"/>
        <w:numPr>
          <w:ilvl w:val="1"/>
          <w:numId w:val="9"/>
        </w:numPr>
        <w:rPr>
          <w:del w:id="495" w:author="mbradenb" w:date="2013-08-30T09:34:00Z"/>
        </w:rPr>
      </w:pPr>
      <w:del w:id="496" w:author="mbradenb" w:date="2013-08-30T09:34:00Z">
        <w:r w:rsidRPr="004E3CFC" w:rsidDel="008206D6">
          <w:delText xml:space="preserve">Type part or all of the filter name into the </w:delText>
        </w:r>
        <w:r w:rsidRPr="00B41A25" w:rsidDel="008206D6">
          <w:rPr>
            <w:rStyle w:val="Bold"/>
          </w:rPr>
          <w:delText>Search</w:delText>
        </w:r>
        <w:r w:rsidRPr="004E3CFC" w:rsidDel="008206D6">
          <w:delText xml:space="preserve"> field.</w:delText>
        </w:r>
      </w:del>
    </w:p>
    <w:p w:rsidR="00BC6E77" w:rsidDel="008206D6" w:rsidRDefault="00BC6E77" w:rsidP="00BC6E77">
      <w:pPr>
        <w:pStyle w:val="NormalIndent"/>
        <w:rPr>
          <w:del w:id="497" w:author="mbradenb" w:date="2013-08-30T09:34:00Z"/>
        </w:rPr>
      </w:pPr>
      <w:del w:id="498" w:author="mbradenb" w:date="2013-08-30T09:34:00Z">
        <w:r w:rsidDel="008206D6">
          <w:delText xml:space="preserve">The search engine displays a dropdown list containing all the filters within the selected category that begin with the text you typed. For example, if you type the letter </w:delText>
        </w:r>
        <w:r w:rsidRPr="00DF3DF8" w:rsidDel="008206D6">
          <w:rPr>
            <w:rStyle w:val="Bold"/>
          </w:rPr>
          <w:delText>G</w:delText>
        </w:r>
        <w:r w:rsidDel="008206D6">
          <w:delText xml:space="preserve"> in the </w:delText>
        </w:r>
        <w:r w:rsidRPr="00DF3DF8" w:rsidDel="008206D6">
          <w:rPr>
            <w:rStyle w:val="Bold"/>
          </w:rPr>
          <w:delText>Search</w:delText>
        </w:r>
        <w:r w:rsidDel="008206D6">
          <w:delText xml:space="preserve"> field for an all-category search, you might see this:</w:delText>
        </w:r>
      </w:del>
    </w:p>
    <w:p w:rsidR="00BC6E77" w:rsidDel="008206D6" w:rsidRDefault="007A132E" w:rsidP="00BC6E77">
      <w:pPr>
        <w:pStyle w:val="NormalIndent"/>
        <w:rPr>
          <w:del w:id="499" w:author="mbradenb" w:date="2013-08-30T09:34:00Z"/>
        </w:rPr>
      </w:pPr>
      <w:del w:id="500" w:author="mbradenb" w:date="2013-08-30T09:34:00Z">
        <w:r>
          <w:rPr>
            <w:noProof/>
          </w:rPr>
          <w:drawing>
            <wp:inline distT="0" distB="0" distL="0" distR="0">
              <wp:extent cx="4609465" cy="1580515"/>
              <wp:effectExtent l="0" t="0" r="635" b="635"/>
              <wp:docPr id="159" name="Picture 15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6" cstate="print"/>
                      <a:stretch>
                        <a:fillRect/>
                      </a:stretch>
                    </pic:blipFill>
                    <pic:spPr>
                      <a:xfrm>
                        <a:off x="0" y="0"/>
                        <a:ext cx="4609465" cy="1580515"/>
                      </a:xfrm>
                      <a:prstGeom prst="rect">
                        <a:avLst/>
                      </a:prstGeom>
                    </pic:spPr>
                  </pic:pic>
                </a:graphicData>
              </a:graphic>
            </wp:inline>
          </w:drawing>
        </w:r>
      </w:del>
    </w:p>
    <w:p w:rsidR="00BC6E77" w:rsidDel="008206D6" w:rsidRDefault="00BC6E77" w:rsidP="00BC6E77">
      <w:pPr>
        <w:pStyle w:val="NormalIndent"/>
        <w:rPr>
          <w:del w:id="501" w:author="mbradenb" w:date="2013-08-30T09:34:00Z"/>
        </w:rPr>
      </w:pPr>
      <w:del w:id="502" w:author="mbradenb" w:date="2013-08-30T09:34:00Z">
        <w:r w:rsidDel="008206D6">
          <w:delText xml:space="preserve">Up to 20 filters can be listed. If the filter you want does not appear, type a more complete name in the </w:delText>
        </w:r>
        <w:r w:rsidRPr="00DF3DF8" w:rsidDel="008206D6">
          <w:rPr>
            <w:rStyle w:val="Bold"/>
          </w:rPr>
          <w:delText>Search</w:delText>
        </w:r>
        <w:r w:rsidDel="008206D6">
          <w:delText xml:space="preserve"> field.</w:delText>
        </w:r>
      </w:del>
    </w:p>
    <w:p w:rsidR="00BC6E77" w:rsidDel="008206D6" w:rsidRDefault="00BC6E77" w:rsidP="00BC6E77">
      <w:pPr>
        <w:pStyle w:val="ListNumber"/>
        <w:numPr>
          <w:ilvl w:val="1"/>
          <w:numId w:val="9"/>
        </w:numPr>
        <w:rPr>
          <w:del w:id="503" w:author="mbradenb" w:date="2013-08-30T09:34:00Z"/>
        </w:rPr>
      </w:pPr>
      <w:del w:id="504" w:author="mbradenb" w:date="2013-08-30T09:34:00Z">
        <w:r w:rsidDel="008206D6">
          <w:delText xml:space="preserve">When the filter you want appears in the list, click the filter name. </w:delText>
        </w:r>
      </w:del>
    </w:p>
    <w:p w:rsidR="00BC6E77" w:rsidDel="008206D6" w:rsidRDefault="00BC6E77" w:rsidP="00BC6E77">
      <w:pPr>
        <w:pStyle w:val="NormalIndent"/>
        <w:rPr>
          <w:del w:id="505" w:author="mbradenb" w:date="2013-08-30T09:34:00Z"/>
        </w:rPr>
      </w:pPr>
      <w:del w:id="506" w:author="mbradenb" w:date="2013-08-30T09:34:00Z">
        <w:r w:rsidDel="008206D6">
          <w:delText xml:space="preserve">The search begins immediately, and the results are displayed in a new window (see </w:delText>
        </w:r>
        <w:r w:rsidR="001B1707" w:rsidRPr="0051257E" w:rsidDel="008206D6">
          <w:rPr>
            <w:rStyle w:val="xRef"/>
          </w:rPr>
          <w:fldChar w:fldCharType="begin"/>
        </w:r>
        <w:r w:rsidRPr="0051257E" w:rsidDel="008206D6">
          <w:rPr>
            <w:rStyle w:val="xRef"/>
          </w:rPr>
          <w:delInstrText xml:space="preserve"> REF _Ref296075611 \h </w:delInstrText>
        </w:r>
        <w:r w:rsidDel="008206D6">
          <w:rPr>
            <w:rStyle w:val="xRef"/>
          </w:rPr>
          <w:delInstrText xml:space="preserve"> \* MERGEFORMAT </w:delInstrText>
        </w:r>
        <w:r w:rsidR="001B1707" w:rsidRPr="0051257E" w:rsidDel="008206D6">
          <w:rPr>
            <w:rStyle w:val="xRef"/>
          </w:rPr>
        </w:r>
        <w:r w:rsidR="001B1707" w:rsidRPr="0051257E" w:rsidDel="008206D6">
          <w:rPr>
            <w:rStyle w:val="xRef"/>
          </w:rPr>
          <w:fldChar w:fldCharType="separate"/>
        </w:r>
        <w:r w:rsidR="00097199" w:rsidRPr="00097199" w:rsidDel="008206D6">
          <w:rPr>
            <w:rStyle w:val="xRef"/>
          </w:rPr>
          <w:delText>View and Refine Sample Search Results</w:delText>
        </w:r>
        <w:r w:rsidR="001B1707" w:rsidRPr="0051257E" w:rsidDel="008206D6">
          <w:rPr>
            <w:rStyle w:val="xRef"/>
          </w:rPr>
          <w:fldChar w:fldCharType="end"/>
        </w:r>
        <w:r w:rsidRPr="00A90B0D" w:rsidDel="008206D6">
          <w:rPr>
            <w:rStyle w:val="InvisibleOnline"/>
          </w:rPr>
          <w:delText xml:space="preserve"> on page </w:delText>
        </w:r>
        <w:r w:rsidR="001B1707" w:rsidRPr="00A90B0D" w:rsidDel="008206D6">
          <w:rPr>
            <w:rStyle w:val="InvisibleOnline"/>
          </w:rPr>
          <w:fldChar w:fldCharType="begin"/>
        </w:r>
        <w:r w:rsidRPr="00A90B0D" w:rsidDel="008206D6">
          <w:rPr>
            <w:rStyle w:val="InvisibleOnline"/>
          </w:rPr>
          <w:delInstrText xml:space="preserve"> PAGEREF _Ref296075613 \h </w:delInstrText>
        </w:r>
        <w:r w:rsidR="001B1707" w:rsidRPr="00A90B0D" w:rsidDel="008206D6">
          <w:rPr>
            <w:rStyle w:val="InvisibleOnline"/>
          </w:rPr>
        </w:r>
        <w:r w:rsidR="001B1707" w:rsidRPr="00A90B0D" w:rsidDel="008206D6">
          <w:rPr>
            <w:rStyle w:val="InvisibleOnline"/>
          </w:rPr>
          <w:fldChar w:fldCharType="separate"/>
        </w:r>
        <w:r w:rsidR="00097199" w:rsidDel="008206D6">
          <w:rPr>
            <w:rStyle w:val="InvisibleOnline"/>
            <w:noProof/>
          </w:rPr>
          <w:delText>90</w:delText>
        </w:r>
        <w:r w:rsidR="001B1707" w:rsidRPr="00A90B0D" w:rsidDel="008206D6">
          <w:rPr>
            <w:rStyle w:val="InvisibleOnline"/>
          </w:rPr>
          <w:fldChar w:fldCharType="end"/>
        </w:r>
        <w:r w:rsidDel="008206D6">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507" w:author="mbradenb" w:date="2013-08-30T09:34:00Z"/>
        </w:trPr>
        <w:tc>
          <w:tcPr>
            <w:tcW w:w="1098" w:type="dxa"/>
          </w:tcPr>
          <w:p w:rsidR="00BC6E77" w:rsidDel="008206D6" w:rsidRDefault="007A132E" w:rsidP="00BC6E77">
            <w:pPr>
              <w:jc w:val="center"/>
              <w:rPr>
                <w:del w:id="508" w:author="mbradenb" w:date="2013-08-30T09:34:00Z"/>
              </w:rPr>
            </w:pPr>
            <w:del w:id="509" w:author="mbradenb" w:date="2013-08-30T09:34:00Z">
              <w:r>
                <w:rPr>
                  <w:noProof/>
                </w:rPr>
                <w:drawing>
                  <wp:inline distT="0" distB="0" distL="0" distR="0">
                    <wp:extent cx="338328" cy="274320"/>
                    <wp:effectExtent l="0" t="0" r="5080" b="0"/>
                    <wp:docPr id="165" name="Picture 1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BC6E77" w:rsidRPr="00891F82" w:rsidDel="008206D6" w:rsidRDefault="00BC6E77" w:rsidP="00BC6E77">
            <w:pPr>
              <w:rPr>
                <w:del w:id="510" w:author="mbradenb" w:date="2013-08-30T09:34:00Z"/>
                <w:szCs w:val="20"/>
              </w:rPr>
            </w:pPr>
            <w:del w:id="511" w:author="mbradenb" w:date="2013-08-30T09:34:00Z">
              <w:r w:rsidDel="008206D6">
                <w:rPr>
                  <w:szCs w:val="20"/>
                </w:rPr>
                <w:delText xml:space="preserve">You can only initiate a search by clicking a filter name in the dropdown list. You cannot initiate the search by typing the filter name and pressing the </w:delText>
              </w:r>
              <w:r w:rsidDel="008206D6">
                <w:rPr>
                  <w:b/>
                  <w:szCs w:val="20"/>
                </w:rPr>
                <w:delText>Enter</w:delText>
              </w:r>
              <w:r w:rsidDel="008206D6">
                <w:rPr>
                  <w:szCs w:val="20"/>
                </w:rPr>
                <w:delText xml:space="preserve"> key.</w:delText>
              </w:r>
            </w:del>
          </w:p>
        </w:tc>
      </w:tr>
    </w:tbl>
    <w:p w:rsidR="00BC6E77" w:rsidDel="008206D6" w:rsidRDefault="00BC6E77" w:rsidP="00BC6E77">
      <w:pPr>
        <w:pStyle w:val="ListNumStart"/>
        <w:numPr>
          <w:ilvl w:val="0"/>
          <w:numId w:val="9"/>
        </w:numPr>
        <w:rPr>
          <w:del w:id="512" w:author="mbradenb" w:date="2013-08-30T09:35:00Z"/>
        </w:rPr>
      </w:pPr>
      <w:del w:id="513" w:author="mbradenb" w:date="2013-08-30T09:35:00Z">
        <w:r w:rsidDel="008206D6">
          <w:lastRenderedPageBreak/>
          <w:delText>To browse for a primary search filter:</w:delText>
        </w:r>
      </w:del>
    </w:p>
    <w:p w:rsidR="00BC6E77" w:rsidDel="008206D6" w:rsidRDefault="00BC6E77" w:rsidP="00BC6E77">
      <w:pPr>
        <w:pStyle w:val="ListNumber"/>
        <w:keepNext/>
        <w:numPr>
          <w:ilvl w:val="1"/>
          <w:numId w:val="9"/>
        </w:numPr>
        <w:rPr>
          <w:del w:id="514" w:author="mbradenb" w:date="2013-08-30T09:35:00Z"/>
        </w:rPr>
      </w:pPr>
      <w:del w:id="515" w:author="mbradenb" w:date="2013-08-30T09:35:00Z">
        <w:r w:rsidDel="008206D6">
          <w:delText xml:space="preserve">Click a filter name in one of the category browser boxes displayed below the </w:delText>
        </w:r>
        <w:r w:rsidDel="008206D6">
          <w:rPr>
            <w:rStyle w:val="Bold"/>
            <w:b w:val="0"/>
          </w:rPr>
          <w:delText>s</w:delText>
        </w:r>
        <w:r w:rsidRPr="0076031A" w:rsidDel="008206D6">
          <w:rPr>
            <w:rStyle w:val="Bold"/>
            <w:b w:val="0"/>
          </w:rPr>
          <w:delText>earch</w:delText>
        </w:r>
        <w:r w:rsidDel="008206D6">
          <w:delText xml:space="preserve"> filter.</w:delText>
        </w:r>
      </w:del>
    </w:p>
    <w:p w:rsidR="00BC6E77" w:rsidDel="008206D6" w:rsidRDefault="00BC6E77" w:rsidP="00BC6E77">
      <w:pPr>
        <w:pStyle w:val="ListNumber"/>
        <w:keepNext/>
        <w:numPr>
          <w:ilvl w:val="1"/>
          <w:numId w:val="9"/>
        </w:numPr>
        <w:rPr>
          <w:del w:id="516" w:author="mbradenb" w:date="2013-08-30T09:35:00Z"/>
        </w:rPr>
      </w:pPr>
      <w:del w:id="517" w:author="mbradenb" w:date="2013-08-30T09:35:00Z">
        <w:r w:rsidDel="008206D6">
          <w:delText xml:space="preserve">If you do not see the filter you want in a particular category, click </w:delText>
        </w:r>
        <w:r w:rsidRPr="00DF3DF8" w:rsidDel="008206D6">
          <w:rPr>
            <w:rStyle w:val="Bold"/>
          </w:rPr>
          <w:delText>More</w:delText>
        </w:r>
        <w:r w:rsidDel="008206D6">
          <w:delText xml:space="preserve"> at the bottom of the box:</w:delText>
        </w:r>
      </w:del>
    </w:p>
    <w:p w:rsidR="00BC6E77" w:rsidDel="008206D6" w:rsidRDefault="007A132E" w:rsidP="00BC6E77">
      <w:pPr>
        <w:pStyle w:val="NormalIndent"/>
        <w:rPr>
          <w:del w:id="518" w:author="mbradenb" w:date="2013-08-30T09:35:00Z"/>
        </w:rPr>
      </w:pPr>
      <w:del w:id="519" w:author="mbradenb" w:date="2013-08-30T09:35:00Z">
        <w:r>
          <w:rPr>
            <w:noProof/>
          </w:rPr>
          <w:drawing>
            <wp:inline distT="0" distB="0" distL="0" distR="0">
              <wp:extent cx="2400000" cy="172381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2400000" cy="1723810"/>
                      </a:xfrm>
                      <a:prstGeom prst="rect">
                        <a:avLst/>
                      </a:prstGeom>
                    </pic:spPr>
                  </pic:pic>
                </a:graphicData>
              </a:graphic>
            </wp:inline>
          </w:drawing>
        </w:r>
      </w:del>
    </w:p>
    <w:p w:rsidR="00BC6E77" w:rsidDel="008206D6" w:rsidRDefault="00BC6E77" w:rsidP="00BC6E77">
      <w:pPr>
        <w:rPr>
          <w:del w:id="520" w:author="mbradenb" w:date="2013-08-30T09:35:00Z"/>
        </w:rPr>
      </w:pPr>
      <w:del w:id="521" w:author="mbradenb" w:date="2013-08-30T09:35:00Z">
        <w:r w:rsidDel="008206D6">
          <w:delText xml:space="preserve">When you click a filter, the search begins immediately, and the results are displayed in a new window (see </w:delText>
        </w:r>
        <w:r w:rsidR="001B1707" w:rsidRPr="00DF3DF8" w:rsidDel="008206D6">
          <w:rPr>
            <w:rStyle w:val="xRef"/>
          </w:rPr>
          <w:fldChar w:fldCharType="begin"/>
        </w:r>
        <w:r w:rsidRPr="00DF3DF8" w:rsidDel="008206D6">
          <w:rPr>
            <w:rStyle w:val="xRef"/>
          </w:rPr>
          <w:delInstrText xml:space="preserve"> REF _Ref296075611 \h </w:delInstrText>
        </w:r>
        <w:r w:rsidDel="008206D6">
          <w:rPr>
            <w:rStyle w:val="xRef"/>
          </w:rPr>
          <w:delInstrText xml:space="preserve"> \* MERGEFORMAT </w:delInstrText>
        </w:r>
        <w:r w:rsidR="001B1707" w:rsidRPr="00DF3DF8" w:rsidDel="008206D6">
          <w:rPr>
            <w:rStyle w:val="xRef"/>
          </w:rPr>
        </w:r>
        <w:r w:rsidR="001B1707" w:rsidRPr="00DF3DF8" w:rsidDel="008206D6">
          <w:rPr>
            <w:rStyle w:val="xRef"/>
          </w:rPr>
          <w:fldChar w:fldCharType="separate"/>
        </w:r>
        <w:r w:rsidR="00097199" w:rsidRPr="00097199" w:rsidDel="008206D6">
          <w:rPr>
            <w:rStyle w:val="xRef"/>
          </w:rPr>
          <w:delText>View and Refine Sample Search Results</w:delText>
        </w:r>
        <w:r w:rsidR="001B1707" w:rsidRPr="00DF3DF8" w:rsidDel="008206D6">
          <w:rPr>
            <w:rStyle w:val="xRef"/>
          </w:rPr>
          <w:fldChar w:fldCharType="end"/>
        </w:r>
        <w:r w:rsidRPr="00DF3DF8" w:rsidDel="008206D6">
          <w:rPr>
            <w:rStyle w:val="InvisibleOnline"/>
          </w:rPr>
          <w:delText xml:space="preserve"> on page </w:delText>
        </w:r>
        <w:r w:rsidR="001B1707" w:rsidRPr="00DF3DF8" w:rsidDel="008206D6">
          <w:rPr>
            <w:rStyle w:val="InvisibleOnline"/>
          </w:rPr>
          <w:fldChar w:fldCharType="begin"/>
        </w:r>
        <w:r w:rsidRPr="00DF3DF8" w:rsidDel="008206D6">
          <w:rPr>
            <w:rStyle w:val="InvisibleOnline"/>
          </w:rPr>
          <w:delInstrText xml:space="preserve"> PAGEREF _Ref296075613 \h </w:delInstrText>
        </w:r>
        <w:r w:rsidR="001B1707" w:rsidRPr="00DF3DF8" w:rsidDel="008206D6">
          <w:rPr>
            <w:rStyle w:val="InvisibleOnline"/>
          </w:rPr>
        </w:r>
        <w:r w:rsidR="001B1707" w:rsidRPr="00DF3DF8" w:rsidDel="008206D6">
          <w:rPr>
            <w:rStyle w:val="InvisibleOnline"/>
          </w:rPr>
          <w:fldChar w:fldCharType="separate"/>
        </w:r>
        <w:r w:rsidR="00097199" w:rsidDel="008206D6">
          <w:rPr>
            <w:rStyle w:val="InvisibleOnline"/>
            <w:noProof/>
          </w:rPr>
          <w:delText>90</w:delText>
        </w:r>
        <w:r w:rsidR="001B1707" w:rsidRPr="00DF3DF8" w:rsidDel="008206D6">
          <w:rPr>
            <w:rStyle w:val="InvisibleOnline"/>
          </w:rPr>
          <w:fldChar w:fldCharType="end"/>
        </w:r>
        <w:r w:rsidDel="008206D6">
          <w:delText>).</w:delText>
        </w:r>
      </w:del>
    </w:p>
    <w:p w:rsidR="00BC6E77" w:rsidDel="008206D6" w:rsidRDefault="00BC6E77" w:rsidP="00BC6E77">
      <w:pPr>
        <w:pStyle w:val="Heading2"/>
        <w:rPr>
          <w:del w:id="522" w:author="mbradenb" w:date="2013-08-30T09:35:00Z"/>
        </w:rPr>
      </w:pPr>
      <w:bookmarkStart w:id="523" w:name="_Refine_the_Search"/>
      <w:bookmarkStart w:id="524" w:name="_Toc296062719"/>
      <w:bookmarkStart w:id="525" w:name="_Ref296075611"/>
      <w:bookmarkStart w:id="526" w:name="_Ref296075613"/>
      <w:bookmarkStart w:id="527" w:name="_Toc297057934"/>
      <w:bookmarkStart w:id="528" w:name="_Toc322517865"/>
      <w:bookmarkStart w:id="529" w:name="_Toc328749568"/>
      <w:bookmarkEnd w:id="523"/>
      <w:del w:id="530" w:author="mbradenb" w:date="2013-08-30T09:35:00Z">
        <w:r w:rsidDel="008206D6">
          <w:lastRenderedPageBreak/>
          <w:delText>View and Refine Sample Search Results</w:delText>
        </w:r>
        <w:bookmarkEnd w:id="524"/>
        <w:bookmarkEnd w:id="525"/>
        <w:bookmarkEnd w:id="526"/>
        <w:bookmarkEnd w:id="527"/>
        <w:bookmarkEnd w:id="528"/>
        <w:bookmarkEnd w:id="529"/>
      </w:del>
    </w:p>
    <w:p w:rsidR="00BC6E77" w:rsidDel="008206D6" w:rsidRDefault="00BC6E77" w:rsidP="00BC6E77">
      <w:pPr>
        <w:keepNext/>
        <w:rPr>
          <w:del w:id="531" w:author="mbradenb" w:date="2013-08-30T09:35:00Z"/>
        </w:rPr>
      </w:pPr>
      <w:del w:id="532" w:author="mbradenb" w:date="2013-08-30T09:35:00Z">
        <w:r w:rsidDel="008206D6">
          <w:delText xml:space="preserve">After you have selected a </w:delText>
        </w:r>
        <w:r w:rsidR="001B1707" w:rsidRPr="001B1707" w:rsidDel="008206D6">
          <w:fldChar w:fldCharType="begin"/>
        </w:r>
        <w:r w:rsidR="00EA7019" w:rsidDel="008206D6">
          <w:delInstrText xml:space="preserve"> HYPERLINK \l "_Select_a_Primary" </w:delInstrText>
        </w:r>
        <w:r w:rsidR="001B1707" w:rsidRPr="001B1707" w:rsidDel="008206D6">
          <w:fldChar w:fldCharType="separate"/>
        </w:r>
        <w:r w:rsidRPr="005A2F3A" w:rsidDel="008206D6">
          <w:rPr>
            <w:rStyle w:val="xRef"/>
          </w:rPr>
          <w:delText>primary search filter</w:delText>
        </w:r>
        <w:r w:rsidR="001B1707" w:rsidDel="008206D6">
          <w:rPr>
            <w:rStyle w:val="xRef"/>
          </w:rPr>
          <w:fldChar w:fldCharType="end"/>
        </w:r>
        <w:r w:rsidDel="008206D6">
          <w:delText>, a new Sample Explorer window appears, displaying the results of the search. The left pane of the window contains all the search filters, allowing you to narrow the search results.</w:delText>
        </w:r>
      </w:del>
    </w:p>
    <w:p w:rsidR="00BC6E77" w:rsidDel="008206D6" w:rsidRDefault="00BC6E77" w:rsidP="00BC6E77">
      <w:pPr>
        <w:keepNext/>
        <w:rPr>
          <w:del w:id="533" w:author="mbradenb" w:date="2013-08-30T09:35:00Z"/>
        </w:rPr>
      </w:pPr>
      <w:del w:id="534" w:author="mbradenb" w:date="2013-08-30T09:35:00Z">
        <w:r w:rsidDel="008206D6">
          <w:delText>The following figure illustrates the sections of this Sample Explorer window:</w:delText>
        </w:r>
      </w:del>
    </w:p>
    <w:p w:rsidR="00BC6E77" w:rsidDel="008206D6" w:rsidRDefault="007A132E" w:rsidP="00BC6E77">
      <w:pPr>
        <w:ind w:left="-1440"/>
        <w:rPr>
          <w:del w:id="535" w:author="mbradenb" w:date="2013-08-30T09:35:00Z"/>
        </w:rPr>
      </w:pPr>
      <w:del w:id="536" w:author="mbradenb" w:date="2013-08-30T09:35:00Z">
        <w:r>
          <w:rPr>
            <w:noProof/>
          </w:rPr>
          <w:drawing>
            <wp:inline distT="0" distB="0" distL="0" distR="0">
              <wp:extent cx="7017745" cy="3720452"/>
              <wp:effectExtent l="0" t="0" r="0" b="0"/>
              <wp:docPr id="20" name="Picture 20" descr="C:\Users\ctucker\AppData\Local\Temp\SNAGHTMLa65f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a65fd77.PN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18126" cy="3720654"/>
                      </a:xfrm>
                      <a:prstGeom prst="rect">
                        <a:avLst/>
                      </a:prstGeom>
                      <a:noFill/>
                      <a:ln>
                        <a:noFill/>
                      </a:ln>
                    </pic:spPr>
                  </pic:pic>
                </a:graphicData>
              </a:graphic>
            </wp:inline>
          </w:drawing>
        </w:r>
      </w:del>
    </w:p>
    <w:p w:rsidR="00BC6E77" w:rsidDel="008206D6" w:rsidRDefault="00BC6E77" w:rsidP="00BC6E77">
      <w:pPr>
        <w:rPr>
          <w:del w:id="537" w:author="mbradenb" w:date="2013-08-30T09:35:00Z"/>
        </w:rPr>
      </w:pPr>
      <w:del w:id="538" w:author="mbradenb" w:date="2013-08-30T09:35:00Z">
        <w:r w:rsidDel="008206D6">
          <w:delText>You can perform the following tasks in this Sample Explorer window:</w:delText>
        </w:r>
      </w:del>
    </w:p>
    <w:p w:rsidR="00BC6E77" w:rsidDel="008206D6" w:rsidRDefault="001B1707" w:rsidP="00BC6E77">
      <w:pPr>
        <w:pStyle w:val="ListBullet"/>
        <w:numPr>
          <w:ilvl w:val="0"/>
          <w:numId w:val="2"/>
        </w:numPr>
        <w:rPr>
          <w:del w:id="539" w:author="mbradenb" w:date="2013-08-30T09:35:00Z"/>
        </w:rPr>
      </w:pPr>
      <w:del w:id="540" w:author="mbradenb" w:date="2013-08-30T09:35:00Z">
        <w:r w:rsidRPr="001B1707" w:rsidDel="008206D6">
          <w:fldChar w:fldCharType="begin"/>
        </w:r>
        <w:r w:rsidR="00EA7019" w:rsidDel="008206D6">
          <w:delInstrText xml:space="preserve"> HYPERLINK \l "_Select_and_Remove" </w:delInstrText>
        </w:r>
        <w:r w:rsidRPr="001B1707" w:rsidDel="008206D6">
          <w:fldChar w:fldCharType="separate"/>
        </w:r>
        <w:r w:rsidR="00BC6E77" w:rsidRPr="00CA7ABB" w:rsidDel="008206D6">
          <w:rPr>
            <w:rStyle w:val="Hyperlink"/>
          </w:rPr>
          <w:delText>Select and remove search filters</w:delText>
        </w:r>
        <w:r w:rsidDel="008206D6">
          <w:rPr>
            <w:rStyle w:val="Hyperlink"/>
          </w:rPr>
          <w:fldChar w:fldCharType="end"/>
        </w:r>
      </w:del>
    </w:p>
    <w:p w:rsidR="00BC6E77" w:rsidDel="008206D6" w:rsidRDefault="001B1707" w:rsidP="00BC6E77">
      <w:pPr>
        <w:pStyle w:val="ListBullet"/>
        <w:numPr>
          <w:ilvl w:val="0"/>
          <w:numId w:val="2"/>
        </w:numPr>
        <w:rPr>
          <w:del w:id="541" w:author="mbradenb" w:date="2013-08-30T09:35:00Z"/>
        </w:rPr>
      </w:pPr>
      <w:del w:id="542" w:author="mbradenb" w:date="2013-08-30T09:35:00Z">
        <w:r w:rsidRPr="001B1707" w:rsidDel="008206D6">
          <w:fldChar w:fldCharType="begin"/>
        </w:r>
        <w:r w:rsidR="00EA7019" w:rsidDel="008206D6">
          <w:delInstrText xml:space="preserve"> HYPERLINK \l "_Locate_the_Source" </w:delInstrText>
        </w:r>
        <w:r w:rsidRPr="001B1707" w:rsidDel="008206D6">
          <w:fldChar w:fldCharType="separate"/>
        </w:r>
        <w:r w:rsidR="00BC6E77" w:rsidRPr="00CA7ABB" w:rsidDel="008206D6">
          <w:rPr>
            <w:rStyle w:val="Hyperlink"/>
          </w:rPr>
          <w:delText>Locate the study that produced the samples in the Dataset Explorer</w:delText>
        </w:r>
        <w:r w:rsidDel="008206D6">
          <w:rPr>
            <w:rStyle w:val="Hyperlink"/>
          </w:rPr>
          <w:fldChar w:fldCharType="end"/>
        </w:r>
      </w:del>
    </w:p>
    <w:p w:rsidR="00BC6E77" w:rsidDel="008206D6" w:rsidRDefault="001B1707" w:rsidP="00BC6E77">
      <w:pPr>
        <w:pStyle w:val="ListBullet"/>
        <w:numPr>
          <w:ilvl w:val="0"/>
          <w:numId w:val="2"/>
        </w:numPr>
        <w:rPr>
          <w:del w:id="543" w:author="mbradenb" w:date="2013-08-30T09:35:00Z"/>
        </w:rPr>
      </w:pPr>
      <w:del w:id="544" w:author="mbradenb" w:date="2013-08-30T09:35:00Z">
        <w:r w:rsidRPr="001B1707" w:rsidDel="008206D6">
          <w:fldChar w:fldCharType="begin"/>
        </w:r>
        <w:r w:rsidR="00EA7019" w:rsidDel="008206D6">
          <w:delInstrText xml:space="preserve"> HYPERLINK \l "_Display_Sample_Data" </w:delInstrText>
        </w:r>
        <w:r w:rsidRPr="001B1707" w:rsidDel="008206D6">
          <w:fldChar w:fldCharType="separate"/>
        </w:r>
        <w:r w:rsidR="00BC6E77" w:rsidDel="008206D6">
          <w:rPr>
            <w:rStyle w:val="Hyperlink"/>
          </w:rPr>
          <w:delText>Project sample data onto a heat</w:delText>
        </w:r>
        <w:r w:rsidR="00BC6E77" w:rsidRPr="00CA7ABB" w:rsidDel="008206D6">
          <w:rPr>
            <w:rStyle w:val="Hyperlink"/>
          </w:rPr>
          <w:delText>map</w:delText>
        </w:r>
        <w:r w:rsidDel="008206D6">
          <w:rPr>
            <w:rStyle w:val="Hyperlink"/>
          </w:rPr>
          <w:fldChar w:fldCharType="end"/>
        </w:r>
      </w:del>
    </w:p>
    <w:p w:rsidR="00BC6E77" w:rsidDel="008206D6" w:rsidRDefault="001B1707" w:rsidP="00BC6E77">
      <w:pPr>
        <w:pStyle w:val="ListBullet"/>
        <w:numPr>
          <w:ilvl w:val="0"/>
          <w:numId w:val="2"/>
        </w:numPr>
        <w:rPr>
          <w:del w:id="545" w:author="mbradenb" w:date="2013-08-30T09:35:00Z"/>
        </w:rPr>
      </w:pPr>
      <w:del w:id="546" w:author="mbradenb" w:date="2013-08-30T09:35:00Z">
        <w:r w:rsidRPr="001B1707" w:rsidDel="008206D6">
          <w:fldChar w:fldCharType="begin"/>
        </w:r>
        <w:r w:rsidR="00EA7019" w:rsidDel="008206D6">
          <w:delInstrText xml:space="preserve"> HYPERLINK \l "_Manage_the_Search" </w:delInstrText>
        </w:r>
        <w:r w:rsidRPr="001B1707" w:rsidDel="008206D6">
          <w:fldChar w:fldCharType="separate"/>
        </w:r>
        <w:r w:rsidR="00BC6E77" w:rsidRPr="00CA7ABB" w:rsidDel="008206D6">
          <w:rPr>
            <w:rStyle w:val="Hyperlink"/>
          </w:rPr>
          <w:delText>Re-sort the search results, and add/remove search result columns</w:delText>
        </w:r>
        <w:r w:rsidDel="008206D6">
          <w:rPr>
            <w:rStyle w:val="Hyperlink"/>
          </w:rPr>
          <w:fldChar w:fldCharType="end"/>
        </w:r>
      </w:del>
    </w:p>
    <w:p w:rsidR="00BC6E77" w:rsidDel="008206D6" w:rsidRDefault="00BC6E77" w:rsidP="00BC6E77">
      <w:pPr>
        <w:pStyle w:val="Heading3"/>
        <w:rPr>
          <w:del w:id="547" w:author="mbradenb" w:date="2013-08-30T09:35:00Z"/>
        </w:rPr>
      </w:pPr>
      <w:bookmarkStart w:id="548" w:name="_Select_and_Remove"/>
      <w:bookmarkStart w:id="549" w:name="_Ref296001667"/>
      <w:bookmarkStart w:id="550" w:name="_Toc296062720"/>
      <w:bookmarkStart w:id="551" w:name="_Toc297057935"/>
      <w:bookmarkStart w:id="552" w:name="_Toc322517866"/>
      <w:bookmarkStart w:id="553" w:name="_Toc328749569"/>
      <w:bookmarkEnd w:id="548"/>
      <w:del w:id="554" w:author="mbradenb" w:date="2013-08-30T09:35:00Z">
        <w:r w:rsidDel="008206D6">
          <w:lastRenderedPageBreak/>
          <w:delText>Select and Remove Search Filters</w:delText>
        </w:r>
        <w:bookmarkEnd w:id="549"/>
        <w:bookmarkEnd w:id="550"/>
        <w:bookmarkEnd w:id="551"/>
        <w:bookmarkEnd w:id="552"/>
        <w:bookmarkEnd w:id="553"/>
      </w:del>
    </w:p>
    <w:p w:rsidR="00BC6E77" w:rsidDel="008206D6" w:rsidRDefault="00BC6E77" w:rsidP="00BC6E77">
      <w:pPr>
        <w:keepNext/>
        <w:rPr>
          <w:del w:id="555" w:author="mbradenb" w:date="2013-08-30T09:35:00Z"/>
        </w:rPr>
      </w:pPr>
      <w:del w:id="556" w:author="mbradenb" w:date="2013-08-30T09:35:00Z">
        <w:r w:rsidDel="008206D6">
          <w:delText>You can refine a sample search result by adding and removing search filters, including the primary filter you initially selected.  Search filters are listed in the left pane of the Sample Explorer window.</w:delText>
        </w:r>
      </w:del>
    </w:p>
    <w:p w:rsidR="00BC6E77" w:rsidDel="008206D6" w:rsidRDefault="00BC6E77" w:rsidP="00BC6E77">
      <w:pPr>
        <w:keepNext/>
        <w:rPr>
          <w:del w:id="557" w:author="mbradenb" w:date="2013-08-30T09:35:00Z"/>
        </w:rPr>
      </w:pPr>
      <w:del w:id="558" w:author="mbradenb" w:date="2013-08-30T09:35:00Z">
        <w:r w:rsidDel="008206D6">
          <w:delText>To select or remove a search filter, check or clear the check box next to the filter name.</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559" w:author="mbradenb" w:date="2013-08-30T09:35:00Z"/>
        </w:trPr>
        <w:tc>
          <w:tcPr>
            <w:tcW w:w="1098" w:type="dxa"/>
          </w:tcPr>
          <w:p w:rsidR="00BC6E77" w:rsidDel="008206D6" w:rsidRDefault="007A132E" w:rsidP="00BC6E77">
            <w:pPr>
              <w:jc w:val="center"/>
              <w:rPr>
                <w:del w:id="560" w:author="mbradenb" w:date="2013-08-30T09:35:00Z"/>
              </w:rPr>
            </w:pPr>
            <w:del w:id="561" w:author="mbradenb" w:date="2013-08-30T09:35:00Z">
              <w:r>
                <w:rPr>
                  <w:noProof/>
                </w:rPr>
                <w:drawing>
                  <wp:inline distT="0" distB="0" distL="0" distR="0">
                    <wp:extent cx="338328" cy="274320"/>
                    <wp:effectExtent l="0" t="0" r="5080" b="0"/>
                    <wp:docPr id="168" name="Picture 16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BC6E77" w:rsidRPr="001C3301" w:rsidDel="008206D6" w:rsidRDefault="00BC6E77" w:rsidP="00BC6E77">
            <w:pPr>
              <w:rPr>
                <w:del w:id="562" w:author="mbradenb" w:date="2013-08-30T09:35:00Z"/>
                <w:szCs w:val="20"/>
              </w:rPr>
            </w:pPr>
            <w:del w:id="563" w:author="mbradenb" w:date="2013-08-30T09:35:00Z">
              <w:r w:rsidDel="008206D6">
                <w:rPr>
                  <w:szCs w:val="20"/>
                </w:rPr>
                <w:delText>Clicking a filter name rather than the check box next to the name will select that filter and deselect all currently selected filters.</w:delText>
              </w:r>
            </w:del>
          </w:p>
        </w:tc>
      </w:tr>
    </w:tbl>
    <w:p w:rsidR="00BC6E77" w:rsidDel="008206D6" w:rsidRDefault="00BC6E77" w:rsidP="00BC6E77">
      <w:pPr>
        <w:rPr>
          <w:del w:id="564" w:author="mbradenb" w:date="2013-08-30T09:35:00Z"/>
        </w:rPr>
      </w:pPr>
      <w:del w:id="565" w:author="mbradenb" w:date="2013-08-30T09:35:00Z">
        <w:r w:rsidDel="008206D6">
          <w:delText xml:space="preserve">The filters you select are joined together in a search string by the logical operators </w:delText>
        </w:r>
        <w:r w:rsidRPr="00DF3DF8" w:rsidDel="008206D6">
          <w:rPr>
            <w:rStyle w:val="CodeText"/>
          </w:rPr>
          <w:delText>AND</w:delText>
        </w:r>
        <w:r w:rsidDel="008206D6">
          <w:delText xml:space="preserve"> and </w:delText>
        </w:r>
        <w:r w:rsidRPr="00DF3DF8" w:rsidDel="008206D6">
          <w:rPr>
            <w:rStyle w:val="CodeText"/>
          </w:rPr>
          <w:delText>OR</w:delText>
        </w:r>
        <w:r w:rsidDel="008206D6">
          <w:delText>, as follows:</w:delText>
        </w:r>
      </w:del>
    </w:p>
    <w:p w:rsidR="00BC6E77" w:rsidDel="008206D6" w:rsidRDefault="00BC6E77" w:rsidP="00BC6E77">
      <w:pPr>
        <w:pStyle w:val="ListBullet"/>
        <w:numPr>
          <w:ilvl w:val="0"/>
          <w:numId w:val="2"/>
        </w:numPr>
        <w:rPr>
          <w:del w:id="566" w:author="mbradenb" w:date="2013-08-30T09:35:00Z"/>
        </w:rPr>
      </w:pPr>
      <w:del w:id="567" w:author="mbradenb" w:date="2013-08-30T09:35:00Z">
        <w:r w:rsidDel="008206D6">
          <w:delText xml:space="preserve">Filters within a filter category (such as DataType) are joined by </w:delText>
        </w:r>
        <w:r w:rsidRPr="00DF3DF8" w:rsidDel="008206D6">
          <w:rPr>
            <w:rStyle w:val="CodeText"/>
          </w:rPr>
          <w:delText>OR</w:delText>
        </w:r>
        <w:r w:rsidDel="008206D6">
          <w:delText>.</w:delText>
        </w:r>
      </w:del>
    </w:p>
    <w:p w:rsidR="00BC6E77" w:rsidDel="008206D6" w:rsidRDefault="00BC6E77" w:rsidP="00BC6E77">
      <w:pPr>
        <w:pStyle w:val="ListBullet"/>
        <w:numPr>
          <w:ilvl w:val="0"/>
          <w:numId w:val="2"/>
        </w:numPr>
        <w:rPr>
          <w:del w:id="568" w:author="mbradenb" w:date="2013-08-30T09:35:00Z"/>
        </w:rPr>
      </w:pPr>
      <w:del w:id="569" w:author="mbradenb" w:date="2013-08-30T09:35:00Z">
        <w:r w:rsidDel="008206D6">
          <w:delText xml:space="preserve">Filters in different filter categories are joined by </w:delText>
        </w:r>
        <w:r w:rsidRPr="00DF3DF8" w:rsidDel="008206D6">
          <w:rPr>
            <w:rStyle w:val="CodeText"/>
          </w:rPr>
          <w:delText>AND</w:delText>
        </w:r>
        <w:r w:rsidDel="008206D6">
          <w:delText>.</w:delText>
        </w:r>
      </w:del>
    </w:p>
    <w:p w:rsidR="00BC6E77" w:rsidDel="008206D6" w:rsidRDefault="00BC6E77" w:rsidP="00BC6E77">
      <w:pPr>
        <w:pStyle w:val="ListBullet"/>
        <w:numPr>
          <w:ilvl w:val="0"/>
          <w:numId w:val="0"/>
        </w:numPr>
        <w:rPr>
          <w:del w:id="570" w:author="mbradenb" w:date="2013-08-30T09:35:00Z"/>
        </w:rPr>
      </w:pPr>
      <w:del w:id="571" w:author="mbradenb" w:date="2013-08-30T09:35:00Z">
        <w:r w:rsidDel="008206D6">
          <w:delText>For example, the search string for the filter selections illustrated below is:</w:delText>
        </w:r>
      </w:del>
    </w:p>
    <w:p w:rsidR="00BC6E77" w:rsidRPr="00DF3DF8" w:rsidDel="008206D6" w:rsidRDefault="00BC6E77" w:rsidP="00BC6E77">
      <w:pPr>
        <w:pStyle w:val="ListBullet"/>
        <w:numPr>
          <w:ilvl w:val="0"/>
          <w:numId w:val="0"/>
        </w:numPr>
        <w:rPr>
          <w:del w:id="572" w:author="mbradenb" w:date="2013-08-30T09:35:00Z"/>
          <w:rStyle w:val="CodeText"/>
        </w:rPr>
      </w:pPr>
      <w:del w:id="573" w:author="mbradenb" w:date="2013-08-30T09:35:00Z">
        <w:r w:rsidRPr="00DF3DF8" w:rsidDel="008206D6">
          <w:rPr>
            <w:rStyle w:val="CodeText"/>
          </w:rPr>
          <w:delText>(RBM OR Gene Expression) AND (Colorectal Cancer OR Gastric Cancer)</w:delText>
        </w:r>
      </w:del>
    </w:p>
    <w:p w:rsidR="00BC6E77" w:rsidDel="008206D6" w:rsidRDefault="007A132E" w:rsidP="00BC6E77">
      <w:pPr>
        <w:pStyle w:val="ListBullet"/>
        <w:numPr>
          <w:ilvl w:val="0"/>
          <w:numId w:val="0"/>
        </w:numPr>
        <w:rPr>
          <w:del w:id="574" w:author="mbradenb" w:date="2013-08-30T09:35:00Z"/>
        </w:rPr>
      </w:pPr>
      <w:del w:id="575" w:author="mbradenb" w:date="2013-08-30T09:35:00Z">
        <w:r>
          <w:rPr>
            <w:noProof/>
          </w:rPr>
          <w:drawing>
            <wp:inline distT="0" distB="0" distL="0" distR="0">
              <wp:extent cx="22669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srcRect l="6666"/>
                      <a:stretch/>
                    </pic:blipFill>
                    <pic:spPr bwMode="auto">
                      <a:xfrm>
                        <a:off x="0" y="0"/>
                        <a:ext cx="2266667" cy="18285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BC6E77" w:rsidDel="008206D6" w:rsidRDefault="00BC6E77" w:rsidP="00BC6E77">
      <w:pPr>
        <w:pStyle w:val="Heading3"/>
        <w:rPr>
          <w:del w:id="576" w:author="mbradenb" w:date="2013-08-30T09:35:00Z"/>
        </w:rPr>
      </w:pPr>
      <w:bookmarkStart w:id="577" w:name="_Find_Samples_in"/>
      <w:bookmarkStart w:id="578" w:name="_Locate_the_Source"/>
      <w:bookmarkStart w:id="579" w:name="_Toc296062722"/>
      <w:bookmarkStart w:id="580" w:name="_Toc297057937"/>
      <w:bookmarkStart w:id="581" w:name="_Toc322517867"/>
      <w:bookmarkStart w:id="582" w:name="_Toc328749570"/>
      <w:bookmarkEnd w:id="577"/>
      <w:bookmarkEnd w:id="578"/>
      <w:del w:id="583" w:author="mbradenb" w:date="2013-08-30T09:35:00Z">
        <w:r w:rsidDel="008206D6">
          <w:lastRenderedPageBreak/>
          <w:delText>Locate the Source of the Samples in Dataset Explorer</w:delText>
        </w:r>
        <w:bookmarkEnd w:id="579"/>
        <w:bookmarkEnd w:id="580"/>
        <w:bookmarkEnd w:id="581"/>
        <w:bookmarkEnd w:id="582"/>
      </w:del>
    </w:p>
    <w:p w:rsidR="00BC6E77" w:rsidDel="008206D6" w:rsidRDefault="00BC6E77" w:rsidP="00BC6E77">
      <w:pPr>
        <w:keepNext/>
        <w:rPr>
          <w:del w:id="584" w:author="mbradenb" w:date="2013-08-30T09:35:00Z"/>
        </w:rPr>
      </w:pPr>
      <w:del w:id="585" w:author="mbradenb" w:date="2013-08-30T09:35:00Z">
        <w:r w:rsidDel="008206D6">
          <w:delText>If a dataset of samples was collected for a Dataset Explorer study, you can link back to the study to view information such as the study owner, study description and purpose, demographics of the participants, and other data relevant to the samples.</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586" w:author="mbradenb" w:date="2013-08-30T09:35:00Z"/>
        </w:trPr>
        <w:tc>
          <w:tcPr>
            <w:tcW w:w="1098" w:type="dxa"/>
          </w:tcPr>
          <w:p w:rsidR="00BC6E77" w:rsidDel="008206D6" w:rsidRDefault="007A132E" w:rsidP="00BC6E77">
            <w:pPr>
              <w:keepNext/>
              <w:jc w:val="center"/>
              <w:rPr>
                <w:del w:id="587" w:author="mbradenb" w:date="2013-08-30T09:35:00Z"/>
              </w:rPr>
            </w:pPr>
            <w:del w:id="588" w:author="mbradenb" w:date="2013-08-30T09:35:00Z">
              <w:r>
                <w:rPr>
                  <w:noProof/>
                </w:rPr>
                <w:drawing>
                  <wp:inline distT="0" distB="0" distL="0" distR="0">
                    <wp:extent cx="338328" cy="274320"/>
                    <wp:effectExtent l="0" t="0" r="5080" b="0"/>
                    <wp:docPr id="172" name="Picture 17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BC6E77" w:rsidRPr="001C3301" w:rsidDel="008206D6" w:rsidRDefault="00BC6E77" w:rsidP="00BC6E77">
            <w:pPr>
              <w:keepNext/>
              <w:rPr>
                <w:del w:id="589" w:author="mbradenb" w:date="2013-08-30T09:35:00Z"/>
                <w:szCs w:val="20"/>
              </w:rPr>
            </w:pPr>
            <w:del w:id="590" w:author="mbradenb" w:date="2013-08-30T09:35:00Z">
              <w:r w:rsidDel="008206D6">
                <w:rPr>
                  <w:szCs w:val="20"/>
                </w:rPr>
                <w:delText>When you link back to a Dataset Explorer study, and then return to Sample Explorer, the filters you had previously selected in Sample Explorer are cleared.</w:delText>
              </w:r>
            </w:del>
          </w:p>
        </w:tc>
      </w:tr>
    </w:tbl>
    <w:p w:rsidR="00BC6E77" w:rsidDel="008206D6" w:rsidRDefault="00BC6E77" w:rsidP="00BC6E77">
      <w:pPr>
        <w:pStyle w:val="ListNumStart"/>
        <w:numPr>
          <w:ilvl w:val="0"/>
          <w:numId w:val="9"/>
        </w:numPr>
        <w:rPr>
          <w:del w:id="591" w:author="mbradenb" w:date="2013-08-30T09:35:00Z"/>
        </w:rPr>
      </w:pPr>
      <w:del w:id="592" w:author="mbradenb" w:date="2013-08-30T09:35:00Z">
        <w:r w:rsidDel="008206D6">
          <w:delText>To link back to the associated Dataset Explorer study:</w:delText>
        </w:r>
      </w:del>
    </w:p>
    <w:p w:rsidR="00BC6E77" w:rsidDel="008206D6" w:rsidRDefault="00BC6E77" w:rsidP="00BC6E77">
      <w:pPr>
        <w:pStyle w:val="ListNumber"/>
        <w:keepNext/>
        <w:numPr>
          <w:ilvl w:val="1"/>
          <w:numId w:val="9"/>
        </w:numPr>
        <w:ind w:right="-450"/>
        <w:rPr>
          <w:del w:id="593" w:author="mbradenb" w:date="2013-08-30T09:35:00Z"/>
        </w:rPr>
      </w:pPr>
      <w:del w:id="594" w:author="mbradenb" w:date="2013-08-30T09:35:00Z">
        <w:r w:rsidDel="008206D6">
          <w:delText xml:space="preserve">If the dataset of interest is not included in the result set, refine the search by selecting additional search filters (see </w:delText>
        </w:r>
        <w:r w:rsidR="001B1707" w:rsidRPr="00741FB9" w:rsidDel="008206D6">
          <w:rPr>
            <w:rStyle w:val="xRef"/>
          </w:rPr>
          <w:fldChar w:fldCharType="begin"/>
        </w:r>
        <w:r w:rsidRPr="00741FB9" w:rsidDel="008206D6">
          <w:rPr>
            <w:rStyle w:val="xRef"/>
          </w:rPr>
          <w:delInstrText xml:space="preserve"> REF _Ref296001667 \h </w:delInstrText>
        </w:r>
        <w:r w:rsidDel="008206D6">
          <w:rPr>
            <w:rStyle w:val="xRef"/>
          </w:rPr>
          <w:delInstrText xml:space="preserve"> \* MERGEFORMAT </w:delInstrText>
        </w:r>
        <w:r w:rsidR="001B1707" w:rsidRPr="00741FB9" w:rsidDel="008206D6">
          <w:rPr>
            <w:rStyle w:val="xRef"/>
          </w:rPr>
        </w:r>
        <w:r w:rsidR="001B1707" w:rsidRPr="00741FB9" w:rsidDel="008206D6">
          <w:rPr>
            <w:rStyle w:val="xRef"/>
          </w:rPr>
          <w:fldChar w:fldCharType="separate"/>
        </w:r>
        <w:r w:rsidR="00097199" w:rsidRPr="00097199" w:rsidDel="008206D6">
          <w:rPr>
            <w:rStyle w:val="xRef"/>
          </w:rPr>
          <w:delText>Select and Remove Search Filters</w:delText>
        </w:r>
        <w:r w:rsidR="001B1707" w:rsidRPr="00741FB9" w:rsidDel="008206D6">
          <w:rPr>
            <w:rStyle w:val="xRef"/>
          </w:rPr>
          <w:fldChar w:fldCharType="end"/>
        </w:r>
        <w:r w:rsidRPr="00741FB9" w:rsidDel="008206D6">
          <w:rPr>
            <w:rStyle w:val="InvisibleOnline"/>
          </w:rPr>
          <w:delText xml:space="preserve"> on page </w:delText>
        </w:r>
        <w:r w:rsidR="001B1707" w:rsidRPr="00741FB9" w:rsidDel="008206D6">
          <w:rPr>
            <w:rStyle w:val="InvisibleOnline"/>
          </w:rPr>
          <w:fldChar w:fldCharType="begin"/>
        </w:r>
        <w:r w:rsidRPr="00741FB9" w:rsidDel="008206D6">
          <w:rPr>
            <w:rStyle w:val="InvisibleOnline"/>
          </w:rPr>
          <w:delInstrText xml:space="preserve"> PAGEREF _Ref296001667 \h </w:delInstrText>
        </w:r>
        <w:r w:rsidR="001B1707" w:rsidRPr="00741FB9" w:rsidDel="008206D6">
          <w:rPr>
            <w:rStyle w:val="InvisibleOnline"/>
          </w:rPr>
        </w:r>
        <w:r w:rsidR="001B1707" w:rsidRPr="00741FB9" w:rsidDel="008206D6">
          <w:rPr>
            <w:rStyle w:val="InvisibleOnline"/>
          </w:rPr>
          <w:fldChar w:fldCharType="separate"/>
        </w:r>
        <w:r w:rsidR="00097199" w:rsidDel="008206D6">
          <w:rPr>
            <w:rStyle w:val="InvisibleOnline"/>
            <w:noProof/>
          </w:rPr>
          <w:delText>91</w:delText>
        </w:r>
        <w:r w:rsidR="001B1707" w:rsidRPr="00741FB9" w:rsidDel="008206D6">
          <w:rPr>
            <w:rStyle w:val="InvisibleOnline"/>
          </w:rPr>
          <w:fldChar w:fldCharType="end"/>
        </w:r>
        <w:r w:rsidDel="008206D6">
          <w:delText xml:space="preserve">). </w:delText>
        </w:r>
      </w:del>
    </w:p>
    <w:p w:rsidR="00BC6E77" w:rsidDel="008206D6" w:rsidRDefault="00BC6E77" w:rsidP="00BC6E77">
      <w:pPr>
        <w:pStyle w:val="ListNumber"/>
        <w:keepNext/>
        <w:numPr>
          <w:ilvl w:val="1"/>
          <w:numId w:val="9"/>
        </w:numPr>
        <w:rPr>
          <w:del w:id="595" w:author="mbradenb" w:date="2013-08-30T09:35:00Z"/>
        </w:rPr>
      </w:pPr>
      <w:del w:id="596" w:author="mbradenb" w:date="2013-08-30T09:35:00Z">
        <w:r w:rsidDel="008206D6">
          <w:delText xml:space="preserve">When the dataset of interest appears, click the dataset name in the </w:delText>
        </w:r>
        <w:r w:rsidRPr="00DF3DF8" w:rsidDel="008206D6">
          <w:rPr>
            <w:rStyle w:val="Bold"/>
          </w:rPr>
          <w:delText>DataSet</w:delText>
        </w:r>
        <w:r w:rsidDel="008206D6">
          <w:delText xml:space="preserve"> column of the result set:</w:delText>
        </w:r>
      </w:del>
    </w:p>
    <w:p w:rsidR="00BC6E77" w:rsidDel="008206D6" w:rsidRDefault="007A132E" w:rsidP="00BC6E77">
      <w:pPr>
        <w:pStyle w:val="NormalIndent"/>
        <w:rPr>
          <w:del w:id="597" w:author="mbradenb" w:date="2013-08-30T09:35:00Z"/>
        </w:rPr>
      </w:pPr>
      <w:del w:id="598" w:author="mbradenb" w:date="2013-08-30T09:35:00Z">
        <w:r>
          <w:rPr>
            <w:noProof/>
          </w:rPr>
          <w:drawing>
            <wp:inline distT="0" distB="0" distL="0" distR="0">
              <wp:extent cx="4066667" cy="1019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4066667" cy="1019048"/>
                      </a:xfrm>
                      <a:prstGeom prst="rect">
                        <a:avLst/>
                      </a:prstGeom>
                    </pic:spPr>
                  </pic:pic>
                </a:graphicData>
              </a:graphic>
            </wp:inline>
          </w:drawing>
        </w:r>
      </w:del>
    </w:p>
    <w:p w:rsidR="00BC6E77" w:rsidDel="008206D6" w:rsidRDefault="00BC6E77" w:rsidP="00BC6E77">
      <w:pPr>
        <w:pStyle w:val="NormalIndent"/>
        <w:rPr>
          <w:del w:id="599" w:author="mbradenb" w:date="2013-08-30T09:35:00Z"/>
        </w:rPr>
      </w:pPr>
      <w:del w:id="600" w:author="mbradenb" w:date="2013-08-30T09:35:00Z">
        <w:r w:rsidDel="008206D6">
          <w:delText>When you click a dataset link, the following actions occur automatically:</w:delText>
        </w:r>
      </w:del>
    </w:p>
    <w:p w:rsidR="00BC6E77" w:rsidDel="008206D6" w:rsidRDefault="00BC6E77" w:rsidP="00BC6E77">
      <w:pPr>
        <w:pStyle w:val="ListNumber2"/>
        <w:numPr>
          <w:ilvl w:val="2"/>
          <w:numId w:val="9"/>
        </w:numPr>
        <w:contextualSpacing w:val="0"/>
        <w:rPr>
          <w:del w:id="601" w:author="mbradenb" w:date="2013-08-30T09:35:00Z"/>
        </w:rPr>
      </w:pPr>
      <w:del w:id="602" w:author="mbradenb" w:date="2013-08-30T09:35:00Z">
        <w:r w:rsidDel="008206D6">
          <w:delText>Dataset Explorer opens.</w:delText>
        </w:r>
      </w:del>
    </w:p>
    <w:p w:rsidR="00BC6E77" w:rsidDel="008206D6" w:rsidRDefault="00BC6E77" w:rsidP="00BC6E77">
      <w:pPr>
        <w:pStyle w:val="ListNumber2"/>
        <w:numPr>
          <w:ilvl w:val="2"/>
          <w:numId w:val="9"/>
        </w:numPr>
        <w:contextualSpacing w:val="0"/>
        <w:rPr>
          <w:del w:id="603" w:author="mbradenb" w:date="2013-08-30T09:35:00Z"/>
        </w:rPr>
      </w:pPr>
      <w:del w:id="604" w:author="mbradenb" w:date="2013-08-30T09:35:00Z">
        <w:r w:rsidDel="008206D6">
          <w:delText xml:space="preserve">The dataset name you clicked is inserted into the </w:delText>
        </w:r>
        <w:r w:rsidRPr="00DF3DF8" w:rsidDel="008206D6">
          <w:rPr>
            <w:rStyle w:val="Bold"/>
          </w:rPr>
          <w:delText>Search</w:delText>
        </w:r>
        <w:r w:rsidDel="008206D6">
          <w:delText xml:space="preserve"> field of the Dataset Explorer </w:delText>
        </w:r>
        <w:r w:rsidRPr="00DF3DF8" w:rsidDel="008206D6">
          <w:rPr>
            <w:rStyle w:val="Bold"/>
          </w:rPr>
          <w:delText>Search By Subject</w:delText>
        </w:r>
        <w:r w:rsidDel="008206D6">
          <w:delText xml:space="preserve"> tab.</w:delText>
        </w:r>
      </w:del>
    </w:p>
    <w:p w:rsidR="00BC6E77" w:rsidDel="008206D6" w:rsidRDefault="00BC6E77" w:rsidP="00BC6E77">
      <w:pPr>
        <w:pStyle w:val="ListNumber2"/>
        <w:keepNext/>
        <w:numPr>
          <w:ilvl w:val="2"/>
          <w:numId w:val="9"/>
        </w:numPr>
        <w:contextualSpacing w:val="0"/>
        <w:rPr>
          <w:del w:id="605" w:author="mbradenb" w:date="2013-08-30T09:35:00Z"/>
        </w:rPr>
      </w:pPr>
      <w:del w:id="606" w:author="mbradenb" w:date="2013-08-30T09:35:00Z">
        <w:r w:rsidDel="008206D6">
          <w:delText xml:space="preserve">The search is immediately executed, and one or more matching studies, or sub-nodes of studies, is listed below the </w:delText>
        </w:r>
        <w:r w:rsidRPr="00DF3DF8" w:rsidDel="008206D6">
          <w:rPr>
            <w:rStyle w:val="Bold"/>
          </w:rPr>
          <w:delText>Search</w:delText>
        </w:r>
        <w:r w:rsidDel="008206D6">
          <w:delText xml:space="preserve"> field:</w:delText>
        </w:r>
      </w:del>
    </w:p>
    <w:p w:rsidR="00BC6E77" w:rsidDel="008206D6" w:rsidRDefault="007A132E" w:rsidP="00BC6E77">
      <w:pPr>
        <w:pStyle w:val="NormalIndent2"/>
        <w:rPr>
          <w:del w:id="607" w:author="mbradenb" w:date="2013-08-30T09:35:00Z"/>
        </w:rPr>
      </w:pPr>
      <w:del w:id="608" w:author="mbradenb" w:date="2013-08-30T09:35:00Z">
        <w:r>
          <w:rPr>
            <w:noProof/>
          </w:rPr>
          <w:drawing>
            <wp:inline distT="0" distB="0" distL="0" distR="0">
              <wp:extent cx="2069432" cy="1192446"/>
              <wp:effectExtent l="0" t="0" r="762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2069432" cy="1192446"/>
                      </a:xfrm>
                      <a:prstGeom prst="rect">
                        <a:avLst/>
                      </a:prstGeom>
                      <a:ln>
                        <a:noFill/>
                      </a:ln>
                    </pic:spPr>
                  </pic:pic>
                </a:graphicData>
              </a:graphic>
            </wp:inline>
          </w:drawing>
        </w:r>
      </w:del>
    </w:p>
    <w:p w:rsidR="00BC6E77" w:rsidDel="008206D6" w:rsidRDefault="00BC6E77" w:rsidP="00BC6E77">
      <w:pPr>
        <w:pStyle w:val="ListNumber"/>
        <w:numPr>
          <w:ilvl w:val="1"/>
          <w:numId w:val="9"/>
        </w:numPr>
        <w:rPr>
          <w:del w:id="609" w:author="mbradenb" w:date="2013-08-30T09:35:00Z"/>
        </w:rPr>
      </w:pPr>
      <w:del w:id="610" w:author="mbradenb" w:date="2013-08-30T09:35:00Z">
        <w:r w:rsidDel="008206D6">
          <w:delText xml:space="preserve">Open and explore the study of interest.  </w:delText>
        </w:r>
      </w:del>
    </w:p>
    <w:p w:rsidR="00BC6E77" w:rsidDel="008206D6" w:rsidRDefault="00BC6E77" w:rsidP="00BC6E77">
      <w:pPr>
        <w:pStyle w:val="NormalIndent"/>
        <w:rPr>
          <w:del w:id="611" w:author="mbradenb" w:date="2013-08-30T09:35:00Z"/>
        </w:rPr>
      </w:pPr>
      <w:del w:id="612" w:author="mbradenb" w:date="2013-08-30T09:35:00Z">
        <w:r w:rsidDel="008206D6">
          <w:delText xml:space="preserve">For information, see </w:delText>
        </w:r>
        <w:r w:rsidR="001B1707" w:rsidRPr="00E77DA6" w:rsidDel="008206D6">
          <w:rPr>
            <w:rStyle w:val="xRef"/>
          </w:rPr>
          <w:fldChar w:fldCharType="begin"/>
        </w:r>
        <w:r w:rsidRPr="00E77DA6" w:rsidDel="008206D6">
          <w:rPr>
            <w:rStyle w:val="xRef"/>
          </w:rPr>
          <w:delInstrText xml:space="preserve"> REF _Ref296069394 \h </w:delInstrText>
        </w:r>
        <w:r w:rsidDel="008206D6">
          <w:rPr>
            <w:rStyle w:val="xRef"/>
          </w:rPr>
          <w:delInstrText xml:space="preserve"> \* MERGEFORMAT </w:delInstrText>
        </w:r>
        <w:r w:rsidR="001B1707" w:rsidRPr="00E77DA6" w:rsidDel="008206D6">
          <w:rPr>
            <w:rStyle w:val="xRef"/>
          </w:rPr>
        </w:r>
        <w:r w:rsidR="001B1707" w:rsidRPr="00E77DA6" w:rsidDel="008206D6">
          <w:rPr>
            <w:rStyle w:val="xRef"/>
          </w:rPr>
          <w:fldChar w:fldCharType="separate"/>
        </w:r>
        <w:r w:rsidR="00097199" w:rsidRPr="00097199" w:rsidDel="008206D6">
          <w:rPr>
            <w:rStyle w:val="xRef"/>
          </w:rPr>
          <w:delText>Branches and Leaves of the Navigation Tree</w:delText>
        </w:r>
        <w:r w:rsidR="001B1707" w:rsidRPr="00E77DA6" w:rsidDel="008206D6">
          <w:rPr>
            <w:rStyle w:val="xRef"/>
          </w:rPr>
          <w:fldChar w:fldCharType="end"/>
        </w:r>
        <w:r w:rsidRPr="00E77DA6" w:rsidDel="008206D6">
          <w:rPr>
            <w:rStyle w:val="InvisibleOnline"/>
          </w:rPr>
          <w:delText xml:space="preserve"> on page </w:delText>
        </w:r>
        <w:r w:rsidR="001B1707" w:rsidRPr="00E77DA6" w:rsidDel="008206D6">
          <w:rPr>
            <w:rStyle w:val="InvisibleOnline"/>
          </w:rPr>
          <w:fldChar w:fldCharType="begin"/>
        </w:r>
        <w:r w:rsidRPr="00E77DA6" w:rsidDel="008206D6">
          <w:rPr>
            <w:rStyle w:val="InvisibleOnline"/>
          </w:rPr>
          <w:delInstrText xml:space="preserve"> PAGEREF _Ref296069394 \h </w:delInstrText>
        </w:r>
        <w:r w:rsidR="001B1707" w:rsidRPr="00E77DA6" w:rsidDel="008206D6">
          <w:rPr>
            <w:rStyle w:val="InvisibleOnline"/>
          </w:rPr>
        </w:r>
        <w:r w:rsidR="001B1707" w:rsidRPr="00E77DA6" w:rsidDel="008206D6">
          <w:rPr>
            <w:rStyle w:val="InvisibleOnline"/>
          </w:rPr>
          <w:fldChar w:fldCharType="separate"/>
        </w:r>
        <w:r w:rsidR="00097199" w:rsidDel="008206D6">
          <w:rPr>
            <w:rStyle w:val="InvisibleOnline"/>
            <w:noProof/>
          </w:rPr>
          <w:delText>34</w:delText>
        </w:r>
        <w:r w:rsidR="001B1707" w:rsidRPr="00E77DA6" w:rsidDel="008206D6">
          <w:rPr>
            <w:rStyle w:val="InvisibleOnline"/>
          </w:rPr>
          <w:fldChar w:fldCharType="end"/>
        </w:r>
        <w:r w:rsidDel="008206D6">
          <w:delText>.</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613" w:author="mbradenb" w:date="2013-08-30T09:35:00Z"/>
        </w:trPr>
        <w:tc>
          <w:tcPr>
            <w:tcW w:w="1098" w:type="dxa"/>
          </w:tcPr>
          <w:p w:rsidR="00BC6E77" w:rsidDel="008206D6" w:rsidRDefault="007A132E" w:rsidP="00BC6E77">
            <w:pPr>
              <w:jc w:val="center"/>
              <w:rPr>
                <w:del w:id="614" w:author="mbradenb" w:date="2013-08-30T09:35:00Z"/>
              </w:rPr>
            </w:pPr>
            <w:del w:id="615" w:author="mbradenb" w:date="2013-08-30T09:35:00Z">
              <w:r>
                <w:rPr>
                  <w:noProof/>
                </w:rPr>
                <w:drawing>
                  <wp:inline distT="0" distB="0" distL="0" distR="0">
                    <wp:extent cx="338328" cy="274320"/>
                    <wp:effectExtent l="0" t="0" r="5080" b="0"/>
                    <wp:docPr id="173" name="Picture 17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BC6E77" w:rsidRPr="001C3301" w:rsidDel="008206D6" w:rsidRDefault="00BC6E77" w:rsidP="00BC6E77">
            <w:pPr>
              <w:rPr>
                <w:del w:id="616" w:author="mbradenb" w:date="2013-08-30T09:35:00Z"/>
                <w:szCs w:val="20"/>
              </w:rPr>
            </w:pPr>
            <w:del w:id="617" w:author="mbradenb" w:date="2013-08-30T09:35:00Z">
              <w:r w:rsidDel="008206D6">
                <w:rPr>
                  <w:szCs w:val="20"/>
                </w:rPr>
                <w:delText xml:space="preserve">If the study name is grayed out, or an Access Is Restricted warning is displayed when you try to open the study, you have not been granted access to the study. Contact a </w:delText>
              </w:r>
              <w:r w:rsidDel="008206D6">
                <w:delText>tranSMART</w:delText>
              </w:r>
              <w:r w:rsidDel="008206D6">
                <w:rPr>
                  <w:szCs w:val="20"/>
                </w:rPr>
                <w:delText xml:space="preserve"> administrator if you want to request access</w:delText>
              </w:r>
              <w:r w:rsidDel="008206D6">
                <w:rPr>
                  <w:color w:val="000000" w:themeColor="text1"/>
                </w:rPr>
                <w:delText>.</w:delText>
              </w:r>
            </w:del>
          </w:p>
        </w:tc>
      </w:tr>
    </w:tbl>
    <w:p w:rsidR="00BC6E77" w:rsidDel="008206D6" w:rsidRDefault="00BC6E77" w:rsidP="00BC6E77">
      <w:pPr>
        <w:pStyle w:val="Heading3"/>
        <w:rPr>
          <w:del w:id="618" w:author="mbradenb" w:date="2013-08-30T09:36:00Z"/>
        </w:rPr>
      </w:pPr>
      <w:bookmarkStart w:id="619" w:name="_Display_Sample_Data"/>
      <w:bookmarkStart w:id="620" w:name="_Manage_the_Search"/>
      <w:bookmarkStart w:id="621" w:name="_Toc296062724"/>
      <w:bookmarkStart w:id="622" w:name="_Toc297057939"/>
      <w:bookmarkStart w:id="623" w:name="_Toc322517868"/>
      <w:bookmarkStart w:id="624" w:name="_Toc328749571"/>
      <w:bookmarkEnd w:id="619"/>
      <w:bookmarkEnd w:id="620"/>
      <w:del w:id="625" w:author="mbradenb" w:date="2013-08-30T09:36:00Z">
        <w:r w:rsidDel="008206D6">
          <w:lastRenderedPageBreak/>
          <w:delText>Manage the Sample Search Result List</w:delText>
        </w:r>
        <w:bookmarkEnd w:id="621"/>
        <w:bookmarkEnd w:id="622"/>
        <w:bookmarkEnd w:id="623"/>
        <w:bookmarkEnd w:id="624"/>
      </w:del>
    </w:p>
    <w:p w:rsidR="00BC6E77" w:rsidDel="008206D6" w:rsidRDefault="00BC6E77" w:rsidP="00BC6E77">
      <w:pPr>
        <w:keepNext/>
        <w:rPr>
          <w:del w:id="626" w:author="mbradenb" w:date="2013-08-30T09:36:00Z"/>
        </w:rPr>
      </w:pPr>
      <w:del w:id="627" w:author="mbradenb" w:date="2013-08-30T09:36:00Z">
        <w:r w:rsidDel="008206D6">
          <w:delText>You can make the following adjustments to the search result list:</w:delText>
        </w:r>
      </w:del>
    </w:p>
    <w:p w:rsidR="00BC6E77" w:rsidDel="008206D6" w:rsidRDefault="00BC6E77" w:rsidP="00BC6E77">
      <w:pPr>
        <w:pStyle w:val="C1SectionCollapsed"/>
        <w:rPr>
          <w:del w:id="628" w:author="mbradenb" w:date="2013-08-30T09:36:00Z"/>
        </w:rPr>
      </w:pPr>
      <w:del w:id="629" w:author="mbradenb" w:date="2013-08-30T09:36:00Z">
        <w:r w:rsidDel="008206D6">
          <w:delText>Sort by Column</w:delText>
        </w:r>
      </w:del>
    </w:p>
    <w:p w:rsidR="00BC6E77" w:rsidDel="008206D6" w:rsidRDefault="00BC6E77" w:rsidP="00BC6E77">
      <w:pPr>
        <w:pStyle w:val="ListNumStart"/>
        <w:numPr>
          <w:ilvl w:val="0"/>
          <w:numId w:val="9"/>
        </w:numPr>
        <w:rPr>
          <w:del w:id="630" w:author="mbradenb" w:date="2013-08-30T09:36:00Z"/>
        </w:rPr>
      </w:pPr>
      <w:del w:id="631" w:author="mbradenb" w:date="2013-08-30T09:36:00Z">
        <w:r w:rsidDel="008206D6">
          <w:delText>To sort the result list by the contents of a column:</w:delText>
        </w:r>
      </w:del>
    </w:p>
    <w:p w:rsidR="00BC6E77" w:rsidDel="008206D6" w:rsidRDefault="00BC6E77" w:rsidP="00BC6E77">
      <w:pPr>
        <w:pStyle w:val="ListNumber"/>
        <w:keepNext/>
        <w:numPr>
          <w:ilvl w:val="1"/>
          <w:numId w:val="9"/>
        </w:numPr>
        <w:rPr>
          <w:del w:id="632" w:author="mbradenb" w:date="2013-08-30T09:36:00Z"/>
        </w:rPr>
      </w:pPr>
      <w:del w:id="633" w:author="mbradenb" w:date="2013-08-30T09:36:00Z">
        <w:r w:rsidDel="008206D6">
          <w:delText>Click the right side of the column heading to pull down the menu:</w:delText>
        </w:r>
      </w:del>
    </w:p>
    <w:p w:rsidR="00BC6E77" w:rsidDel="008206D6" w:rsidRDefault="007A132E" w:rsidP="00BC6E77">
      <w:pPr>
        <w:pStyle w:val="NormalIndent"/>
        <w:rPr>
          <w:del w:id="634" w:author="mbradenb" w:date="2013-08-30T09:36:00Z"/>
        </w:rPr>
      </w:pPr>
      <w:del w:id="635" w:author="mbradenb" w:date="2013-08-30T09:36:00Z">
        <w:r>
          <w:rPr>
            <w:noProof/>
          </w:rPr>
          <w:drawing>
            <wp:inline distT="0" distB="0" distL="0" distR="0">
              <wp:extent cx="1533525" cy="9525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srcRect t="4762"/>
                      <a:stretch/>
                    </pic:blipFill>
                    <pic:spPr bwMode="auto">
                      <a:xfrm>
                        <a:off x="0" y="0"/>
                        <a:ext cx="1533333" cy="95238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p w:rsidR="00BC6E77" w:rsidRPr="00212AF0" w:rsidDel="008206D6" w:rsidRDefault="00BC6E77" w:rsidP="00BC6E77">
      <w:pPr>
        <w:pStyle w:val="ListNumber"/>
        <w:numPr>
          <w:ilvl w:val="1"/>
          <w:numId w:val="9"/>
        </w:numPr>
        <w:rPr>
          <w:del w:id="636" w:author="mbradenb" w:date="2013-08-30T09:36:00Z"/>
        </w:rPr>
      </w:pPr>
      <w:del w:id="637" w:author="mbradenb" w:date="2013-08-30T09:36:00Z">
        <w:r w:rsidDel="008206D6">
          <w:delText xml:space="preserve">Click </w:delText>
        </w:r>
        <w:r w:rsidRPr="00D92F7B" w:rsidDel="008206D6">
          <w:rPr>
            <w:rStyle w:val="Bold"/>
          </w:rPr>
          <w:delText>Sort Ascending</w:delText>
        </w:r>
        <w:r w:rsidDel="008206D6">
          <w:delText xml:space="preserve"> or </w:delText>
        </w:r>
        <w:r w:rsidRPr="00D92F7B" w:rsidDel="008206D6">
          <w:rPr>
            <w:rStyle w:val="Bold"/>
          </w:rPr>
          <w:delText>Sort Descending</w:delText>
        </w:r>
        <w:r w:rsidDel="008206D6">
          <w:delText>.</w:delText>
        </w:r>
      </w:del>
    </w:p>
    <w:p w:rsidR="00BC6E77" w:rsidDel="008206D6" w:rsidRDefault="00BC6E77" w:rsidP="00BC6E77">
      <w:pPr>
        <w:pStyle w:val="C1SectionCollapsed"/>
        <w:rPr>
          <w:del w:id="638" w:author="mbradenb" w:date="2013-08-30T09:36:00Z"/>
        </w:rPr>
      </w:pPr>
      <w:del w:id="639" w:author="mbradenb" w:date="2013-08-30T09:36:00Z">
        <w:r w:rsidDel="008206D6">
          <w:delText>Add and Remove Columns</w:delText>
        </w:r>
      </w:del>
    </w:p>
    <w:p w:rsidR="00BC6E77" w:rsidDel="008206D6" w:rsidRDefault="00BC6E77" w:rsidP="00BC6E77">
      <w:pPr>
        <w:pStyle w:val="ListNumStart"/>
        <w:numPr>
          <w:ilvl w:val="0"/>
          <w:numId w:val="9"/>
        </w:numPr>
        <w:rPr>
          <w:del w:id="640" w:author="mbradenb" w:date="2013-08-30T09:36:00Z"/>
        </w:rPr>
      </w:pPr>
      <w:del w:id="641" w:author="mbradenb" w:date="2013-08-30T09:36:00Z">
        <w:r w:rsidDel="008206D6">
          <w:delText>To add and remove columns:</w:delText>
        </w:r>
      </w:del>
    </w:p>
    <w:p w:rsidR="00BC6E77" w:rsidDel="008206D6" w:rsidRDefault="00BC6E77" w:rsidP="00BC6E77">
      <w:pPr>
        <w:pStyle w:val="ListNumber"/>
        <w:keepNext/>
        <w:numPr>
          <w:ilvl w:val="1"/>
          <w:numId w:val="9"/>
        </w:numPr>
        <w:rPr>
          <w:del w:id="642" w:author="mbradenb" w:date="2013-08-30T09:36:00Z"/>
        </w:rPr>
      </w:pPr>
      <w:del w:id="643" w:author="mbradenb" w:date="2013-08-30T09:36:00Z">
        <w:r w:rsidDel="008206D6">
          <w:delText>Click the right side of the column header to pull down the menu.</w:delText>
        </w:r>
      </w:del>
    </w:p>
    <w:p w:rsidR="00BC6E77" w:rsidDel="008206D6" w:rsidRDefault="00BC6E77" w:rsidP="00BC6E77">
      <w:pPr>
        <w:pStyle w:val="ListNumber"/>
        <w:numPr>
          <w:ilvl w:val="1"/>
          <w:numId w:val="9"/>
        </w:numPr>
        <w:rPr>
          <w:del w:id="644" w:author="mbradenb" w:date="2013-08-30T09:36:00Z"/>
        </w:rPr>
      </w:pPr>
      <w:del w:id="645" w:author="mbradenb" w:date="2013-08-30T09:36:00Z">
        <w:r w:rsidDel="008206D6">
          <w:delText>Hover the mouse pointer over Columns to display the submenu of column headings:</w:delText>
        </w:r>
      </w:del>
    </w:p>
    <w:p w:rsidR="00BC6E77" w:rsidDel="008206D6" w:rsidRDefault="007A132E" w:rsidP="00BC6E77">
      <w:pPr>
        <w:pStyle w:val="NormalIndent"/>
        <w:rPr>
          <w:del w:id="646" w:author="mbradenb" w:date="2013-08-30T09:36:00Z"/>
        </w:rPr>
      </w:pPr>
      <w:del w:id="647" w:author="mbradenb" w:date="2013-08-30T09:36:00Z">
        <w:r>
          <w:rPr>
            <w:noProof/>
          </w:rPr>
          <w:drawing>
            <wp:inline distT="0" distB="0" distL="0" distR="0">
              <wp:extent cx="3103418" cy="1796716"/>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102041" cy="1795919"/>
                      </a:xfrm>
                      <a:prstGeom prst="rect">
                        <a:avLst/>
                      </a:prstGeom>
                      <a:ln>
                        <a:noFill/>
                      </a:ln>
                    </pic:spPr>
                  </pic:pic>
                </a:graphicData>
              </a:graphic>
            </wp:inline>
          </w:drawing>
        </w:r>
      </w:del>
    </w:p>
    <w:p w:rsidR="00BC6E77" w:rsidDel="008206D6" w:rsidRDefault="00BC6E77" w:rsidP="00BC6E77">
      <w:pPr>
        <w:pStyle w:val="ListNumber"/>
        <w:numPr>
          <w:ilvl w:val="1"/>
          <w:numId w:val="9"/>
        </w:numPr>
        <w:rPr>
          <w:del w:id="648" w:author="mbradenb" w:date="2013-08-30T09:36:00Z"/>
        </w:rPr>
      </w:pPr>
      <w:del w:id="649" w:author="mbradenb" w:date="2013-08-30T09:36:00Z">
        <w:r w:rsidDel="008206D6">
          <w:delText>Check or clear the check boxes to add or remove a column from the search result.</w:delText>
        </w:r>
      </w:del>
    </w:p>
    <w:p w:rsidR="00BC6E77" w:rsidDel="008206D6" w:rsidRDefault="00BC6E77" w:rsidP="00BC6E77">
      <w:pPr>
        <w:pStyle w:val="C1SectionEnd"/>
        <w:spacing w:after="0" w:line="20" w:lineRule="exact"/>
        <w:rPr>
          <w:del w:id="650" w:author="mbradenb" w:date="2013-08-30T09:36: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Del="008206D6" w:rsidTr="00BC6E77">
        <w:trPr>
          <w:del w:id="651" w:author="mbradenb" w:date="2013-08-30T09:36:00Z"/>
        </w:trPr>
        <w:tc>
          <w:tcPr>
            <w:tcW w:w="1098" w:type="dxa"/>
          </w:tcPr>
          <w:p w:rsidR="00BC6E77" w:rsidDel="008206D6" w:rsidRDefault="007A132E" w:rsidP="00BC6E77">
            <w:pPr>
              <w:jc w:val="center"/>
              <w:rPr>
                <w:del w:id="652" w:author="mbradenb" w:date="2013-08-30T09:36:00Z"/>
              </w:rPr>
            </w:pPr>
            <w:del w:id="653" w:author="mbradenb" w:date="2013-08-30T09:36:00Z">
              <w:r>
                <w:rPr>
                  <w:noProof/>
                </w:rPr>
                <w:drawing>
                  <wp:inline distT="0" distB="0" distL="0" distR="0">
                    <wp:extent cx="338328" cy="274320"/>
                    <wp:effectExtent l="0" t="0" r="5080" b="0"/>
                    <wp:docPr id="176" name="Picture 17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del>
          </w:p>
        </w:tc>
        <w:tc>
          <w:tcPr>
            <w:tcW w:w="7758" w:type="dxa"/>
          </w:tcPr>
          <w:p w:rsidR="00BC6E77" w:rsidRPr="001C3301" w:rsidDel="008206D6" w:rsidRDefault="00BC6E77" w:rsidP="00BC6E77">
            <w:pPr>
              <w:rPr>
                <w:del w:id="654" w:author="mbradenb" w:date="2013-08-30T09:36:00Z"/>
                <w:szCs w:val="20"/>
              </w:rPr>
            </w:pPr>
            <w:del w:id="655" w:author="mbradenb" w:date="2013-08-30T09:36:00Z">
              <w:r w:rsidDel="008206D6">
                <w:rPr>
                  <w:szCs w:val="20"/>
                </w:rPr>
                <w:delText>If there are more rows in the result set than can be displayed at one time, a vertical scroll bar appears at the right of the result set. However, this scroll bar may be hidden from view. To check, move the horizontal scroll bar at the bottom of the window all the way to the right to expose the result set’s vertical scroll bar. If the vertical scroll bar is not there, all the rows in the result set currently are displayed.</w:delText>
              </w:r>
            </w:del>
          </w:p>
        </w:tc>
      </w:tr>
    </w:tbl>
    <w:p w:rsidR="00BC6E77" w:rsidDel="008206D6" w:rsidRDefault="00BC6E77" w:rsidP="00BC6E77">
      <w:pPr>
        <w:pStyle w:val="NormalIndent2"/>
        <w:rPr>
          <w:del w:id="656" w:author="mbradenb" w:date="2013-08-30T09:37:00Z"/>
        </w:rPr>
      </w:pPr>
    </w:p>
    <w:p w:rsidR="00BC6E77" w:rsidDel="008206D6" w:rsidRDefault="00BC6E77" w:rsidP="00BC6E77">
      <w:pPr>
        <w:rPr>
          <w:del w:id="657" w:author="mbradenb" w:date="2013-08-30T09:37:00Z"/>
        </w:rPr>
      </w:pPr>
    </w:p>
    <w:p w:rsidR="00BC6E77" w:rsidDel="008206D6" w:rsidRDefault="00BC6E77" w:rsidP="00BC6E77">
      <w:pPr>
        <w:rPr>
          <w:del w:id="658" w:author="mbradenb" w:date="2013-08-30T09:36:00Z"/>
        </w:rPr>
      </w:pPr>
    </w:p>
    <w:p w:rsidR="00BC6E77" w:rsidRDefault="00BC6E77" w:rsidP="00BC6E77">
      <w:pPr>
        <w:sectPr w:rsidR="00BC6E77" w:rsidSect="00BC6E77">
          <w:headerReference w:type="even" r:id="rId174"/>
          <w:headerReference w:type="default" r:id="rId175"/>
          <w:footerReference w:type="even" r:id="rId176"/>
          <w:footerReference w:type="default" r:id="rId177"/>
          <w:headerReference w:type="first" r:id="rId178"/>
          <w:footerReference w:type="first" r:id="rId179"/>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del w:id="659" w:author="Zach C. Wright" w:date="2013-09-04T15:47:00Z">
        <w:r w:rsidR="001B1707" w:rsidDel="00B510BF">
          <w:fldChar w:fldCharType="begin"/>
        </w:r>
        <w:r w:rsidR="001B1707" w:rsidDel="00B510BF">
          <w:delInstrText xml:space="preserve"> SEQ  "Chapter Number" \* MERGEFORMAT</w:delInstrText>
        </w:r>
        <w:r w:rsidR="001B1707" w:rsidDel="00B510BF">
          <w:fldChar w:fldCharType="separate"/>
        </w:r>
        <w:r w:rsidR="00097199" w:rsidDel="00B510BF">
          <w:rPr>
            <w:noProof/>
          </w:rPr>
          <w:delText>5</w:delText>
        </w:r>
        <w:r w:rsidR="001B1707" w:rsidDel="00B510BF">
          <w:fldChar w:fldCharType="end"/>
        </w:r>
      </w:del>
      <w:ins w:id="660" w:author="Zach C. Wright" w:date="2013-09-04T15:47:00Z">
        <w:r w:rsidR="00B510BF">
          <w:t>4</w:t>
        </w:r>
      </w:ins>
    </w:p>
    <w:p w:rsidR="00BC6E77" w:rsidRPr="002A5080" w:rsidRDefault="00BC6E77" w:rsidP="00BC6E77">
      <w:pPr>
        <w:pStyle w:val="Heading1"/>
      </w:pPr>
      <w:bookmarkStart w:id="661" w:name="_Toc322517869"/>
      <w:bookmarkStart w:id="662" w:name="_Toc328749572"/>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097199">
        <w:rPr>
          <w:rStyle w:val="InvisibleChap-Appx"/>
          <w:noProof/>
        </w:rPr>
        <w:t>5</w:t>
      </w:r>
      <w:r w:rsidR="001B1707" w:rsidRPr="002A5080">
        <w:rPr>
          <w:rStyle w:val="InvisibleChap-Appx"/>
        </w:rPr>
        <w:fldChar w:fldCharType="end"/>
      </w:r>
      <w:r w:rsidRPr="002A5080">
        <w:rPr>
          <w:rStyle w:val="InvisibleChap-Appx"/>
        </w:rPr>
        <w:t xml:space="preserve">:  </w:t>
      </w:r>
      <w:r>
        <w:t>Gene Signatures and Gene Lists</w:t>
      </w:r>
      <w:bookmarkEnd w:id="661"/>
      <w:bookmarkEnd w:id="662"/>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663" w:name="_Toc297057941"/>
      <w:bookmarkStart w:id="664" w:name="_Toc322517870"/>
      <w:bookmarkStart w:id="665" w:name="_Toc328749573"/>
      <w:r>
        <w:t>Creating a Gene Signature</w:t>
      </w:r>
      <w:bookmarkEnd w:id="663"/>
      <w:bookmarkEnd w:id="664"/>
      <w:bookmarkEnd w:id="665"/>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666" w:name="_Ref240168517"/>
      <w:bookmarkStart w:id="667" w:name="_Toc297057942"/>
      <w:bookmarkStart w:id="668" w:name="_Toc322517871"/>
      <w:bookmarkStart w:id="669" w:name="_Toc328749574"/>
      <w:proofErr w:type="gramStart"/>
      <w:r>
        <w:t>Step 1.</w:t>
      </w:r>
      <w:proofErr w:type="gramEnd"/>
      <w:r>
        <w:t xml:space="preserve"> Adding the Genes to a Text File</w:t>
      </w:r>
      <w:bookmarkEnd w:id="666"/>
      <w:bookmarkEnd w:id="667"/>
      <w:bookmarkEnd w:id="668"/>
      <w:bookmarkEnd w:id="669"/>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tblPr>
      <w:tblGrid>
        <w:gridCol w:w="2268"/>
        <w:gridCol w:w="3240"/>
        <w:gridCol w:w="3348"/>
      </w:tblGrid>
      <w:tr w:rsidR="00BC6E77" w:rsidTr="00BC6E77">
        <w:trPr>
          <w:cnfStyle w:val="10000000000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17756"/>
                    <a:stretch/>
                  </pic:blipFill>
                  <pic:spPr bwMode="auto">
                    <a:xfrm>
                      <a:off x="0" y="0"/>
                      <a:ext cx="4512213" cy="8118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commentRangeStart w:id="670"/>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486400" cy="1755531"/>
                    </a:xfrm>
                    <a:prstGeom prst="rect">
                      <a:avLst/>
                    </a:prstGeom>
                  </pic:spPr>
                </pic:pic>
              </a:graphicData>
            </a:graphic>
          </wp:inline>
        </w:drawing>
      </w:r>
      <w:commentRangeEnd w:id="670"/>
      <w:r w:rsidR="00B46E26">
        <w:rPr>
          <w:rStyle w:val="CommentReference"/>
        </w:rPr>
        <w:commentReference w:id="670"/>
      </w:r>
    </w:p>
    <w:p w:rsidR="00BC6E77" w:rsidRDefault="00BC6E77" w:rsidP="00BC6E77">
      <w:pPr>
        <w:pStyle w:val="NormalIndent"/>
      </w:pPr>
      <w:proofErr w:type="gramStart"/>
      <w:r>
        <w:t>tranSMART</w:t>
      </w:r>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671" w:name="_Toc297057943"/>
      <w:bookmarkStart w:id="672" w:name="_Toc322517872"/>
      <w:bookmarkStart w:id="673" w:name="_Toc328749575"/>
      <w:proofErr w:type="gramStart"/>
      <w:r>
        <w:lastRenderedPageBreak/>
        <w:t>Step 2.</w:t>
      </w:r>
      <w:proofErr w:type="gramEnd"/>
      <w:r>
        <w:t xml:space="preserve"> Creating the Gene Signature</w:t>
      </w:r>
      <w:bookmarkEnd w:id="671"/>
      <w:bookmarkEnd w:id="672"/>
      <w:bookmarkEnd w:id="673"/>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commentRangeStart w:id="674"/>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commentRangeEnd w:id="674"/>
      <w:r w:rsidR="00B46E26">
        <w:rPr>
          <w:rStyle w:val="CommentReference"/>
        </w:rPr>
        <w:commentReference w:id="674"/>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fldSimple w:instr=" REF _Ref240168517 \h  \* MERGEFORMAT ">
        <w:r w:rsidR="00097199" w:rsidRPr="00097199">
          <w:rPr>
            <w:rStyle w:val="xRef"/>
          </w:rPr>
          <w:t>Step 1. Adding the Genes to a Text File</w:t>
        </w:r>
      </w:fldSimple>
      <w:r w:rsidRPr="005609AD">
        <w:rPr>
          <w:rStyle w:val="InvisibleOnline"/>
        </w:rPr>
        <w:t xml:space="preserve"> on </w:t>
      </w:r>
      <w:commentRangeStart w:id="675"/>
      <w:r w:rsidRPr="005609AD">
        <w:rPr>
          <w:rStyle w:val="InvisibleOnline"/>
        </w:rPr>
        <w:t xml:space="preserve">page </w:t>
      </w:r>
      <w:r w:rsidR="001B1707" w:rsidRPr="005609AD">
        <w:rPr>
          <w:rStyle w:val="InvisibleOnline"/>
        </w:rPr>
        <w:fldChar w:fldCharType="begin"/>
      </w:r>
      <w:r w:rsidRPr="005609AD">
        <w:rPr>
          <w:rStyle w:val="InvisibleOnline"/>
        </w:rPr>
        <w:instrText xml:space="preserve"> PAGEREF _Ref240168517 \h </w:instrText>
      </w:r>
      <w:r w:rsidR="001B1707" w:rsidRPr="005609AD">
        <w:rPr>
          <w:rStyle w:val="InvisibleOnline"/>
        </w:rPr>
      </w:r>
      <w:r w:rsidR="001B1707" w:rsidRPr="005609AD">
        <w:rPr>
          <w:rStyle w:val="InvisibleOnline"/>
        </w:rPr>
        <w:fldChar w:fldCharType="separate"/>
      </w:r>
      <w:r w:rsidR="00097199">
        <w:rPr>
          <w:rStyle w:val="InvisibleOnline"/>
          <w:noProof/>
        </w:rPr>
        <w:t>95</w:t>
      </w:r>
      <w:r w:rsidR="001B1707" w:rsidRPr="005609AD">
        <w:rPr>
          <w:rStyle w:val="InvisibleOnline"/>
        </w:rPr>
        <w:fldChar w:fldCharType="end"/>
      </w:r>
      <w:commentRangeEnd w:id="675"/>
      <w:r w:rsidR="00B46E26">
        <w:rPr>
          <w:rStyle w:val="CommentReference"/>
        </w:rPr>
        <w:commentReference w:id="675"/>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tblPr>
      <w:tblGrid>
        <w:gridCol w:w="3720"/>
        <w:gridCol w:w="4440"/>
      </w:tblGrid>
      <w:tr w:rsidR="00BC6E77" w:rsidTr="00BC6E77">
        <w:trPr>
          <w:cnfStyle w:val="10000000000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commentRangeStart w:id="676"/>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commentRangeEnd w:id="676"/>
      <w:r w:rsidR="00B46E26">
        <w:rPr>
          <w:rStyle w:val="CommentReference"/>
        </w:rPr>
        <w:commentReference w:id="676"/>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677" w:name="_Toc297057944"/>
      <w:bookmarkStart w:id="678" w:name="_Toc322517873"/>
      <w:bookmarkStart w:id="679" w:name="_Toc328749576"/>
      <w:commentRangeStart w:id="680"/>
      <w:r>
        <w:lastRenderedPageBreak/>
        <w:t>Performing Actions on Your Gene Signatures</w:t>
      </w:r>
      <w:bookmarkEnd w:id="677"/>
      <w:bookmarkEnd w:id="678"/>
      <w:bookmarkEnd w:id="679"/>
      <w:commentRangeEnd w:id="680"/>
      <w:r w:rsidR="000B6E4F">
        <w:rPr>
          <w:rStyle w:val="CommentReference"/>
          <w:rFonts w:ascii="Verdana" w:hAnsi="Verdana"/>
          <w:b w:val="0"/>
          <w:bCs w:val="0"/>
          <w:color w:val="auto"/>
        </w:rPr>
        <w:commentReference w:id="680"/>
      </w:r>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tblPr>
      <w:tblGrid>
        <w:gridCol w:w="2760"/>
        <w:gridCol w:w="5760"/>
      </w:tblGrid>
      <w:tr w:rsidR="00BC6E77" w:rsidTr="00BC6E77">
        <w:trPr>
          <w:cnfStyle w:val="10000000000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681" w:name="_Toc297057945"/>
      <w:bookmarkStart w:id="682" w:name="_Toc322517874"/>
      <w:bookmarkStart w:id="683" w:name="_Toc328749577"/>
      <w:r>
        <w:t>Performing Actions on Other Users’ Signatures</w:t>
      </w:r>
      <w:bookmarkEnd w:id="681"/>
      <w:bookmarkEnd w:id="682"/>
      <w:bookmarkEnd w:id="683"/>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tblPr>
      <w:tblGrid>
        <w:gridCol w:w="3457"/>
        <w:gridCol w:w="5423"/>
      </w:tblGrid>
      <w:tr w:rsidR="00BC6E77" w:rsidRPr="001D1363" w:rsidTr="00BC6E77">
        <w:trPr>
          <w:cnfStyle w:val="10000000000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w:t>
      </w:r>
      <w:commentRangeStart w:id="684"/>
      <w:r>
        <w:t xml:space="preserve">the </w:t>
      </w:r>
      <w:r w:rsidRPr="00D81C57">
        <w:rPr>
          <w:rStyle w:val="Bold"/>
        </w:rPr>
        <w:t>Select Action</w:t>
      </w:r>
      <w:r>
        <w:t xml:space="preserve"> dropdown for the gene signature </w:t>
      </w:r>
      <w:commentRangeEnd w:id="684"/>
      <w:r w:rsidR="000B6E4F">
        <w:rPr>
          <w:rStyle w:val="CommentReference"/>
        </w:rPr>
        <w:commentReference w:id="684"/>
      </w:r>
      <w:r>
        <w:t>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685" w:name="_Toc297057946"/>
      <w:bookmarkStart w:id="686" w:name="_Toc322517875"/>
      <w:bookmarkStart w:id="687" w:name="_Toc328749578"/>
      <w:commentRangeStart w:id="688"/>
      <w:r>
        <w:lastRenderedPageBreak/>
        <w:t>Viewing a Gene Signature Definition</w:t>
      </w:r>
      <w:bookmarkEnd w:id="685"/>
      <w:bookmarkEnd w:id="686"/>
      <w:bookmarkEnd w:id="687"/>
      <w:commentRangeEnd w:id="688"/>
      <w:r w:rsidR="00E564C6">
        <w:rPr>
          <w:rStyle w:val="CommentReference"/>
          <w:rFonts w:ascii="Verdana" w:hAnsi="Verdana"/>
          <w:b w:val="0"/>
          <w:bCs w:val="0"/>
          <w:color w:val="auto"/>
        </w:rPr>
        <w:commentReference w:id="688"/>
      </w:r>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 w:rsidR="00BC6E77" w:rsidRDefault="00BC6E77" w:rsidP="00BC6E77">
      <w:pPr>
        <w:sectPr w:rsidR="00BC6E77" w:rsidSect="00BC6E77">
          <w:headerReference w:type="even" r:id="rId197"/>
          <w:headerReference w:type="default" r:id="rId198"/>
          <w:footerReference w:type="even" r:id="rId199"/>
          <w:footerReference w:type="default" r:id="rId200"/>
          <w:headerReference w:type="first" r:id="rId201"/>
          <w:footerReference w:type="first" r:id="rId202"/>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fldSimple w:instr=" SEQ  &quot;Chapter Number&quot; \* MERGEFORMAT">
        <w:r w:rsidR="00097199">
          <w:rPr>
            <w:noProof/>
          </w:rPr>
          <w:t>6</w:t>
        </w:r>
      </w:fldSimple>
    </w:p>
    <w:p w:rsidR="00BC6E77" w:rsidRDefault="00BC6E77" w:rsidP="00BC6E77">
      <w:pPr>
        <w:pStyle w:val="Heading1"/>
      </w:pPr>
      <w:bookmarkStart w:id="689" w:name="_Toc322517876"/>
      <w:bookmarkStart w:id="690" w:name="_Toc328749579"/>
      <w:r w:rsidRPr="002A5080">
        <w:rPr>
          <w:rStyle w:val="InvisibleChap-Appx"/>
        </w:rPr>
        <w:t xml:space="preserve">Chapter </w:t>
      </w:r>
      <w:r w:rsidR="001B1707" w:rsidRPr="002A5080">
        <w:rPr>
          <w:rStyle w:val="InvisibleChap-Appx"/>
        </w:rPr>
        <w:fldChar w:fldCharType="begin"/>
      </w:r>
      <w:r w:rsidRPr="002A5080">
        <w:rPr>
          <w:rStyle w:val="InvisibleChap-Appx"/>
        </w:rPr>
        <w:instrText xml:space="preserve"> SEQ  "Hidden Chapter Number" \* CHARFORMAT</w:instrText>
      </w:r>
      <w:r w:rsidR="001B1707" w:rsidRPr="002A5080">
        <w:rPr>
          <w:rStyle w:val="InvisibleChap-Appx"/>
        </w:rPr>
        <w:fldChar w:fldCharType="separate"/>
      </w:r>
      <w:r w:rsidR="00097199">
        <w:rPr>
          <w:rStyle w:val="InvisibleChap-Appx"/>
          <w:noProof/>
        </w:rPr>
        <w:t>6</w:t>
      </w:r>
      <w:r w:rsidR="001B1707" w:rsidRPr="002A5080">
        <w:rPr>
          <w:rStyle w:val="InvisibleChap-Appx"/>
        </w:rPr>
        <w:fldChar w:fldCharType="end"/>
      </w:r>
      <w:r w:rsidRPr="002A5080">
        <w:rPr>
          <w:rStyle w:val="InvisibleChap-Appx"/>
        </w:rPr>
        <w:t xml:space="preserve">:  </w:t>
      </w:r>
      <w:r>
        <w:t>Other Tasks</w:t>
      </w:r>
      <w:bookmarkEnd w:id="689"/>
      <w:bookmarkEnd w:id="690"/>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691" w:name="_Toc328749580"/>
      <w:r w:rsidRPr="00F26571">
        <w:rPr>
          <w:rFonts w:cs="Arial"/>
          <w:b w:val="0"/>
          <w:color w:val="FFFFFF" w:themeColor="background1"/>
          <w:sz w:val="2"/>
        </w:rPr>
        <w:t>Other Tasks</w:t>
      </w:r>
      <w:bookmarkEnd w:id="691"/>
    </w:p>
    <w:p w:rsidR="00BC6E77" w:rsidRDefault="00BC6E77" w:rsidP="00BC6E77">
      <w:r>
        <w:t>In addition to Search, Dataset Explorer, and Gene Signature/List, the tranSMART toolbar includes the following</w:t>
      </w:r>
      <w:ins w:id="692" w:author="mbradenb" w:date="2013-09-03T11:12:00Z">
        <w:r w:rsidR="00B77BCF">
          <w:t xml:space="preserve"> dropdown menu and</w:t>
        </w:r>
      </w:ins>
      <w:r>
        <w:t xml:space="preserve"> tool tabs:</w:t>
      </w:r>
    </w:p>
    <w:p w:rsidR="00B77BCF" w:rsidRDefault="00B77BCF" w:rsidP="00B77BCF">
      <w:pPr>
        <w:pStyle w:val="ListBullet"/>
        <w:numPr>
          <w:ilvl w:val="0"/>
          <w:numId w:val="2"/>
        </w:numPr>
        <w:rPr>
          <w:ins w:id="693" w:author="mbradenb" w:date="2013-09-03T11:13:00Z"/>
          <w:rStyle w:val="Bold"/>
        </w:rPr>
      </w:pPr>
      <w:ins w:id="694" w:author="mbradenb" w:date="2013-09-03T11:12:00Z">
        <w:r>
          <w:rPr>
            <w:rStyle w:val="Bold"/>
          </w:rPr>
          <w:t>Utilities</w:t>
        </w:r>
      </w:ins>
    </w:p>
    <w:p w:rsidR="007A132E" w:rsidRDefault="00B77BCF">
      <w:pPr>
        <w:pStyle w:val="ListBullet"/>
        <w:numPr>
          <w:ilvl w:val="0"/>
          <w:numId w:val="0"/>
        </w:numPr>
        <w:tabs>
          <w:tab w:val="clear" w:pos="720"/>
          <w:tab w:val="left" w:pos="360"/>
        </w:tabs>
        <w:ind w:left="360"/>
        <w:rPr>
          <w:ins w:id="695" w:author="mbradenb" w:date="2013-09-03T11:12:00Z"/>
          <w:rStyle w:val="Bold"/>
          <w:b w:val="0"/>
          <w:rPrChange w:id="696" w:author="mbradenb" w:date="2013-09-03T11:13:00Z">
            <w:rPr>
              <w:ins w:id="697" w:author="mbradenb" w:date="2013-09-03T11:12:00Z"/>
              <w:rStyle w:val="Bold"/>
              <w:rFonts w:ascii="Arial" w:hAnsi="Arial"/>
              <w:b w:val="0"/>
              <w:bCs/>
              <w:color w:val="005B94"/>
              <w:sz w:val="48"/>
              <w:szCs w:val="28"/>
            </w:rPr>
          </w:rPrChange>
        </w:rPr>
        <w:pPrChange w:id="698" w:author="mbradenb" w:date="2013-09-03T11:13:00Z">
          <w:pPr>
            <w:pStyle w:val="ListBullet"/>
            <w:numPr>
              <w:numId w:val="2"/>
            </w:numPr>
          </w:pPr>
        </w:pPrChange>
      </w:pPr>
      <w:ins w:id="699" w:author="mbradenb" w:date="2013-09-03T11:14:00Z">
        <w:r>
          <w:rPr>
            <w:rStyle w:val="Bold"/>
            <w:b w:val="0"/>
          </w:rPr>
          <w:t>Options under this menu include Help (takes you to the online help manual)</w:t>
        </w:r>
      </w:ins>
      <w:ins w:id="700" w:author="mbradenb" w:date="2013-09-03T11:15:00Z">
        <w:r>
          <w:rPr>
            <w:rStyle w:val="Bold"/>
            <w:b w:val="0"/>
          </w:rPr>
          <w:t xml:space="preserve">, Contact Us (opens email for questions, problem reports, or any other feedback about the tranSMART </w:t>
        </w:r>
      </w:ins>
      <w:ins w:id="701" w:author="mbradenb" w:date="2013-09-03T11:16:00Z">
        <w:r>
          <w:rPr>
            <w:rStyle w:val="Bold"/>
            <w:b w:val="0"/>
          </w:rPr>
          <w:t>application</w:t>
        </w:r>
      </w:ins>
      <w:ins w:id="702" w:author="mbradenb" w:date="2013-09-03T11:15:00Z">
        <w:r>
          <w:rPr>
            <w:rStyle w:val="Bold"/>
            <w:b w:val="0"/>
          </w:rPr>
          <w:t>), About (version</w:t>
        </w:r>
      </w:ins>
      <w:ins w:id="703" w:author="mbradenb" w:date="2013-09-03T11:16:00Z">
        <w:r>
          <w:rPr>
            <w:rStyle w:val="Bold"/>
            <w:b w:val="0"/>
          </w:rPr>
          <w:t xml:space="preserve"> information for</w:t>
        </w:r>
      </w:ins>
      <w:ins w:id="704" w:author="mbradenb" w:date="2013-09-03T11:15:00Z">
        <w:r>
          <w:rPr>
            <w:rStyle w:val="Bold"/>
            <w:b w:val="0"/>
          </w:rPr>
          <w:t xml:space="preserve"> tranSMART</w:t>
        </w:r>
      </w:ins>
      <w:ins w:id="705" w:author="mbradenb" w:date="2013-09-03T11:16:00Z">
        <w:r>
          <w:rPr>
            <w:rStyle w:val="Bold"/>
            <w:b w:val="0"/>
          </w:rPr>
          <w:t xml:space="preserve"> application), and access to Login and Logout</w:t>
        </w:r>
      </w:ins>
    </w:p>
    <w:p w:rsidR="00BC6E77" w:rsidRPr="00B97A7A" w:rsidDel="00B77BCF" w:rsidRDefault="00BC6E77" w:rsidP="00BC6E77">
      <w:pPr>
        <w:pStyle w:val="ListBullet"/>
        <w:numPr>
          <w:ilvl w:val="0"/>
          <w:numId w:val="2"/>
        </w:numPr>
        <w:rPr>
          <w:del w:id="706" w:author="mbradenb" w:date="2013-09-03T11:11:00Z"/>
          <w:rStyle w:val="Bold"/>
        </w:rPr>
      </w:pPr>
      <w:del w:id="707" w:author="mbradenb" w:date="2013-09-03T11:11:00Z">
        <w:r w:rsidRPr="00BB667F" w:rsidDel="00B77BCF">
          <w:rPr>
            <w:rStyle w:val="Bold"/>
          </w:rPr>
          <w:delText>Request Consult</w:delText>
        </w:r>
      </w:del>
    </w:p>
    <w:p w:rsidR="00BC6E77" w:rsidDel="00B77BCF" w:rsidRDefault="00BC6E77" w:rsidP="00BC6E77">
      <w:pPr>
        <w:pStyle w:val="NormalIndent"/>
        <w:rPr>
          <w:del w:id="708" w:author="mbradenb" w:date="2013-09-03T11:11:00Z"/>
        </w:rPr>
      </w:pPr>
      <w:del w:id="709" w:author="mbradenb" w:date="2013-09-03T11:11:00Z">
        <w:r w:rsidDel="00B77BCF">
          <w:delText>Email a request for information that cannot be found in the data warehouse.</w:delText>
        </w:r>
      </w:del>
    </w:p>
    <w:p w:rsidR="00BC6E77" w:rsidRPr="00B97A7A" w:rsidDel="00B77BCF" w:rsidRDefault="00BC6E77" w:rsidP="00BC6E77">
      <w:pPr>
        <w:pStyle w:val="ListBullet"/>
        <w:numPr>
          <w:ilvl w:val="0"/>
          <w:numId w:val="2"/>
        </w:numPr>
        <w:rPr>
          <w:del w:id="710" w:author="mbradenb" w:date="2013-09-03T11:11:00Z"/>
          <w:rStyle w:val="Bold"/>
        </w:rPr>
      </w:pPr>
      <w:del w:id="711" w:author="mbradenb" w:date="2013-09-03T11:11:00Z">
        <w:r w:rsidRPr="00BB667F" w:rsidDel="00B77BCF">
          <w:rPr>
            <w:rStyle w:val="Bold"/>
          </w:rPr>
          <w:delText>Feedback</w:delText>
        </w:r>
      </w:del>
    </w:p>
    <w:p w:rsidR="00BC6E77" w:rsidDel="00B77BCF" w:rsidRDefault="00BC6E77" w:rsidP="00BC6E77">
      <w:pPr>
        <w:pStyle w:val="NormalIndent"/>
        <w:rPr>
          <w:del w:id="712" w:author="mbradenb" w:date="2013-09-03T11:11:00Z"/>
        </w:rPr>
      </w:pPr>
      <w:del w:id="713" w:author="mbradenb" w:date="2013-09-03T11:11:00Z">
        <w:r w:rsidDel="00B77BCF">
          <w:delText>Email questions, problem reports, enhancement requests, or any other feedback about the tranSMART application.</w:delText>
        </w:r>
      </w:del>
    </w:p>
    <w:p w:rsidR="00BC6E77" w:rsidRPr="00B97A7A" w:rsidDel="00B77BCF" w:rsidRDefault="00BC6E77" w:rsidP="00BC6E77">
      <w:pPr>
        <w:pStyle w:val="ListBullet"/>
        <w:numPr>
          <w:ilvl w:val="0"/>
          <w:numId w:val="2"/>
        </w:numPr>
        <w:rPr>
          <w:del w:id="714" w:author="mbradenb" w:date="2013-09-03T11:11:00Z"/>
          <w:rStyle w:val="Bold"/>
        </w:rPr>
      </w:pPr>
      <w:del w:id="715" w:author="mbradenb" w:date="2013-09-03T11:11:00Z">
        <w:r w:rsidRPr="00BB667F" w:rsidDel="00B77BCF">
          <w:rPr>
            <w:rStyle w:val="Bold"/>
          </w:rPr>
          <w:delText>Help</w:delText>
        </w:r>
      </w:del>
    </w:p>
    <w:p w:rsidR="00BC6E77" w:rsidDel="00B77BCF" w:rsidRDefault="00BC6E77" w:rsidP="00BC6E77">
      <w:pPr>
        <w:pStyle w:val="NormalIndent"/>
        <w:rPr>
          <w:del w:id="716" w:author="mbradenb" w:date="2013-09-03T11:11:00Z"/>
        </w:rPr>
      </w:pPr>
      <w:del w:id="717" w:author="mbradenb" w:date="2013-09-03T11:11:00Z">
        <w:r w:rsidDel="00B77BCF">
          <w:delText>Display links to the tranSMART online and PDF documentation sets.</w:delText>
        </w:r>
      </w:del>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Del="003142BA" w:rsidRDefault="00BC6E77" w:rsidP="00BC6E77">
      <w:pPr>
        <w:tabs>
          <w:tab w:val="clear" w:pos="360"/>
          <w:tab w:val="clear" w:pos="720"/>
          <w:tab w:val="clear" w:pos="1080"/>
          <w:tab w:val="clear" w:pos="1440"/>
          <w:tab w:val="clear" w:pos="1800"/>
          <w:tab w:val="clear" w:pos="2160"/>
        </w:tabs>
        <w:spacing w:after="200" w:line="276" w:lineRule="auto"/>
        <w:rPr>
          <w:del w:id="718" w:author="mbradenb" w:date="2013-09-03T11:17:00Z"/>
        </w:rPr>
      </w:pPr>
      <w:del w:id="719" w:author="mbradenb" w:date="2013-09-03T11:17:00Z">
        <w:r w:rsidDel="003142BA">
          <w:br w:type="page"/>
        </w:r>
      </w:del>
    </w:p>
    <w:p w:rsidR="007A132E" w:rsidRDefault="007A132E">
      <w:pPr>
        <w:tabs>
          <w:tab w:val="clear" w:pos="360"/>
          <w:tab w:val="clear" w:pos="720"/>
          <w:tab w:val="clear" w:pos="1080"/>
          <w:tab w:val="clear" w:pos="1440"/>
          <w:tab w:val="clear" w:pos="1800"/>
          <w:tab w:val="clear" w:pos="2160"/>
        </w:tabs>
        <w:spacing w:after="200" w:line="276" w:lineRule="auto"/>
        <w:rPr>
          <w:del w:id="720" w:author="mbradenb" w:date="2013-09-03T11:17:00Z"/>
        </w:rPr>
        <w:pPrChange w:id="721" w:author="mbradenb" w:date="2013-09-03T11:17:00Z">
          <w:pPr/>
        </w:pPrChange>
      </w:pPr>
    </w:p>
    <w:p w:rsidR="00BC6E77" w:rsidRDefault="00BC6E77" w:rsidP="00BC6E77"/>
    <w:p w:rsidR="00BC6E77" w:rsidRDefault="00BC6E77" w:rsidP="00BC6E77">
      <w:pPr>
        <w:sectPr w:rsidR="00BC6E77" w:rsidSect="00BC6E77">
          <w:headerReference w:type="even" r:id="rId203"/>
          <w:headerReference w:type="default" r:id="rId204"/>
          <w:footerReference w:type="even" r:id="rId205"/>
          <w:footerReference w:type="default" r:id="rId206"/>
          <w:headerReference w:type="first" r:id="rId207"/>
          <w:footerReference w:type="first" r:id="rId208"/>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097199">
          <w:rPr>
            <w:noProof/>
          </w:rPr>
          <w:t>A</w:t>
        </w:r>
      </w:fldSimple>
    </w:p>
    <w:p w:rsidR="00BC6E77" w:rsidRPr="003262D5" w:rsidRDefault="00BC6E77" w:rsidP="00BC6E77">
      <w:pPr>
        <w:pStyle w:val="Heading1"/>
      </w:pPr>
      <w:bookmarkStart w:id="722" w:name="_Ref313350049"/>
      <w:bookmarkStart w:id="723" w:name="_Toc322517877"/>
      <w:bookmarkStart w:id="724" w:name="_Toc328749581"/>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097199">
        <w:rPr>
          <w:rStyle w:val="InvisibleChap-Appx"/>
          <w:noProof/>
        </w:rPr>
        <w:t>A</w:t>
      </w:r>
      <w:r w:rsidR="001B1707" w:rsidRPr="003262D5">
        <w:rPr>
          <w:rStyle w:val="InvisibleChap-Appx"/>
        </w:rPr>
        <w:fldChar w:fldCharType="end"/>
      </w:r>
      <w:r w:rsidRPr="003262D5">
        <w:rPr>
          <w:rStyle w:val="InvisibleChap-Appx"/>
        </w:rPr>
        <w:t xml:space="preserve">:  </w:t>
      </w:r>
      <w:r>
        <w:t>How TEA Scores Are Calculated</w:t>
      </w:r>
      <w:bookmarkEnd w:id="722"/>
      <w:bookmarkEnd w:id="723"/>
      <w:bookmarkEnd w:id="724"/>
    </w:p>
    <w:p w:rsidR="00BC6E77" w:rsidRDefault="00BC6E77" w:rsidP="00BC6E77">
      <w:r>
        <w:t xml:space="preserve">This appendix summarizes the operations tranSMART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725" w:name="_Toc297057950"/>
      <w:bookmarkStart w:id="726" w:name="_Toc322517878"/>
      <w:bookmarkStart w:id="727" w:name="_Toc328749582"/>
      <w:r w:rsidRPr="00E92793">
        <w:rPr>
          <w:rStyle w:val="Bold"/>
          <w:b/>
        </w:rPr>
        <w:t>Data Inputs to the TEA algorithm</w:t>
      </w:r>
      <w:bookmarkEnd w:id="725"/>
      <w:bookmarkEnd w:id="726"/>
      <w:bookmarkEnd w:id="727"/>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728" w:name="_Toc297057951"/>
      <w:bookmarkStart w:id="729" w:name="_Toc322517879"/>
      <w:bookmarkStart w:id="730" w:name="_Toc328749583"/>
      <w:r w:rsidRPr="00802224">
        <w:t>Operations</w:t>
      </w:r>
      <w:bookmarkEnd w:id="728"/>
      <w:bookmarkEnd w:id="729"/>
      <w:bookmarkEnd w:id="730"/>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731" w:name="_Toc297057952"/>
      <w:bookmarkStart w:id="732" w:name="_Toc322517880"/>
      <w:bookmarkStart w:id="733" w:name="_Toc328749584"/>
      <w:r w:rsidRPr="00802224">
        <w:lastRenderedPageBreak/>
        <w:t>Result</w:t>
      </w:r>
      <w:bookmarkEnd w:id="731"/>
      <w:bookmarkEnd w:id="732"/>
      <w:bookmarkEnd w:id="733"/>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209"/>
          <w:headerReference w:type="default" r:id="rId210"/>
          <w:footerReference w:type="even" r:id="rId211"/>
          <w:footerReference w:type="default" r:id="rId212"/>
          <w:headerReference w:type="first" r:id="rId213"/>
          <w:footerReference w:type="first" r:id="rId214"/>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fldSimple w:instr=" SEQ  &quot;Appendix&quot; \* MERGEFORMAT \* ALPHABETIC">
        <w:r w:rsidR="00097199">
          <w:rPr>
            <w:noProof/>
          </w:rPr>
          <w:t>B</w:t>
        </w:r>
      </w:fldSimple>
    </w:p>
    <w:p w:rsidR="00BC6E77" w:rsidRDefault="00BC6E77" w:rsidP="00BC6E77">
      <w:pPr>
        <w:pStyle w:val="Heading1"/>
      </w:pPr>
      <w:bookmarkStart w:id="734" w:name="_Toc296428488"/>
      <w:bookmarkStart w:id="735" w:name="_Toc322517881"/>
      <w:bookmarkStart w:id="736" w:name="_Toc328749585"/>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097199">
        <w:rPr>
          <w:rStyle w:val="InvisibleChap-Appx"/>
          <w:noProof/>
        </w:rPr>
        <w:t>B</w:t>
      </w:r>
      <w:r w:rsidR="001B1707" w:rsidRPr="003262D5">
        <w:rPr>
          <w:rStyle w:val="InvisibleChap-Appx"/>
        </w:rPr>
        <w:fldChar w:fldCharType="end"/>
      </w:r>
      <w:r w:rsidRPr="003262D5">
        <w:rPr>
          <w:rStyle w:val="InvisibleChap-Appx"/>
        </w:rPr>
        <w:t xml:space="preserve">:  </w:t>
      </w:r>
      <w:bookmarkEnd w:id="734"/>
      <w:r>
        <w:t xml:space="preserve">Rules for Loading </w:t>
      </w:r>
      <w:proofErr w:type="spellStart"/>
      <w:r>
        <w:t>OmicSoft</w:t>
      </w:r>
      <w:proofErr w:type="spellEnd"/>
      <w:r>
        <w:t xml:space="preserve"> Data</w:t>
      </w:r>
      <w:bookmarkEnd w:id="735"/>
      <w:bookmarkEnd w:id="736"/>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737" w:name="_Toc328749586"/>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737"/>
    </w:p>
    <w:p w:rsidR="00BC6E77" w:rsidRDefault="00BC6E77" w:rsidP="00BC6E77">
      <w:pPr>
        <w:ind w:right="-720"/>
      </w:pPr>
      <w:r>
        <w:t xml:space="preserve">The following rules determine whether </w:t>
      </w:r>
      <w:proofErr w:type="spellStart"/>
      <w:r>
        <w:t>OmicSoft</w:t>
      </w:r>
      <w:proofErr w:type="spellEnd"/>
      <w:r>
        <w:t xml:space="preserve">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7A132E">
      <w:pPr>
        <w:pStyle w:val="ListBullet2"/>
        <w:numPr>
          <w:ilvl w:val="1"/>
          <w:numId w:val="2"/>
        </w:numPr>
        <w:spacing w:afterLines="40"/>
      </w:pPr>
      <w:proofErr w:type="spellStart"/>
      <w:r>
        <w:t>r_value</w:t>
      </w:r>
      <w:proofErr w:type="spellEnd"/>
    </w:p>
    <w:p w:rsidR="00BC6E77" w:rsidRDefault="00BC6E77" w:rsidP="007D64B3">
      <w:pPr>
        <w:pStyle w:val="NormalIndent2"/>
        <w:spacing w:afterLines="40"/>
      </w:pPr>
      <w:proofErr w:type="gramStart"/>
      <w:r>
        <w:t>Pearson product-moment correlation coefficient.</w:t>
      </w:r>
      <w:proofErr w:type="gramEnd"/>
    </w:p>
    <w:p w:rsidR="00BC6E77" w:rsidRDefault="00BC6E77" w:rsidP="007D64B3">
      <w:pPr>
        <w:pStyle w:val="ListBullet2"/>
        <w:numPr>
          <w:ilvl w:val="1"/>
          <w:numId w:val="2"/>
        </w:numPr>
        <w:spacing w:afterLines="40"/>
      </w:pPr>
      <w:proofErr w:type="spellStart"/>
      <w:r>
        <w:t>rho_value</w:t>
      </w:r>
      <w:proofErr w:type="spellEnd"/>
    </w:p>
    <w:p w:rsidR="00BC6E77" w:rsidRDefault="00BC6E77" w:rsidP="006E1BF2">
      <w:pPr>
        <w:pStyle w:val="NormalIndent2"/>
        <w:spacing w:afterLines="40"/>
      </w:pPr>
      <w:r>
        <w:t>Spearman rank correlation coefficient</w:t>
      </w:r>
    </w:p>
    <w:p w:rsidR="00BC6E77" w:rsidRDefault="00BC6E77" w:rsidP="006E1BF2">
      <w:pPr>
        <w:pStyle w:val="ListBullet2"/>
        <w:numPr>
          <w:ilvl w:val="1"/>
          <w:numId w:val="2"/>
        </w:numPr>
        <w:spacing w:afterLines="40"/>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1B1707" w:rsidRPr="007C18BE">
        <w:rPr>
          <w:rStyle w:val="xRef"/>
        </w:rPr>
        <w:fldChar w:fldCharType="begin"/>
      </w:r>
      <w:r w:rsidRPr="007C18BE">
        <w:rPr>
          <w:rStyle w:val="xRef"/>
        </w:rPr>
        <w:instrText xml:space="preserve"> REF _Ref313350049 \h  \* MERGEFORMAT </w:instrText>
      </w:r>
      <w:r w:rsidR="001B1707" w:rsidRPr="007C18BE">
        <w:rPr>
          <w:rStyle w:val="xRef"/>
        </w:rPr>
      </w:r>
      <w:r w:rsidR="001B1707" w:rsidRPr="007C18BE">
        <w:rPr>
          <w:rStyle w:val="xRef"/>
        </w:rPr>
        <w:fldChar w:fldCharType="separate"/>
      </w:r>
      <w:proofErr w:type="gramStart"/>
      <w:r w:rsidR="00097199" w:rsidRPr="00097199">
        <w:rPr>
          <w:rStyle w:val="xRef"/>
        </w:rPr>
        <w:t xml:space="preserve">Appendix A: </w:t>
      </w:r>
      <w:proofErr w:type="gramEnd"/>
      <w:r w:rsidR="00097199" w:rsidRPr="00097199">
        <w:rPr>
          <w:rStyle w:val="xRef"/>
        </w:rPr>
        <w:t xml:space="preserve"> How TEA Scores Are Calculated</w:t>
      </w:r>
      <w:r w:rsidR="001B1707"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215"/>
          <w:headerReference w:type="default" r:id="rId216"/>
          <w:footerReference w:type="even" r:id="rId217"/>
          <w:footerReference w:type="default" r:id="rId218"/>
          <w:headerReference w:type="first" r:id="rId219"/>
          <w:footerReference w:type="first" r:id="rId220"/>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fldSimple w:instr=" SEQ  &quot;Appendix&quot; \* MERGEFORMAT \* ALPHABETIC">
        <w:r w:rsidR="00097199">
          <w:rPr>
            <w:noProof/>
          </w:rPr>
          <w:t>C</w:t>
        </w:r>
      </w:fldSimple>
    </w:p>
    <w:p w:rsidR="00474AC4" w:rsidRDefault="00474AC4" w:rsidP="00474AC4">
      <w:pPr>
        <w:pStyle w:val="Heading1"/>
      </w:pPr>
      <w:bookmarkStart w:id="738" w:name="_Toc328749587"/>
      <w:r w:rsidRPr="003262D5">
        <w:rPr>
          <w:rStyle w:val="InvisibleChap-Appx"/>
        </w:rPr>
        <w:t xml:space="preserve">Appendix </w:t>
      </w:r>
      <w:r w:rsidR="001B1707" w:rsidRPr="003262D5">
        <w:rPr>
          <w:rStyle w:val="InvisibleChap-Appx"/>
        </w:rPr>
        <w:fldChar w:fldCharType="begin"/>
      </w:r>
      <w:r w:rsidRPr="003262D5">
        <w:rPr>
          <w:rStyle w:val="InvisibleChap-Appx"/>
        </w:rPr>
        <w:instrText xml:space="preserve"> SEQ  "Hidden Appendix" \* CHARFORMAT \* ALPHABETIC</w:instrText>
      </w:r>
      <w:r w:rsidR="001B1707" w:rsidRPr="003262D5">
        <w:rPr>
          <w:rStyle w:val="InvisibleChap-Appx"/>
        </w:rPr>
        <w:fldChar w:fldCharType="separate"/>
      </w:r>
      <w:r w:rsidR="00097199">
        <w:rPr>
          <w:rStyle w:val="InvisibleChap-Appx"/>
          <w:noProof/>
        </w:rPr>
        <w:t>C</w:t>
      </w:r>
      <w:r w:rsidR="001B1707" w:rsidRPr="003262D5">
        <w:rPr>
          <w:rStyle w:val="InvisibleChap-Appx"/>
        </w:rPr>
        <w:fldChar w:fldCharType="end"/>
      </w:r>
      <w:r w:rsidRPr="003262D5">
        <w:rPr>
          <w:rStyle w:val="InvisibleChap-Appx"/>
        </w:rPr>
        <w:t xml:space="preserve">:  </w:t>
      </w:r>
      <w:r>
        <w:t>Glossary of Terms</w:t>
      </w:r>
      <w:bookmarkEnd w:id="738"/>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739" w:name="_Toc328749588"/>
      <w:r w:rsidRPr="00474AC4">
        <w:rPr>
          <w:rFonts w:cs="Arial"/>
          <w:b w:val="0"/>
          <w:color w:val="FFFFFF" w:themeColor="background1"/>
          <w:sz w:val="2"/>
        </w:rPr>
        <w:t>Glossary of Terms</w:t>
      </w:r>
      <w:bookmarkEnd w:id="739"/>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commentRangeStart w:id="740"/>
      <w:r w:rsidR="001B1707" w:rsidRPr="001B1707">
        <w:fldChar w:fldCharType="begin"/>
      </w:r>
      <w:r w:rsidR="003142BA">
        <w:instrText xml:space="preserve"> HYPERLINK \l "Microarray" </w:instrText>
      </w:r>
      <w:r w:rsidR="001B1707" w:rsidRPr="001B1707">
        <w:fldChar w:fldCharType="separate"/>
      </w:r>
      <w:r w:rsidRPr="00474AC4">
        <w:rPr>
          <w:rStyle w:val="Hyperlink"/>
        </w:rPr>
        <w:t>Microarray</w:t>
      </w:r>
      <w:r w:rsidR="001B1707">
        <w:rPr>
          <w:rStyle w:val="Hyperlink"/>
        </w:rPr>
        <w:fldChar w:fldCharType="end"/>
      </w:r>
      <w:commentRangeEnd w:id="740"/>
      <w:r w:rsidR="00C50254">
        <w:rPr>
          <w:rStyle w:val="CommentReference"/>
        </w:rPr>
        <w:commentReference w:id="740"/>
      </w:r>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21" w:history="1">
        <w:r w:rsidRPr="00DE5CE3">
          <w:rPr>
            <w:rStyle w:val="Hyperlink"/>
          </w:rPr>
          <w:t>http://www.ebi.ac.uk</w:t>
        </w:r>
        <w:r w:rsidRPr="00DE5CE3">
          <w:rPr>
            <w:rStyle w:val="Hyperlink"/>
          </w:rPr>
          <w:t>/</w:t>
        </w:r>
        <w:r w:rsidRPr="00DE5CE3">
          <w:rPr>
            <w:rStyle w:val="Hyperlink"/>
          </w:rPr>
          <w:t>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22"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741" w:name="CategoricaVariable"/>
      <w:bookmarkEnd w:id="741"/>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742" w:name="cohort"/>
      <w:bookmarkEnd w:id="742"/>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743" w:name="ContinuousVariable"/>
      <w:bookmarkEnd w:id="743"/>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commentRangeStart w:id="744"/>
      <w:r>
        <w:t>differential modulation</w:t>
      </w:r>
      <w:commentRangeEnd w:id="744"/>
      <w:r w:rsidR="00C50254">
        <w:rPr>
          <w:rStyle w:val="CommentReference"/>
          <w:b w:val="0"/>
          <w:smallCaps w:val="0"/>
        </w:rPr>
        <w:commentReference w:id="744"/>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31"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ins w:id="745" w:author="mbradenb" w:date="2013-09-03T11:26:00Z">
        <w:r w:rsidR="00555575" w:rsidRPr="00555575">
          <w:t>http://www.ncbi.nlm.nih.gov/gquery</w:t>
        </w:r>
      </w:ins>
      <w:del w:id="746" w:author="mbradenb" w:date="2013-09-03T11:26:00Z">
        <w:r w:rsidR="001B1707" w:rsidRPr="001B1707" w:rsidDel="00555575">
          <w:fldChar w:fldCharType="begin"/>
        </w:r>
        <w:r w:rsidR="003142BA" w:rsidDel="00555575">
          <w:delInstrText xml:space="preserve"> HYPERLINK "http://www.ncbi.nlm.nih.gov/Entrez/" </w:delInstrText>
        </w:r>
        <w:r w:rsidR="001B1707" w:rsidRPr="001B1707" w:rsidDel="00555575">
          <w:fldChar w:fldCharType="separate"/>
        </w:r>
        <w:r w:rsidRPr="00DE5CE3" w:rsidDel="00555575">
          <w:rPr>
            <w:rStyle w:val="Hyperlink"/>
          </w:rPr>
          <w:delText>www.ncbi.nlm.nih.gov/Entrez/</w:delText>
        </w:r>
        <w:r w:rsidR="001B1707" w:rsidDel="00555575">
          <w:rPr>
            <w:rStyle w:val="Hyperlink"/>
          </w:rPr>
          <w:fldChar w:fldCharType="end"/>
        </w:r>
        <w:r w:rsidDel="00555575">
          <w:delText xml:space="preserve"> </w:delText>
        </w:r>
      </w:del>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commentRangeStart w:id="747"/>
      <w:r w:rsidR="001B1707" w:rsidRPr="001B1707">
        <w:fldChar w:fldCharType="begin"/>
      </w:r>
      <w:r w:rsidR="003142BA">
        <w:instrText xml:space="preserve"> HYPERLINK \l "Microarray" </w:instrText>
      </w:r>
      <w:r w:rsidR="001B1707" w:rsidRPr="001B1707">
        <w:fldChar w:fldCharType="separate"/>
      </w:r>
      <w:r w:rsidRPr="00474AC4">
        <w:rPr>
          <w:rStyle w:val="Hyperlink"/>
        </w:rPr>
        <w:t>Microarray</w:t>
      </w:r>
      <w:r w:rsidR="001B1707">
        <w:rPr>
          <w:rStyle w:val="Hyperlink"/>
        </w:rPr>
        <w:fldChar w:fldCharType="end"/>
      </w:r>
      <w:commentRangeEnd w:id="747"/>
      <w:r w:rsidR="00555575">
        <w:rPr>
          <w:rStyle w:val="CommentReference"/>
        </w:rPr>
        <w:commentReference w:id="747"/>
      </w:r>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32"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33"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ins w:id="748" w:author="mbradenb" w:date="2013-09-03T11:32:00Z">
        <w:r w:rsidR="004A51CF">
          <w:t>W</w:t>
        </w:r>
      </w:ins>
      <w:del w:id="749" w:author="mbradenb" w:date="2013-09-03T11:32:00Z">
        <w:r w:rsidDel="004A51CF">
          <w:delText>w</w:delText>
        </w:r>
      </w:del>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34"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35"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36"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del w:id="750" w:author="mbradenb" w:date="2013-09-03T11:36:00Z">
        <w:r w:rsidDel="00EE5550">
          <w:delText xml:space="preserve"> </w:delText>
        </w:r>
        <w:r w:rsidRPr="00324419" w:rsidDel="00EE5550">
          <w:delText xml:space="preserve">. </w:delText>
        </w:r>
      </w:del>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751" w:name="Microarray"/>
      <w:r>
        <w:t>microarray</w:t>
      </w:r>
    </w:p>
    <w:bookmarkEnd w:id="751"/>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del w:id="752" w:author="mbradenb" w:date="2013-09-03T11:37:00Z">
        <w:r w:rsidRPr="00324419" w:rsidDel="00EE5550">
          <w:delText xml:space="preserve"> </w:delText>
        </w:r>
      </w:del>
      <w:hyperlink r:id="rId237"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commentRangeStart w:id="753"/>
      <w:r w:rsidR="001B1707" w:rsidRPr="001B1707">
        <w:fldChar w:fldCharType="begin"/>
      </w:r>
      <w:r w:rsidR="003142BA">
        <w:instrText xml:space="preserve"> HYPERLINK \l "ContinuousVariable" </w:instrText>
      </w:r>
      <w:r w:rsidR="001B1707" w:rsidRPr="001B1707">
        <w:fldChar w:fldCharType="separate"/>
      </w:r>
      <w:r w:rsidRPr="007F0492">
        <w:rPr>
          <w:rStyle w:val="Hyperlink"/>
        </w:rPr>
        <w:t>Continuous Variable</w:t>
      </w:r>
      <w:r w:rsidR="001B1707">
        <w:rPr>
          <w:rStyle w:val="Hyperlink"/>
        </w:rPr>
        <w:fldChar w:fldCharType="end"/>
      </w:r>
      <w:commentRangeEnd w:id="753"/>
      <w:r w:rsidR="00EE5550">
        <w:rPr>
          <w:rStyle w:val="CommentReference"/>
        </w:rPr>
        <w:commentReference w:id="753"/>
      </w:r>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ins w:id="754" w:author="mbradenb" w:date="2013-09-03T11:38:00Z">
        <w:r w:rsidR="00626089">
          <w:t>.</w:t>
        </w:r>
      </w:ins>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38"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ins w:id="755" w:author="mbradenb" w:date="2013-09-03T11:39:00Z">
        <w:r w:rsidR="00626089">
          <w:t>.</w:t>
        </w:r>
      </w:ins>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commentRangeStart w:id="756"/>
      <w:r w:rsidR="001B1707" w:rsidRPr="001B1707">
        <w:fldChar w:fldCharType="begin"/>
      </w:r>
      <w:r w:rsidR="003142BA">
        <w:instrText xml:space="preserve"> HYPERLINK \l "SpearmanCorrelation" </w:instrText>
      </w:r>
      <w:r w:rsidR="001B1707" w:rsidRPr="001B1707">
        <w:fldChar w:fldCharType="separate"/>
      </w:r>
      <w:r w:rsidRPr="007F0492">
        <w:rPr>
          <w:rStyle w:val="Hyperlink"/>
        </w:rPr>
        <w:t>Spearman Correlation</w:t>
      </w:r>
      <w:r w:rsidR="001B1707">
        <w:rPr>
          <w:rStyle w:val="Hyperlink"/>
        </w:rPr>
        <w:fldChar w:fldCharType="end"/>
      </w:r>
      <w:commentRangeEnd w:id="756"/>
      <w:r w:rsidR="00626089">
        <w:rPr>
          <w:rStyle w:val="CommentReference"/>
        </w:rPr>
        <w:commentReference w:id="756"/>
      </w:r>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w:t>
      </w:r>
      <w:commentRangeStart w:id="757"/>
      <w:r>
        <w:t>genome</w:t>
      </w:r>
      <w:ins w:id="758" w:author="mbradenb" w:date="2013-09-03T11:42:00Z">
        <w:r w:rsidR="00701D81">
          <w:t xml:space="preserve"> differs</w:t>
        </w:r>
        <w:commentRangeEnd w:id="757"/>
        <w:r w:rsidR="00701D81">
          <w:rPr>
            <w:rStyle w:val="CommentReference"/>
          </w:rPr>
          <w:commentReference w:id="757"/>
        </w:r>
      </w:ins>
      <w:r>
        <w:t>.</w:t>
      </w:r>
    </w:p>
    <w:p w:rsidR="00474AC4" w:rsidRDefault="00474AC4" w:rsidP="00474AC4">
      <w:pPr>
        <w:pStyle w:val="GlossaryDefinitionHeading"/>
      </w:pPr>
      <w:bookmarkStart w:id="759" w:name="SpearmanCorrelation"/>
      <w:bookmarkEnd w:id="759"/>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commentRangeStart w:id="760"/>
      <w:r w:rsidR="001B1707" w:rsidRPr="001B1707">
        <w:fldChar w:fldCharType="begin"/>
      </w:r>
      <w:r w:rsidR="003142BA">
        <w:instrText xml:space="preserve"> HYPERLINK \l "cohort" </w:instrText>
      </w:r>
      <w:r w:rsidR="001B1707" w:rsidRPr="001B1707">
        <w:fldChar w:fldCharType="separate"/>
      </w:r>
      <w:r w:rsidRPr="007F0492">
        <w:rPr>
          <w:rStyle w:val="Hyperlink"/>
        </w:rPr>
        <w:t>cohort</w:t>
      </w:r>
      <w:r w:rsidR="001B1707">
        <w:rPr>
          <w:rStyle w:val="Hyperlink"/>
        </w:rPr>
        <w:fldChar w:fldCharType="end"/>
      </w:r>
      <w:commentRangeEnd w:id="760"/>
      <w:r w:rsidR="00E152FD">
        <w:rPr>
          <w:rStyle w:val="CommentReference"/>
        </w:rPr>
        <w:commentReference w:id="760"/>
      </w:r>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commentRangeStart w:id="761"/>
      <w:r>
        <w:t>tea score</w:t>
      </w:r>
      <w:commentRangeEnd w:id="761"/>
      <w:r w:rsidR="00C31720">
        <w:rPr>
          <w:rStyle w:val="CommentReference"/>
          <w:b w:val="0"/>
          <w:smallCaps w:val="0"/>
        </w:rPr>
        <w:commentReference w:id="761"/>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commentRangeStart w:id="762"/>
      <w:r w:rsidR="001B1707" w:rsidRPr="001B1707">
        <w:fldChar w:fldCharType="begin"/>
      </w:r>
      <w:r w:rsidR="003142BA">
        <w:instrText xml:space="preserve"> HYPERLINK \l "CategoricaVariable" </w:instrText>
      </w:r>
      <w:r w:rsidR="001B1707" w:rsidRPr="001B1707">
        <w:fldChar w:fldCharType="separate"/>
      </w:r>
      <w:r w:rsidRPr="007F0492">
        <w:rPr>
          <w:rStyle w:val="Hyperlink"/>
        </w:rPr>
        <w:t>Categorical Variable</w:t>
      </w:r>
      <w:r w:rsidR="001B1707">
        <w:rPr>
          <w:rStyle w:val="Hyperlink"/>
        </w:rPr>
        <w:fldChar w:fldCharType="end"/>
      </w:r>
      <w:commentRangeEnd w:id="762"/>
      <w:r w:rsidR="00C31720">
        <w:rPr>
          <w:rStyle w:val="CommentReference"/>
        </w:rPr>
        <w:commentReference w:id="762"/>
      </w:r>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474AC4" w:rsidRDefault="00474AC4" w:rsidP="00474AC4"/>
    <w:p w:rsidR="00BC6E77" w:rsidRDefault="00BC6E77" w:rsidP="00BC6E77"/>
    <w:p w:rsidR="00E401DB" w:rsidRPr="00BC6E77" w:rsidRDefault="00E401DB" w:rsidP="00BC6E77">
      <w:bookmarkStart w:id="763" w:name="_GoBack"/>
      <w:bookmarkEnd w:id="763"/>
    </w:p>
    <w:sectPr w:rsidR="00E401DB" w:rsidRPr="00BC6E77" w:rsidSect="00D13D29">
      <w:type w:val="oddPage"/>
      <w:pgSz w:w="12240" w:h="15840" w:code="1"/>
      <w:pgMar w:top="1440" w:right="1800" w:bottom="1440" w:left="180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mbradenb" w:date="2013-09-03T11:42:00Z" w:initials="m">
    <w:p w:rsidR="007A132E" w:rsidRDefault="007A132E" w:rsidP="00DE5434">
      <w:pPr>
        <w:pStyle w:val="CommentText"/>
      </w:pPr>
      <w:r>
        <w:rPr>
          <w:rStyle w:val="CommentReference"/>
        </w:rPr>
        <w:annotationRef/>
      </w:r>
      <w:r>
        <w:t xml:space="preserve">Do we need to change this at all?  Add </w:t>
      </w:r>
      <w:proofErr w:type="spellStart"/>
      <w:r>
        <w:t>tF</w:t>
      </w:r>
      <w:proofErr w:type="spellEnd"/>
      <w:r>
        <w:t xml:space="preserve"> or UM or anything?</w:t>
      </w:r>
    </w:p>
    <w:p w:rsidR="007A132E" w:rsidRDefault="007A132E">
      <w:pPr>
        <w:pStyle w:val="CommentText"/>
      </w:pPr>
    </w:p>
  </w:comment>
  <w:comment w:id="55" w:author="mbradenb" w:date="2013-09-03T11:42:00Z" w:initials="m">
    <w:p w:rsidR="007A132E" w:rsidRDefault="007A132E">
      <w:pPr>
        <w:pStyle w:val="CommentText"/>
      </w:pPr>
      <w:r>
        <w:rPr>
          <w:rStyle w:val="CommentReference"/>
        </w:rPr>
        <w:annotationRef/>
      </w:r>
      <w:r>
        <w:t>This is an updated screenshot</w:t>
      </w:r>
    </w:p>
  </w:comment>
  <w:comment w:id="75" w:author="mbradenb" w:date="2013-09-03T11:42:00Z" w:initials="m">
    <w:p w:rsidR="007A132E" w:rsidRDefault="007A132E">
      <w:pPr>
        <w:pStyle w:val="CommentText"/>
      </w:pPr>
      <w:r>
        <w:rPr>
          <w:rStyle w:val="CommentReference"/>
        </w:rPr>
        <w:annotationRef/>
      </w:r>
      <w:r>
        <w:t>This is an updated screenshot</w:t>
      </w:r>
    </w:p>
  </w:comment>
  <w:comment w:id="79" w:author="mbradenb" w:date="2013-09-03T11:42:00Z" w:initials="m">
    <w:p w:rsidR="007A132E" w:rsidRDefault="007A132E">
      <w:pPr>
        <w:pStyle w:val="CommentText"/>
      </w:pPr>
      <w:r>
        <w:rPr>
          <w:rStyle w:val="CommentReference"/>
        </w:rPr>
        <w:annotationRef/>
      </w:r>
      <w:r>
        <w:t>This is an updated screenshot</w:t>
      </w:r>
    </w:p>
  </w:comment>
  <w:comment w:id="81" w:author="mbradenb" w:date="2013-09-03T11:42:00Z" w:initials="m">
    <w:p w:rsidR="007A132E" w:rsidRDefault="007A132E">
      <w:pPr>
        <w:pStyle w:val="CommentText"/>
      </w:pPr>
      <w:r>
        <w:rPr>
          <w:rStyle w:val="CommentReference"/>
        </w:rPr>
        <w:annotationRef/>
      </w:r>
      <w:r>
        <w:t>This is an updated screenshot</w:t>
      </w:r>
    </w:p>
  </w:comment>
  <w:comment w:id="82" w:author="mbradenb" w:date="2013-09-03T11:42:00Z" w:initials="m">
    <w:p w:rsidR="007A132E" w:rsidRDefault="007A132E">
      <w:pPr>
        <w:pStyle w:val="CommentText"/>
      </w:pPr>
      <w:r>
        <w:rPr>
          <w:rStyle w:val="CommentReference"/>
        </w:rPr>
        <w:annotationRef/>
      </w:r>
      <w:r>
        <w:t>I assume this is correct still but I have not tried saving a filter</w:t>
      </w:r>
    </w:p>
  </w:comment>
  <w:comment w:id="102" w:author="mbradenb" w:date="2013-09-03T11:42:00Z" w:initials="m">
    <w:p w:rsidR="007A132E" w:rsidRDefault="007A132E">
      <w:pPr>
        <w:pStyle w:val="CommentText"/>
      </w:pPr>
      <w:r>
        <w:rPr>
          <w:rStyle w:val="CommentReference"/>
        </w:rPr>
        <w:annotationRef/>
      </w:r>
      <w:r>
        <w:t xml:space="preserve">This is </w:t>
      </w:r>
      <w:proofErr w:type="gramStart"/>
      <w:r>
        <w:t>an  updated</w:t>
      </w:r>
      <w:proofErr w:type="gramEnd"/>
      <w:r>
        <w:t xml:space="preserve"> screenshot</w:t>
      </w:r>
    </w:p>
  </w:comment>
  <w:comment w:id="103" w:author="mbradenb" w:date="2013-09-03T11:42:00Z" w:initials="m">
    <w:p w:rsidR="007A132E" w:rsidRDefault="007A132E">
      <w:pPr>
        <w:pStyle w:val="CommentText"/>
      </w:pPr>
      <w:r>
        <w:rPr>
          <w:rStyle w:val="CommentReference"/>
        </w:rPr>
        <w:annotationRef/>
      </w:r>
      <w:r>
        <w:t>Need to check and see if these pages are still accurate once done accepting track changes</w:t>
      </w:r>
    </w:p>
  </w:comment>
  <w:comment w:id="114" w:author="mbradenb" w:date="2013-09-03T11:42:00Z" w:initials="m">
    <w:p w:rsidR="007A132E" w:rsidRDefault="007A132E">
      <w:pPr>
        <w:pStyle w:val="CommentText"/>
      </w:pPr>
      <w:r>
        <w:rPr>
          <w:rStyle w:val="CommentReference"/>
        </w:rPr>
        <w:annotationRef/>
      </w:r>
      <w:r>
        <w:t>This is an updated screenshot</w:t>
      </w:r>
    </w:p>
  </w:comment>
  <w:comment w:id="115" w:author="mbradenb" w:date="2013-09-03T11:42:00Z" w:initials="m">
    <w:p w:rsidR="007A132E" w:rsidRDefault="007A132E">
      <w:pPr>
        <w:pStyle w:val="CommentText"/>
      </w:pPr>
      <w:r>
        <w:rPr>
          <w:rStyle w:val="CommentReference"/>
        </w:rPr>
        <w:annotationRef/>
      </w:r>
      <w:r>
        <w:t>Is this page number still accurate once finish accepting track changes?</w:t>
      </w:r>
    </w:p>
  </w:comment>
  <w:comment w:id="116" w:author="mbradenb" w:date="2013-09-03T11:42:00Z" w:initials="m">
    <w:p w:rsidR="007A132E" w:rsidRDefault="007A132E">
      <w:pPr>
        <w:pStyle w:val="CommentText"/>
      </w:pPr>
      <w:r>
        <w:rPr>
          <w:rStyle w:val="CommentReference"/>
        </w:rPr>
        <w:annotationRef/>
      </w:r>
      <w:r>
        <w:t>Hovering over the description doesn’t seem to work for me</w:t>
      </w:r>
    </w:p>
  </w:comment>
  <w:comment w:id="117" w:author="mbradenb" w:date="2013-09-03T11:42:00Z" w:initials="m">
    <w:p w:rsidR="007A132E" w:rsidRDefault="007A132E">
      <w:pPr>
        <w:pStyle w:val="CommentText"/>
      </w:pPr>
      <w:r>
        <w:rPr>
          <w:rStyle w:val="CommentReference"/>
        </w:rPr>
        <w:annotationRef/>
      </w:r>
      <w:r>
        <w:t>Updated screenshot</w:t>
      </w:r>
    </w:p>
  </w:comment>
  <w:comment w:id="118" w:author="mbradenb" w:date="2013-09-03T11:42:00Z" w:initials="m">
    <w:p w:rsidR="007A132E" w:rsidRDefault="007A132E">
      <w:pPr>
        <w:pStyle w:val="CommentText"/>
      </w:pPr>
      <w:r>
        <w:rPr>
          <w:rStyle w:val="CommentReference"/>
        </w:rPr>
        <w:annotationRef/>
      </w:r>
      <w:r>
        <w:t>Updated screenshot</w:t>
      </w:r>
    </w:p>
  </w:comment>
  <w:comment w:id="119" w:author="mbradenb" w:date="2013-09-03T11:42:00Z" w:initials="m">
    <w:p w:rsidR="007A132E" w:rsidRDefault="007A132E">
      <w:pPr>
        <w:pStyle w:val="CommentText"/>
      </w:pPr>
      <w:r>
        <w:rPr>
          <w:rStyle w:val="CommentReference"/>
        </w:rPr>
        <w:annotationRef/>
      </w:r>
      <w:r>
        <w:t>Updated screenshot</w:t>
      </w:r>
    </w:p>
  </w:comment>
  <w:comment w:id="120" w:author="mbradenb" w:date="2013-09-03T11:42:00Z" w:initials="m">
    <w:p w:rsidR="007A132E" w:rsidRDefault="007A132E">
      <w:pPr>
        <w:pStyle w:val="CommentText"/>
      </w:pPr>
      <w:r>
        <w:rPr>
          <w:rStyle w:val="CommentReference"/>
        </w:rPr>
        <w:annotationRef/>
      </w:r>
      <w:r>
        <w:t>Updated screenshot</w:t>
      </w:r>
    </w:p>
  </w:comment>
  <w:comment w:id="123" w:author="mbradenb" w:date="2013-09-03T11:42:00Z" w:initials="m">
    <w:p w:rsidR="007A132E" w:rsidRDefault="007A132E">
      <w:pPr>
        <w:pStyle w:val="CommentText"/>
      </w:pPr>
      <w:r>
        <w:rPr>
          <w:rStyle w:val="CommentReference"/>
        </w:rPr>
        <w:annotationRef/>
      </w:r>
      <w:r>
        <w:t>I’m not really sure where this came from.  If it is just a search of MET with the Gene Filter than we need to choose a different gene b/c it doesn’t come up with any result.</w:t>
      </w:r>
    </w:p>
  </w:comment>
  <w:comment w:id="148" w:author="mbradenb" w:date="2013-09-03T11:42:00Z" w:initials="m">
    <w:p w:rsidR="007A132E" w:rsidRDefault="007A132E">
      <w:pPr>
        <w:pStyle w:val="CommentText"/>
      </w:pPr>
      <w:r>
        <w:rPr>
          <w:rStyle w:val="CommentReference"/>
        </w:rPr>
        <w:annotationRef/>
      </w:r>
      <w:r>
        <w:t>Updated screenshot</w:t>
      </w:r>
    </w:p>
  </w:comment>
  <w:comment w:id="149" w:author="mbradenb" w:date="2013-09-03T11:42:00Z" w:initials="m">
    <w:p w:rsidR="007A132E" w:rsidRDefault="007A132E">
      <w:pPr>
        <w:pStyle w:val="CommentText"/>
      </w:pPr>
      <w:r>
        <w:rPr>
          <w:rStyle w:val="CommentReference"/>
        </w:rPr>
        <w:annotationRef/>
      </w:r>
      <w:r>
        <w:t>Updated screenshot</w:t>
      </w:r>
    </w:p>
  </w:comment>
  <w:comment w:id="165" w:author="mbradenb" w:date="2013-09-03T11:42:00Z" w:initials="m">
    <w:p w:rsidR="007A132E" w:rsidRDefault="007A132E">
      <w:pPr>
        <w:pStyle w:val="CommentText"/>
      </w:pPr>
      <w:r>
        <w:rPr>
          <w:rStyle w:val="CommentReference"/>
        </w:rPr>
        <w:annotationRef/>
      </w:r>
      <w:r>
        <w:t>I Don’t recall ever seeing this tab. Does it still exist?</w:t>
      </w:r>
    </w:p>
  </w:comment>
  <w:comment w:id="181" w:author="mbradenb" w:date="2013-09-03T11:42:00Z" w:initials="m">
    <w:p w:rsidR="007A132E" w:rsidRDefault="007A132E">
      <w:pPr>
        <w:pStyle w:val="CommentText"/>
      </w:pPr>
      <w:r>
        <w:rPr>
          <w:rStyle w:val="CommentReference"/>
        </w:rPr>
        <w:annotationRef/>
      </w:r>
      <w:r>
        <w:t>Updated screenshot</w:t>
      </w:r>
    </w:p>
  </w:comment>
  <w:comment w:id="199" w:author="mbradenb" w:date="2013-09-03T11:42:00Z" w:initials="m">
    <w:p w:rsidR="007A132E" w:rsidRDefault="007A132E">
      <w:pPr>
        <w:pStyle w:val="CommentText"/>
      </w:pPr>
      <w:r>
        <w:rPr>
          <w:rStyle w:val="CommentReference"/>
        </w:rPr>
        <w:annotationRef/>
      </w:r>
      <w:r>
        <w:t>The exact data has changed some here, but I think this is close enough to leave as is.</w:t>
      </w:r>
    </w:p>
  </w:comment>
  <w:comment w:id="201" w:author="mbradenb" w:date="2013-09-03T11:42:00Z" w:initials="m">
    <w:p w:rsidR="007A132E" w:rsidRDefault="007A132E">
      <w:pPr>
        <w:pStyle w:val="CommentText"/>
      </w:pPr>
      <w:r>
        <w:rPr>
          <w:rStyle w:val="CommentReference"/>
        </w:rPr>
        <w:annotationRef/>
      </w:r>
      <w:r>
        <w:t>Updated screenshot</w:t>
      </w:r>
    </w:p>
  </w:comment>
  <w:comment w:id="248" w:author="mbradenb" w:date="2013-09-03T11:42:00Z" w:initials="m">
    <w:p w:rsidR="007A132E" w:rsidRDefault="007A132E">
      <w:pPr>
        <w:pStyle w:val="CommentText"/>
      </w:pPr>
      <w:r>
        <w:rPr>
          <w:rStyle w:val="CommentReference"/>
        </w:rPr>
        <w:annotationRef/>
      </w:r>
      <w:r>
        <w:t>Check page numbers of this entire grouping of contents once done with track changes</w:t>
      </w:r>
    </w:p>
  </w:comment>
  <w:comment w:id="252" w:author="mbradenb" w:date="2013-09-03T11:42:00Z" w:initials="m">
    <w:p w:rsidR="007A132E" w:rsidRDefault="007A132E">
      <w:pPr>
        <w:pStyle w:val="CommentText"/>
      </w:pPr>
      <w:r>
        <w:rPr>
          <w:rStyle w:val="CommentReference"/>
        </w:rPr>
        <w:annotationRef/>
      </w:r>
      <w:r>
        <w:t>Confirm page number</w:t>
      </w:r>
    </w:p>
  </w:comment>
  <w:comment w:id="253" w:author="mbradenb" w:date="2013-09-03T11:42:00Z" w:initials="m">
    <w:p w:rsidR="007A132E" w:rsidRDefault="007A132E">
      <w:pPr>
        <w:pStyle w:val="CommentText"/>
      </w:pPr>
      <w:r>
        <w:rPr>
          <w:rStyle w:val="CommentReference"/>
        </w:rPr>
        <w:annotationRef/>
      </w:r>
      <w:r>
        <w:t>Updated screenshot</w:t>
      </w:r>
    </w:p>
  </w:comment>
  <w:comment w:id="255" w:author="mbradenb" w:date="2013-09-03T11:42:00Z" w:initials="m">
    <w:p w:rsidR="007A132E" w:rsidRDefault="007A132E">
      <w:pPr>
        <w:pStyle w:val="CommentText"/>
      </w:pPr>
      <w:r>
        <w:rPr>
          <w:rStyle w:val="CommentReference"/>
        </w:rPr>
        <w:annotationRef/>
      </w:r>
      <w:r>
        <w:t>Check page number</w:t>
      </w:r>
    </w:p>
  </w:comment>
  <w:comment w:id="257" w:author="mbradenb" w:date="2013-09-03T11:42:00Z" w:initials="m">
    <w:p w:rsidR="007A132E" w:rsidRDefault="007A132E">
      <w:pPr>
        <w:pStyle w:val="CommentText"/>
      </w:pPr>
      <w:r>
        <w:rPr>
          <w:rStyle w:val="CommentReference"/>
        </w:rPr>
        <w:annotationRef/>
      </w:r>
      <w:r>
        <w:t>Check page number</w:t>
      </w:r>
    </w:p>
  </w:comment>
  <w:comment w:id="258" w:author="mbradenb" w:date="2013-09-03T11:42:00Z" w:initials="m">
    <w:p w:rsidR="007A132E" w:rsidRDefault="007A132E">
      <w:pPr>
        <w:pStyle w:val="CommentText"/>
      </w:pPr>
      <w:r>
        <w:rPr>
          <w:rStyle w:val="CommentReference"/>
        </w:rPr>
        <w:annotationRef/>
      </w:r>
      <w:r>
        <w:t>Updated screenshot</w:t>
      </w:r>
    </w:p>
  </w:comment>
  <w:comment w:id="260" w:author="mbradenb" w:date="2013-09-03T11:42:00Z" w:initials="m">
    <w:p w:rsidR="007A132E" w:rsidRDefault="007A132E">
      <w:pPr>
        <w:pStyle w:val="CommentText"/>
      </w:pPr>
      <w:r>
        <w:rPr>
          <w:rStyle w:val="CommentReference"/>
        </w:rPr>
        <w:annotationRef/>
      </w:r>
      <w:r>
        <w:t>Check page number</w:t>
      </w:r>
    </w:p>
  </w:comment>
  <w:comment w:id="265" w:author="mbradenb" w:date="2013-09-03T11:42:00Z" w:initials="m">
    <w:p w:rsidR="007A132E" w:rsidRDefault="007A132E">
      <w:pPr>
        <w:pStyle w:val="CommentText"/>
      </w:pPr>
      <w:r>
        <w:rPr>
          <w:rStyle w:val="CommentReference"/>
        </w:rPr>
        <w:annotationRef/>
      </w:r>
      <w:r>
        <w:t>Check page number</w:t>
      </w:r>
    </w:p>
  </w:comment>
  <w:comment w:id="266" w:author="mbradenb" w:date="2013-09-03T11:42:00Z" w:initials="m">
    <w:p w:rsidR="007A132E" w:rsidRDefault="007A132E">
      <w:pPr>
        <w:pStyle w:val="CommentText"/>
      </w:pPr>
      <w:r>
        <w:rPr>
          <w:rStyle w:val="CommentReference"/>
        </w:rPr>
        <w:annotationRef/>
      </w:r>
      <w:r>
        <w:t>Updated screenshot</w:t>
      </w:r>
    </w:p>
  </w:comment>
  <w:comment w:id="268" w:author="mbradenb" w:date="2013-09-03T11:42:00Z" w:initials="m">
    <w:p w:rsidR="007A132E" w:rsidRDefault="007A132E">
      <w:pPr>
        <w:pStyle w:val="CommentText"/>
      </w:pPr>
      <w:r>
        <w:rPr>
          <w:rStyle w:val="CommentReference"/>
        </w:rPr>
        <w:annotationRef/>
      </w:r>
      <w:r>
        <w:t>Check page number</w:t>
      </w:r>
    </w:p>
  </w:comment>
  <w:comment w:id="270" w:author="mbradenb" w:date="2013-09-03T11:42:00Z" w:initials="m">
    <w:p w:rsidR="007A132E" w:rsidRDefault="007A132E">
      <w:pPr>
        <w:pStyle w:val="CommentText"/>
      </w:pPr>
      <w:r>
        <w:rPr>
          <w:rStyle w:val="CommentReference"/>
        </w:rPr>
        <w:annotationRef/>
      </w:r>
      <w:r>
        <w:t>Check page number</w:t>
      </w:r>
    </w:p>
  </w:comment>
  <w:comment w:id="271" w:author="mbradenb" w:date="2013-09-03T11:42:00Z" w:initials="m">
    <w:p w:rsidR="007A132E" w:rsidRDefault="007A132E">
      <w:pPr>
        <w:pStyle w:val="CommentText"/>
      </w:pPr>
      <w:r>
        <w:rPr>
          <w:rStyle w:val="CommentReference"/>
        </w:rPr>
        <w:annotationRef/>
      </w:r>
      <w:r>
        <w:t>Updated screenshot</w:t>
      </w:r>
    </w:p>
  </w:comment>
  <w:comment w:id="273" w:author="mbradenb" w:date="2013-09-03T11:42:00Z" w:initials="m">
    <w:p w:rsidR="007A132E" w:rsidRDefault="007A132E">
      <w:pPr>
        <w:pStyle w:val="CommentText"/>
      </w:pPr>
      <w:r>
        <w:rPr>
          <w:rStyle w:val="CommentReference"/>
        </w:rPr>
        <w:annotationRef/>
      </w:r>
      <w:r>
        <w:t>Check page number</w:t>
      </w:r>
    </w:p>
  </w:comment>
  <w:comment w:id="278" w:author="mbradenb" w:date="2013-09-03T11:42:00Z" w:initials="m">
    <w:p w:rsidR="007A132E" w:rsidRDefault="007A132E">
      <w:pPr>
        <w:pStyle w:val="CommentText"/>
      </w:pPr>
      <w:r>
        <w:rPr>
          <w:rStyle w:val="CommentReference"/>
        </w:rPr>
        <w:annotationRef/>
      </w:r>
      <w:r>
        <w:t>There are additional analyses not included here (Ex. IC50). These need to be added but would be best by someone who knows how they work</w:t>
      </w:r>
    </w:p>
  </w:comment>
  <w:comment w:id="279" w:author="mbradenb" w:date="2013-09-03T11:42:00Z" w:initials="m">
    <w:p w:rsidR="007A132E" w:rsidRDefault="007A132E">
      <w:pPr>
        <w:pStyle w:val="CommentText"/>
      </w:pPr>
      <w:r>
        <w:rPr>
          <w:rStyle w:val="CommentReference"/>
        </w:rPr>
        <w:annotationRef/>
      </w:r>
      <w:r>
        <w:t>Check all these page numbers; updated analysis options based on what no longer exists</w:t>
      </w:r>
    </w:p>
  </w:comment>
  <w:comment w:id="283" w:author="mbradenb" w:date="2013-09-03T11:42:00Z" w:initials="m">
    <w:p w:rsidR="007A132E" w:rsidRDefault="007A132E">
      <w:pPr>
        <w:pStyle w:val="CommentText"/>
      </w:pPr>
      <w:r>
        <w:rPr>
          <w:rStyle w:val="CommentReference"/>
        </w:rPr>
        <w:annotationRef/>
      </w:r>
      <w:r>
        <w:t>Check page number</w:t>
      </w:r>
    </w:p>
  </w:comment>
  <w:comment w:id="284" w:author="mbradenb" w:date="2013-09-03T11:42:00Z" w:initials="m">
    <w:p w:rsidR="007A132E" w:rsidRDefault="007A132E">
      <w:pPr>
        <w:pStyle w:val="CommentText"/>
      </w:pPr>
      <w:r>
        <w:rPr>
          <w:rStyle w:val="CommentReference"/>
        </w:rPr>
        <w:annotationRef/>
      </w:r>
      <w:r>
        <w:t>Updated screenshot</w:t>
      </w:r>
    </w:p>
  </w:comment>
  <w:comment w:id="285" w:author="mbradenb" w:date="2013-09-03T11:42:00Z" w:initials="m">
    <w:p w:rsidR="007A132E" w:rsidRDefault="007A132E">
      <w:pPr>
        <w:pStyle w:val="CommentText"/>
      </w:pPr>
      <w:r>
        <w:rPr>
          <w:rStyle w:val="CommentReference"/>
        </w:rPr>
        <w:annotationRef/>
      </w:r>
      <w:r>
        <w:t>For whatever reason, I can’t get this to work but they are using currently available data, so I assume this is all correct</w:t>
      </w:r>
    </w:p>
  </w:comment>
  <w:comment w:id="286" w:author="mbradenb" w:date="2013-09-03T11:42:00Z" w:initials="m">
    <w:p w:rsidR="007A132E" w:rsidRDefault="007A132E">
      <w:pPr>
        <w:pStyle w:val="CommentText"/>
      </w:pPr>
      <w:r>
        <w:rPr>
          <w:rStyle w:val="CommentReference"/>
        </w:rPr>
        <w:annotationRef/>
      </w:r>
      <w:r>
        <w:t>Check page number</w:t>
      </w:r>
    </w:p>
  </w:comment>
  <w:comment w:id="289" w:author="mbradenb" w:date="2013-09-03T11:42:00Z" w:initials="m">
    <w:p w:rsidR="007A132E" w:rsidRDefault="007A132E">
      <w:pPr>
        <w:pStyle w:val="CommentText"/>
      </w:pPr>
      <w:r>
        <w:rPr>
          <w:rStyle w:val="CommentReference"/>
        </w:rPr>
        <w:annotationRef/>
      </w:r>
      <w:r>
        <w:t>I’m not seeing Correlation Analysis as an option anymore so I’m deleting this section (don’t accept track changes if this is still an analysis option)</w:t>
      </w:r>
    </w:p>
  </w:comment>
  <w:comment w:id="299" w:author="mbradenb" w:date="2013-09-03T11:42:00Z" w:initials="m">
    <w:p w:rsidR="007A132E" w:rsidRDefault="007A132E">
      <w:pPr>
        <w:pStyle w:val="CommentText"/>
      </w:pPr>
      <w:r>
        <w:rPr>
          <w:rStyle w:val="CommentReference"/>
        </w:rPr>
        <w:annotationRef/>
      </w:r>
      <w:r>
        <w:t>Check page number</w:t>
      </w:r>
    </w:p>
  </w:comment>
  <w:comment w:id="333" w:author="mbradenb" w:date="2013-09-03T11:42:00Z" w:initials="m">
    <w:p w:rsidR="007A132E" w:rsidRDefault="007A132E">
      <w:pPr>
        <w:pStyle w:val="CommentText"/>
      </w:pPr>
      <w:r>
        <w:rPr>
          <w:rStyle w:val="CommentReference"/>
        </w:rPr>
        <w:annotationRef/>
      </w:r>
      <w:r>
        <w:t>I’m not seeing Line Graph Analysis as an option anymore so I’m deleting this section (don’t accept track changes if this is still an analysis option)</w:t>
      </w:r>
    </w:p>
  </w:comment>
  <w:comment w:id="373" w:author="mbradenb" w:date="2013-09-03T11:42:00Z" w:initials="m">
    <w:p w:rsidR="007A132E" w:rsidRDefault="007A132E">
      <w:pPr>
        <w:pStyle w:val="CommentText"/>
      </w:pPr>
      <w:r>
        <w:rPr>
          <w:rStyle w:val="CommentReference"/>
        </w:rPr>
        <w:annotationRef/>
      </w:r>
      <w:r>
        <w:t>Check page number</w:t>
      </w:r>
    </w:p>
  </w:comment>
  <w:comment w:id="374" w:author="mbradenb" w:date="2013-09-03T11:42:00Z" w:initials="m">
    <w:p w:rsidR="007A132E" w:rsidRDefault="007A132E">
      <w:pPr>
        <w:pStyle w:val="CommentText"/>
      </w:pPr>
      <w:r>
        <w:rPr>
          <w:rStyle w:val="CommentReference"/>
        </w:rPr>
        <w:annotationRef/>
      </w:r>
      <w:r>
        <w:t>Updated screenshot</w:t>
      </w:r>
    </w:p>
  </w:comment>
  <w:comment w:id="375" w:author="mbradenb" w:date="2013-09-03T11:42:00Z" w:initials="m">
    <w:p w:rsidR="007A132E" w:rsidRDefault="007A132E">
      <w:pPr>
        <w:pStyle w:val="CommentText"/>
      </w:pPr>
      <w:r>
        <w:rPr>
          <w:rStyle w:val="CommentReference"/>
        </w:rPr>
        <w:annotationRef/>
      </w:r>
      <w:r>
        <w:t>I was getting an error here so I will assume the below is correct</w:t>
      </w:r>
    </w:p>
  </w:comment>
  <w:comment w:id="377" w:author="mbradenb" w:date="2013-09-03T11:42:00Z" w:initials="m">
    <w:p w:rsidR="007A132E" w:rsidRDefault="007A132E">
      <w:pPr>
        <w:pStyle w:val="CommentText"/>
      </w:pPr>
      <w:r>
        <w:rPr>
          <w:rStyle w:val="CommentReference"/>
        </w:rPr>
        <w:annotationRef/>
      </w:r>
      <w:r>
        <w:t>Check page number</w:t>
      </w:r>
    </w:p>
  </w:comment>
  <w:comment w:id="379" w:author="mbradenb" w:date="2013-09-03T11:42:00Z" w:initials="m">
    <w:p w:rsidR="007A132E" w:rsidRDefault="007A132E">
      <w:pPr>
        <w:pStyle w:val="CommentText"/>
      </w:pPr>
      <w:r>
        <w:rPr>
          <w:rStyle w:val="CommentReference"/>
        </w:rPr>
        <w:annotationRef/>
      </w:r>
      <w:r>
        <w:t>Check page number</w:t>
      </w:r>
    </w:p>
  </w:comment>
  <w:comment w:id="380" w:author="mbradenb" w:date="2013-09-03T11:42:00Z" w:initials="m">
    <w:p w:rsidR="007A132E" w:rsidRDefault="007A132E">
      <w:pPr>
        <w:pStyle w:val="CommentText"/>
      </w:pPr>
      <w:r>
        <w:rPr>
          <w:rStyle w:val="CommentReference"/>
        </w:rPr>
        <w:annotationRef/>
      </w:r>
      <w:r>
        <w:t>Updated screenshot</w:t>
      </w:r>
    </w:p>
  </w:comment>
  <w:comment w:id="382" w:author="mbradenb" w:date="2013-09-03T11:42:00Z" w:initials="m">
    <w:p w:rsidR="007A132E" w:rsidRDefault="007A132E">
      <w:pPr>
        <w:pStyle w:val="CommentText"/>
      </w:pPr>
      <w:r>
        <w:rPr>
          <w:rStyle w:val="CommentReference"/>
        </w:rPr>
        <w:annotationRef/>
      </w:r>
      <w:r>
        <w:t>Check page number</w:t>
      </w:r>
    </w:p>
  </w:comment>
  <w:comment w:id="383" w:author="mbradenb" w:date="2013-09-03T11:42:00Z" w:initials="m">
    <w:p w:rsidR="007A132E" w:rsidRDefault="007A132E">
      <w:pPr>
        <w:pStyle w:val="CommentText"/>
      </w:pPr>
      <w:r>
        <w:rPr>
          <w:rStyle w:val="CommentReference"/>
        </w:rPr>
        <w:annotationRef/>
      </w:r>
      <w:r>
        <w:t>Updated screenshot</w:t>
      </w:r>
    </w:p>
  </w:comment>
  <w:comment w:id="384" w:author="mbradenb" w:date="2013-09-03T11:42:00Z" w:initials="m">
    <w:p w:rsidR="007A132E" w:rsidRDefault="007A132E">
      <w:pPr>
        <w:pStyle w:val="CommentText"/>
      </w:pPr>
      <w:r>
        <w:rPr>
          <w:rStyle w:val="CommentReference"/>
        </w:rPr>
        <w:annotationRef/>
      </w:r>
      <w:r>
        <w:t>Check page number</w:t>
      </w:r>
    </w:p>
  </w:comment>
  <w:comment w:id="385" w:author="mbradenb" w:date="2013-09-03T11:42:00Z" w:initials="m">
    <w:p w:rsidR="007A132E" w:rsidRDefault="007A132E">
      <w:pPr>
        <w:pStyle w:val="CommentText"/>
      </w:pPr>
      <w:r>
        <w:rPr>
          <w:rStyle w:val="CommentReference"/>
        </w:rPr>
        <w:annotationRef/>
      </w:r>
      <w:r>
        <w:t>The hierarchy here is a little different in the current version but I think this is close enough</w:t>
      </w:r>
    </w:p>
  </w:comment>
  <w:comment w:id="386" w:author="mbradenb" w:date="2013-09-03T11:42:00Z" w:initials="m">
    <w:p w:rsidR="007A132E" w:rsidRDefault="007A132E">
      <w:pPr>
        <w:pStyle w:val="CommentText"/>
      </w:pPr>
      <w:r>
        <w:rPr>
          <w:rStyle w:val="CommentReference"/>
        </w:rPr>
        <w:annotationRef/>
      </w:r>
      <w:r>
        <w:t>Check page number</w:t>
      </w:r>
    </w:p>
  </w:comment>
  <w:comment w:id="388" w:author="mbradenb" w:date="2013-09-03T11:42:00Z" w:initials="m">
    <w:p w:rsidR="007A132E" w:rsidRDefault="007A132E">
      <w:pPr>
        <w:pStyle w:val="CommentText"/>
      </w:pPr>
      <w:r>
        <w:rPr>
          <w:rStyle w:val="CommentReference"/>
        </w:rPr>
        <w:annotationRef/>
      </w:r>
      <w:r>
        <w:t>Check page number</w:t>
      </w:r>
    </w:p>
  </w:comment>
  <w:comment w:id="389" w:author="mbradenb" w:date="2013-09-03T11:42:00Z" w:initials="m">
    <w:p w:rsidR="007A132E" w:rsidRDefault="007A132E">
      <w:pPr>
        <w:pStyle w:val="CommentText"/>
      </w:pPr>
      <w:r>
        <w:rPr>
          <w:rStyle w:val="CommentReference"/>
        </w:rPr>
        <w:annotationRef/>
      </w:r>
      <w:r>
        <w:t>Updated screenshot</w:t>
      </w:r>
    </w:p>
  </w:comment>
  <w:comment w:id="390" w:author="mbradenb" w:date="2013-09-03T11:42:00Z" w:initials="m">
    <w:p w:rsidR="007A132E" w:rsidRDefault="007A132E">
      <w:pPr>
        <w:pStyle w:val="CommentText"/>
      </w:pPr>
      <w:r>
        <w:rPr>
          <w:rStyle w:val="CommentReference"/>
        </w:rPr>
        <w:annotationRef/>
      </w:r>
      <w:r>
        <w:t>Check page number</w:t>
      </w:r>
    </w:p>
  </w:comment>
  <w:comment w:id="401" w:author="mbradenb" w:date="2013-09-03T11:42:00Z" w:initials="m">
    <w:p w:rsidR="007A132E" w:rsidRDefault="007A132E">
      <w:pPr>
        <w:pStyle w:val="CommentText"/>
      </w:pPr>
      <w:r>
        <w:rPr>
          <w:rStyle w:val="CommentReference"/>
        </w:rPr>
        <w:annotationRef/>
      </w:r>
      <w:r>
        <w:t>Check page number</w:t>
      </w:r>
    </w:p>
  </w:comment>
  <w:comment w:id="402" w:author="mbradenb" w:date="2013-09-03T11:42:00Z" w:initials="m">
    <w:p w:rsidR="007A132E" w:rsidRDefault="007A132E">
      <w:pPr>
        <w:pStyle w:val="CommentText"/>
      </w:pPr>
      <w:r>
        <w:rPr>
          <w:rStyle w:val="CommentReference"/>
        </w:rPr>
        <w:annotationRef/>
      </w:r>
      <w:r>
        <w:t>Updated screenshot</w:t>
      </w:r>
    </w:p>
  </w:comment>
  <w:comment w:id="405" w:author="mbradenb" w:date="2013-09-03T11:42:00Z" w:initials="m">
    <w:p w:rsidR="007A132E" w:rsidRDefault="007A132E">
      <w:pPr>
        <w:pStyle w:val="CommentText"/>
      </w:pPr>
      <w:r>
        <w:rPr>
          <w:rStyle w:val="CommentReference"/>
        </w:rPr>
        <w:annotationRef/>
      </w:r>
      <w:r>
        <w:t>Check page number</w:t>
      </w:r>
    </w:p>
  </w:comment>
  <w:comment w:id="406" w:author="mbradenb" w:date="2013-09-03T11:42:00Z" w:initials="m">
    <w:p w:rsidR="007A132E" w:rsidRDefault="007A132E">
      <w:pPr>
        <w:pStyle w:val="CommentText"/>
      </w:pPr>
      <w:r>
        <w:rPr>
          <w:rStyle w:val="CommentReference"/>
        </w:rPr>
        <w:annotationRef/>
      </w:r>
      <w:r>
        <w:t>Updated screenshot</w:t>
      </w:r>
    </w:p>
  </w:comment>
  <w:comment w:id="441" w:author="mbradenb" w:date="2013-09-03T11:42:00Z" w:initials="m">
    <w:p w:rsidR="007A132E" w:rsidRDefault="007A132E">
      <w:pPr>
        <w:pStyle w:val="CommentText"/>
      </w:pPr>
      <w:r>
        <w:rPr>
          <w:rStyle w:val="CommentReference"/>
        </w:rPr>
        <w:annotationRef/>
      </w:r>
      <w:r>
        <w:t>Does this exist anymore?  I only see Export Jobs tab.  We may need to delete this section.  Should this all change to Export Jobs?</w:t>
      </w:r>
    </w:p>
  </w:comment>
  <w:comment w:id="670" w:author="mbradenb" w:date="2013-09-03T11:42:00Z" w:initials="m">
    <w:p w:rsidR="007A132E" w:rsidRDefault="007A132E">
      <w:pPr>
        <w:pStyle w:val="CommentText"/>
      </w:pPr>
      <w:r>
        <w:rPr>
          <w:rStyle w:val="CommentReference"/>
        </w:rPr>
        <w:annotationRef/>
      </w:r>
      <w:r>
        <w:t>This screenshot is not the same based on current data (true for many of the following screenshots too), but I’m tempted to leave it and follow this example through since the brain diseases exists with the current data and I’m not sure how to correctly replicate this.</w:t>
      </w:r>
    </w:p>
  </w:comment>
  <w:comment w:id="674" w:author="mbradenb" w:date="2013-09-03T11:42:00Z" w:initials="m">
    <w:p w:rsidR="007A132E" w:rsidRDefault="007A132E">
      <w:pPr>
        <w:pStyle w:val="CommentText"/>
      </w:pPr>
      <w:r>
        <w:rPr>
          <w:rStyle w:val="CommentReference"/>
        </w:rPr>
        <w:annotationRef/>
      </w:r>
      <w:r>
        <w:t>This is where I have trouble replicating because I don’t know the technology platform for the currently available data.</w:t>
      </w:r>
    </w:p>
  </w:comment>
  <w:comment w:id="675" w:author="mbradenb" w:date="2013-09-03T11:42:00Z" w:initials="m">
    <w:p w:rsidR="007A132E" w:rsidRDefault="007A132E">
      <w:pPr>
        <w:pStyle w:val="CommentText"/>
      </w:pPr>
      <w:r>
        <w:rPr>
          <w:rStyle w:val="CommentReference"/>
        </w:rPr>
        <w:annotationRef/>
      </w:r>
      <w:r>
        <w:t>Check page number</w:t>
      </w:r>
    </w:p>
  </w:comment>
  <w:comment w:id="676" w:author="mbradenb" w:date="2013-09-03T11:42:00Z" w:initials="m">
    <w:p w:rsidR="007A132E" w:rsidRDefault="007A132E" w:rsidP="00B46E26">
      <w:pPr>
        <w:pStyle w:val="CommentText"/>
        <w:numPr>
          <w:ilvl w:val="0"/>
          <w:numId w:val="41"/>
        </w:numPr>
      </w:pPr>
      <w:r>
        <w:rPr>
          <w:rStyle w:val="CommentReference"/>
        </w:rPr>
        <w:annotationRef/>
      </w:r>
      <w:r>
        <w:t xml:space="preserve"> Can’t check this but I imagine it is up to date.</w:t>
      </w:r>
    </w:p>
  </w:comment>
  <w:comment w:id="680" w:author="mbradenb" w:date="2013-09-03T11:42:00Z" w:initials="m">
    <w:p w:rsidR="007A132E" w:rsidRDefault="007A132E">
      <w:pPr>
        <w:pStyle w:val="CommentText"/>
      </w:pPr>
      <w:r>
        <w:rPr>
          <w:rStyle w:val="CommentReference"/>
        </w:rPr>
        <w:annotationRef/>
      </w:r>
      <w:r>
        <w:t>Can’t check this but I imagine it is up to date.</w:t>
      </w:r>
    </w:p>
  </w:comment>
  <w:comment w:id="684" w:author="mbradenb" w:date="2013-09-03T11:42:00Z" w:initials="m">
    <w:p w:rsidR="007A132E" w:rsidRDefault="007A132E">
      <w:pPr>
        <w:pStyle w:val="CommentText"/>
      </w:pPr>
      <w:r>
        <w:rPr>
          <w:rStyle w:val="CommentReference"/>
        </w:rPr>
        <w:annotationRef/>
      </w:r>
      <w:r>
        <w:t>There are no existing signatures for me to test this on.</w:t>
      </w:r>
    </w:p>
  </w:comment>
  <w:comment w:id="688" w:author="mbradenb" w:date="2013-09-03T11:42:00Z" w:initials="m">
    <w:p w:rsidR="007A132E" w:rsidRDefault="007A132E">
      <w:pPr>
        <w:pStyle w:val="CommentText"/>
      </w:pPr>
      <w:r>
        <w:rPr>
          <w:rStyle w:val="CommentReference"/>
        </w:rPr>
        <w:annotationRef/>
      </w:r>
      <w:r>
        <w:t>There are no existing signatures for me to test this on.</w:t>
      </w:r>
    </w:p>
  </w:comment>
  <w:comment w:id="740" w:author="mbradenb" w:date="2013-09-03T11:42:00Z" w:initials="m">
    <w:p w:rsidR="007A132E" w:rsidRDefault="007A132E">
      <w:pPr>
        <w:pStyle w:val="CommentText"/>
      </w:pPr>
      <w:r>
        <w:rPr>
          <w:rStyle w:val="CommentReference"/>
        </w:rPr>
        <w:annotationRef/>
      </w:r>
      <w:r>
        <w:t>Make sure internal link continues to work after track changes</w:t>
      </w:r>
    </w:p>
  </w:comment>
  <w:comment w:id="744" w:author="mbradenb" w:date="2013-09-03T11:42:00Z" w:initials="m">
    <w:p w:rsidR="007A132E" w:rsidRDefault="007A132E">
      <w:pPr>
        <w:pStyle w:val="CommentText"/>
      </w:pPr>
      <w:r>
        <w:rPr>
          <w:rStyle w:val="CommentReference"/>
        </w:rPr>
        <w:annotationRef/>
      </w:r>
      <w:r>
        <w:t>Why is there no definition here?  Should we remove it?</w:t>
      </w:r>
    </w:p>
  </w:comment>
  <w:comment w:id="747" w:author="mbradenb" w:date="2013-09-03T11:42:00Z" w:initials="m">
    <w:p w:rsidR="007A132E" w:rsidRDefault="007A132E">
      <w:pPr>
        <w:pStyle w:val="CommentText"/>
      </w:pPr>
      <w:r>
        <w:rPr>
          <w:rStyle w:val="CommentReference"/>
        </w:rPr>
        <w:annotationRef/>
      </w:r>
      <w:r>
        <w:t>Make sure internal link continues to work after track changes</w:t>
      </w:r>
    </w:p>
  </w:comment>
  <w:comment w:id="753" w:author="mbradenb" w:date="2013-09-03T11:42:00Z" w:initials="m">
    <w:p w:rsidR="007A132E" w:rsidRDefault="007A132E" w:rsidP="00EE5550">
      <w:pPr>
        <w:pStyle w:val="CommentText"/>
      </w:pPr>
      <w:r>
        <w:rPr>
          <w:rStyle w:val="CommentReference"/>
        </w:rPr>
        <w:annotationRef/>
      </w:r>
      <w:r>
        <w:t>Make sure internal link continues to work after track changes</w:t>
      </w:r>
    </w:p>
    <w:p w:rsidR="007A132E" w:rsidRDefault="007A132E">
      <w:pPr>
        <w:pStyle w:val="CommentText"/>
      </w:pPr>
    </w:p>
  </w:comment>
  <w:comment w:id="756" w:author="mbradenb" w:date="2013-09-03T11:42:00Z" w:initials="m">
    <w:p w:rsidR="007A132E" w:rsidRDefault="007A132E">
      <w:pPr>
        <w:pStyle w:val="CommentText"/>
      </w:pPr>
      <w:r>
        <w:rPr>
          <w:rStyle w:val="CommentReference"/>
        </w:rPr>
        <w:annotationRef/>
      </w:r>
      <w:r>
        <w:t>Make sure internal link continues to work after track changes</w:t>
      </w:r>
    </w:p>
  </w:comment>
  <w:comment w:id="757" w:author="mbradenb" w:date="2013-09-03T11:42:00Z" w:initials="m">
    <w:p w:rsidR="007A132E" w:rsidRDefault="007A132E">
      <w:pPr>
        <w:pStyle w:val="CommentText"/>
      </w:pPr>
      <w:r>
        <w:rPr>
          <w:rStyle w:val="CommentReference"/>
        </w:rPr>
        <w:annotationRef/>
      </w:r>
      <w:r>
        <w:t>Something seems to be missing here; not sure if we need more than the one word….</w:t>
      </w:r>
    </w:p>
  </w:comment>
  <w:comment w:id="760" w:author="mbradenb" w:date="2013-09-03T11:43:00Z" w:initials="m">
    <w:p w:rsidR="007A132E" w:rsidRDefault="007A132E">
      <w:pPr>
        <w:pStyle w:val="CommentText"/>
      </w:pPr>
      <w:r>
        <w:rPr>
          <w:rStyle w:val="CommentReference"/>
        </w:rPr>
        <w:annotationRef/>
      </w:r>
      <w:r>
        <w:t>Make sure internal link continues to work after track changes</w:t>
      </w:r>
    </w:p>
  </w:comment>
  <w:comment w:id="761" w:author="mbradenb" w:date="2013-09-03T11:44:00Z" w:initials="m">
    <w:p w:rsidR="007A132E" w:rsidRDefault="007A132E">
      <w:pPr>
        <w:pStyle w:val="CommentText"/>
      </w:pPr>
      <w:r>
        <w:rPr>
          <w:rStyle w:val="CommentReference"/>
        </w:rPr>
        <w:annotationRef/>
      </w:r>
      <w:r>
        <w:t>Has no definition. Should we delete this?</w:t>
      </w:r>
    </w:p>
  </w:comment>
  <w:comment w:id="762" w:author="mbradenb" w:date="2013-09-03T11:44:00Z" w:initials="m">
    <w:p w:rsidR="007A132E" w:rsidRDefault="007A132E" w:rsidP="00C31720">
      <w:pPr>
        <w:pStyle w:val="CommentText"/>
      </w:pPr>
      <w:r>
        <w:rPr>
          <w:rStyle w:val="CommentReference"/>
        </w:rPr>
        <w:annotationRef/>
      </w:r>
      <w:r>
        <w:t>Make sure internal link continues to work after track changes</w:t>
      </w:r>
    </w:p>
    <w:p w:rsidR="007A132E" w:rsidRDefault="007A132E">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1C19" w:rsidRDefault="00441C19">
      <w:pPr>
        <w:spacing w:after="0"/>
      </w:pPr>
      <w:r>
        <w:separator/>
      </w:r>
    </w:p>
  </w:endnote>
  <w:endnote w:type="continuationSeparator" w:id="0">
    <w:p w:rsidR="00441C19" w:rsidRDefault="00441C1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192821"/>
      <w:docPartObj>
        <w:docPartGallery w:val="Page Numbers (Bottom of Page)"/>
        <w:docPartUnique/>
      </w:docPartObj>
    </w:sdtPr>
    <w:sdtEndPr>
      <w:rPr>
        <w:rStyle w:val="CompanyConfidential"/>
        <w:vanish/>
      </w:rPr>
    </w:sdtEndPr>
    <w:sdtContent>
      <w:p w:rsidR="007A132E" w:rsidRPr="00E34F02" w:rsidRDefault="007A132E" w:rsidP="008141E5">
        <w:pPr>
          <w:pStyle w:val="Footer"/>
          <w:pBdr>
            <w:top w:val="single" w:sz="4" w:space="9" w:color="auto"/>
          </w:pBdr>
        </w:pPr>
        <w:fldSimple w:instr=" PAGE   \* MERGEFORMAT ">
          <w:r w:rsidR="002F3C4E">
            <w:rPr>
              <w:noProof/>
            </w:rPr>
            <w:t>iv</w:t>
          </w:r>
        </w:fldSimple>
        <w:r>
          <w:rPr>
            <w:noProof/>
          </w:rPr>
          <w:tab/>
        </w:r>
      </w:p>
    </w:sdtContent>
  </w:sdt>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tabs>
        <w:tab w:val="center" w:pos="4680"/>
        <w:tab w:val="left" w:pos="9090"/>
      </w:tabs>
    </w:pPr>
    <w:fldSimple w:instr=" PAGE   \* MERGEFORMAT ">
      <w:r w:rsidR="002F3C4E">
        <w:rPr>
          <w:noProof/>
        </w:rPr>
        <w:t>34</w:t>
      </w:r>
    </w:fldSimple>
    <w:r>
      <w:t xml:space="preserve"> </w:t>
    </w:r>
    <w:r>
      <w:ptab w:relativeTo="margin" w:alignment="center" w:leader="none"/>
    </w:r>
    <w:r>
      <w:ptab w:relativeTo="margin" w:alignment="right" w:leader="none"/>
    </w:r>
    <w:fldSimple w:instr=" STYLEREF  &quot;Heading 1&quot;  \* MERGEFORMAT ">
      <w:r w:rsidR="002F3C4E">
        <w:rPr>
          <w:noProof/>
        </w:rPr>
        <w:t>Chapter 3:  Dataset Explorer</w:t>
      </w:r>
    </w:fldSimple>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pPr>
    <w:fldSimple w:instr=" STYLEREF  &quot;Heading 1&quot;  \* MERGEFORMAT ">
      <w:r w:rsidR="002F3C4E">
        <w:rPr>
          <w:noProof/>
        </w:rPr>
        <w:t>Chapter 3:  Dataset Explorer</w:t>
      </w:r>
    </w:fldSimple>
    <w:r w:rsidRPr="00662D85">
      <w:ptab w:relativeTo="margin" w:alignment="center" w:leader="none"/>
    </w:r>
    <w:r w:rsidRPr="00662D85">
      <w:ptab w:relativeTo="margin" w:alignment="right" w:leader="none"/>
    </w:r>
    <w:fldSimple w:instr=" PAGE   \* MERGEFORMAT ">
      <w:r w:rsidR="002F3C4E">
        <w:rPr>
          <w:noProof/>
        </w:rPr>
        <w:t>35</w:t>
      </w:r>
    </w:fldSimple>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pPr>
    <w:r>
      <w:tab/>
    </w:r>
    <w:fldSimple w:instr=" PAGE   \* MERGEFORMAT ">
      <w:r w:rsidR="002F3C4E">
        <w:rPr>
          <w:noProof/>
        </w:rPr>
        <w:t>29</w:t>
      </w:r>
    </w:fldSimple>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tabs>
        <w:tab w:val="center" w:pos="4680"/>
        <w:tab w:val="left" w:pos="9090"/>
      </w:tabs>
    </w:pPr>
    <w:fldSimple w:instr=" PAGE   \* MERGEFORMAT ">
      <w:r w:rsidR="002F3C4E">
        <w:rPr>
          <w:noProof/>
        </w:rPr>
        <w:t>92</w:t>
      </w:r>
    </w:fldSimple>
    <w:r>
      <w:t xml:space="preserve"> </w:t>
    </w:r>
    <w:r>
      <w:ptab w:relativeTo="margin" w:alignment="center" w:leader="none"/>
    </w:r>
    <w:r>
      <w:ptab w:relativeTo="margin" w:alignment="right" w:leader="none"/>
    </w:r>
    <w:fldSimple w:instr=" STYLEREF  &quot;Heading 1&quot;  \* MERGEFORMAT ">
      <w:r w:rsidR="002F3C4E">
        <w:rPr>
          <w:noProof/>
        </w:rPr>
        <w:t>Chapter 4:  Sample Explorer</w:t>
      </w:r>
    </w:fldSimple>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91F82" w:rsidRDefault="007A132E" w:rsidP="00BC6E77">
    <w:pPr>
      <w:pStyle w:val="Footer"/>
      <w:rPr>
        <w:rFonts w:ascii="Verdana" w:hAnsi="Verdana"/>
        <w:vanish/>
        <w:sz w:val="20"/>
      </w:rPr>
    </w:pPr>
    <w:fldSimple w:instr=" STYLEREF  &quot;Heading 1&quot;  \* MERGEFORMAT ">
      <w:r w:rsidR="002F3C4E">
        <w:rPr>
          <w:noProof/>
        </w:rPr>
        <w:t>Chapter 4:  Sample Explorer</w:t>
      </w:r>
    </w:fldSimple>
    <w:r w:rsidRPr="00662D85">
      <w:ptab w:relativeTo="margin" w:alignment="center" w:leader="none"/>
    </w:r>
    <w:r w:rsidRPr="00662D85">
      <w:ptab w:relativeTo="margin" w:alignment="right" w:leader="none"/>
    </w:r>
    <w:fldSimple w:instr=" PAGE   \* MERGEFORMAT ">
      <w:r w:rsidR="002F3C4E">
        <w:rPr>
          <w:noProof/>
        </w:rPr>
        <w:t>91</w:t>
      </w:r>
    </w:fldSimple>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pPr>
    <w:r>
      <w:tab/>
    </w:r>
    <w:fldSimple w:instr=" PAGE   \* MERGEFORMAT ">
      <w:r w:rsidR="00915EFF">
        <w:rPr>
          <w:noProof/>
        </w:rPr>
        <w:t>87</w:t>
      </w:r>
    </w:fldSimple>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tabs>
        <w:tab w:val="center" w:pos="4680"/>
        <w:tab w:val="left" w:pos="9090"/>
      </w:tabs>
    </w:pPr>
    <w:fldSimple w:instr=" PAGE   \* MERGEFORMAT ">
      <w:r w:rsidR="002F3C4E">
        <w:rPr>
          <w:noProof/>
        </w:rPr>
        <w:t>104</w:t>
      </w:r>
    </w:fldSimple>
    <w:r>
      <w:t xml:space="preserve"> </w:t>
    </w:r>
    <w:r>
      <w:ptab w:relativeTo="margin" w:alignment="center" w:leader="none"/>
    </w:r>
    <w:r>
      <w:ptab w:relativeTo="margin" w:alignment="right" w:leader="none"/>
    </w:r>
    <w:fldSimple w:instr=" STYLEREF  &quot;Heading 1&quot;  \* MERGEFORMAT ">
      <w:r w:rsidR="002F3C4E">
        <w:rPr>
          <w:noProof/>
        </w:rPr>
        <w:t>Chapter 5:  Gene Signatures and Gene Lists</w:t>
      </w:r>
    </w:fldSimple>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pPr>
    <w:fldSimple w:instr=" STYLEREF  &quot;Heading 1&quot;  \* MERGEFORMAT ">
      <w:r w:rsidR="002F3C4E">
        <w:rPr>
          <w:noProof/>
        </w:rPr>
        <w:t>Chapter 5:  Gene Signatures and Gene Lists</w:t>
      </w:r>
    </w:fldSimple>
    <w:r w:rsidRPr="00662D85">
      <w:ptab w:relativeTo="margin" w:alignment="center" w:leader="none"/>
    </w:r>
    <w:r w:rsidRPr="00662D85">
      <w:ptab w:relativeTo="margin" w:alignment="right" w:leader="none"/>
    </w:r>
    <w:fldSimple w:instr=" PAGE   \* MERGEFORMAT ">
      <w:r w:rsidR="002F3C4E">
        <w:rPr>
          <w:noProof/>
        </w:rPr>
        <w:t>103</w:t>
      </w:r>
    </w:fldSimple>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pPr>
    <w:r>
      <w:tab/>
    </w:r>
    <w:fldSimple w:instr=" PAGE   \* MERGEFORMAT ">
      <w:r w:rsidR="00915EFF">
        <w:rPr>
          <w:noProof/>
        </w:rPr>
        <w:t>95</w:t>
      </w:r>
    </w:fldSimple>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tabs>
        <w:tab w:val="center" w:pos="4680"/>
        <w:tab w:val="left" w:pos="9090"/>
      </w:tabs>
    </w:pPr>
    <w:fldSimple w:instr=" PAGE   \* MERGEFORMAT ">
      <w:r w:rsidR="002F3C4E">
        <w:rPr>
          <w:noProof/>
        </w:rPr>
        <w:t>108</w:t>
      </w:r>
    </w:fldSimple>
    <w:r>
      <w:ptab w:relativeTo="margin" w:alignment="center" w:leader="none"/>
    </w:r>
    <w:r>
      <w:ptab w:relativeTo="margin" w:alignment="right" w:leader="none"/>
    </w:r>
    <w:fldSimple w:instr=" STYLEREF  &quot;Heading 1&quot;  \* MERGEFORMAT ">
      <w:r w:rsidR="002F3C4E">
        <w:rPr>
          <w:noProof/>
        </w:rPr>
        <w:t>Chapter 6:  Other Tasks</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443192"/>
      <w:docPartObj>
        <w:docPartGallery w:val="Page Numbers (Bottom of Page)"/>
        <w:docPartUnique/>
      </w:docPartObj>
    </w:sdtPr>
    <w:sdtEndPr>
      <w:rPr>
        <w:noProof/>
      </w:rPr>
    </w:sdtEndPr>
    <w:sdtContent>
      <w:p w:rsidR="007A132E" w:rsidRPr="00E34F02" w:rsidRDefault="007A132E" w:rsidP="008141E5">
        <w:pPr>
          <w:pStyle w:val="Footer"/>
        </w:pPr>
        <w:r>
          <w:tab/>
        </w:r>
        <w:fldSimple w:instr=" PAGE   \* MERGEFORMAT ">
          <w:r w:rsidR="002F3C4E">
            <w:rPr>
              <w:noProof/>
            </w:rPr>
            <w:t>iii</w:t>
          </w:r>
        </w:fldSimple>
      </w:p>
    </w:sdtContent>
  </w:sdt>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pPr>
    <w:fldSimple w:instr=" STYLEREF  &quot;Heading 1&quot;  \* MERGEFORMAT ">
      <w:r>
        <w:rPr>
          <w:noProof/>
        </w:rPr>
        <w:t>Chapter 5:  Gene Signatures and Gene Lists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Pr>
          <w:noProof/>
        </w:rPr>
        <w:t>3</w:t>
      </w:r>
    </w:fldSimple>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pPr>
    <w:r>
      <w:tab/>
    </w:r>
    <w:fldSimple w:instr=" PAGE   \* MERGEFORMAT ">
      <w:r w:rsidR="002F3C4E">
        <w:rPr>
          <w:noProof/>
        </w:rPr>
        <w:t>107</w:t>
      </w:r>
    </w:fldSimple>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tabs>
        <w:tab w:val="center" w:pos="4680"/>
        <w:tab w:val="left" w:pos="9090"/>
      </w:tabs>
    </w:pPr>
    <w:fldSimple w:instr=" PAGE   \* MERGEFORMAT ">
      <w:r w:rsidR="002F3C4E">
        <w:rPr>
          <w:noProof/>
        </w:rPr>
        <w:t>110</w:t>
      </w:r>
    </w:fldSimple>
    <w:r>
      <w:t xml:space="preserve"> </w:t>
    </w:r>
    <w:r>
      <w:ptab w:relativeTo="margin" w:alignment="center" w:leader="none"/>
    </w:r>
    <w:r>
      <w:ptab w:relativeTo="margin" w:alignment="right" w:leader="none"/>
    </w:r>
    <w:fldSimple w:instr=" STYLEREF  &quot;Heading 1&quot;  \* MERGEFORMAT ">
      <w:r w:rsidR="002F3C4E">
        <w:rPr>
          <w:noProof/>
        </w:rPr>
        <w:t>Appendix A:  How TEA Scores Are Calculated</w:t>
      </w:r>
    </w:fldSimple>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BC6E77">
    <w:pPr>
      <w:pStyle w:val="Footer"/>
    </w:pPr>
    <w:fldSimple w:instr=" STYLEREF  &quot;Heading 1&quot;  \* MERGEFORMAT ">
      <w:r w:rsidR="002F3C4E">
        <w:rPr>
          <w:noProof/>
        </w:rPr>
        <w:t>Appendix A:  How TEA Scores Are Calculated</w:t>
      </w:r>
    </w:fldSimple>
    <w:r w:rsidRPr="00662D85">
      <w:ptab w:relativeTo="margin" w:alignment="center" w:leader="none"/>
    </w:r>
    <w:r w:rsidRPr="00662D85">
      <w:ptab w:relativeTo="margin" w:alignment="right" w:leader="none"/>
    </w:r>
    <w:r>
      <w:t xml:space="preserve"> </w:t>
    </w:r>
    <w:fldSimple w:instr=" PAGE   \* MERGEFORMAT ">
      <w:r w:rsidR="002F3C4E">
        <w:rPr>
          <w:noProof/>
        </w:rPr>
        <w:t>111</w:t>
      </w:r>
    </w:fldSimple>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BC6E77">
    <w:pPr>
      <w:pStyle w:val="Footer"/>
    </w:pPr>
    <w:r>
      <w:tab/>
    </w:r>
    <w:fldSimple w:instr=" PAGE   \* MERGEFORMAT ">
      <w:r w:rsidR="002F3C4E">
        <w:rPr>
          <w:noProof/>
        </w:rPr>
        <w:t>109</w:t>
      </w:r>
    </w:fldSimple>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560D1E">
    <w:pPr>
      <w:pStyle w:val="Footer"/>
      <w:tabs>
        <w:tab w:val="center" w:pos="4680"/>
        <w:tab w:val="left" w:pos="9090"/>
      </w:tabs>
    </w:pPr>
    <w:fldSimple w:instr=" PAGE   \* MERGEFORMAT ">
      <w:r w:rsidR="002F3C4E">
        <w:rPr>
          <w:noProof/>
        </w:rPr>
        <w:t>114</w:t>
      </w:r>
    </w:fldSimple>
    <w:r>
      <w:t xml:space="preserve"> </w:t>
    </w:r>
    <w:r>
      <w:ptab w:relativeTo="margin" w:alignment="center" w:leader="none"/>
    </w:r>
    <w:r>
      <w:ptab w:relativeTo="margin" w:alignment="right" w:leader="none"/>
    </w:r>
    <w:fldSimple w:instr=" STYLEREF  &quot;Heading 1&quot;  \* MERGEFORMAT ">
      <w:r w:rsidR="002F3C4E">
        <w:rPr>
          <w:noProof/>
        </w:rPr>
        <w:t>Appendix B:  Rules for Loading OmicSoft Data</w:t>
      </w:r>
    </w:fldSimple>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560D1E">
    <w:pPr>
      <w:pStyle w:val="Footer"/>
    </w:pPr>
    <w:fldSimple w:instr=" STYLEREF  &quot;Heading 1&quot;  \* MERGEFORMAT ">
      <w:r w:rsidR="002F3C4E">
        <w:rPr>
          <w:noProof/>
        </w:rPr>
        <w:t>Appendix C:  Glossary of Terms</w:t>
      </w:r>
    </w:fldSimple>
    <w:r w:rsidRPr="00662D85">
      <w:ptab w:relativeTo="margin" w:alignment="center" w:leader="none"/>
    </w:r>
    <w:r w:rsidRPr="00662D85">
      <w:ptab w:relativeTo="margin" w:alignment="right" w:leader="none"/>
    </w:r>
    <w:r w:rsidRPr="00CA3000">
      <w:rPr>
        <w:rStyle w:val="CompanyConfidential"/>
      </w:rPr>
      <w:t>Company Confidential</w:t>
    </w:r>
    <w:r>
      <w:t xml:space="preserve"> </w:t>
    </w:r>
    <w:fldSimple w:instr=" PAGE   \* MERGEFORMAT ">
      <w:r w:rsidR="002F3C4E">
        <w:rPr>
          <w:noProof/>
        </w:rPr>
        <w:t>119</w:t>
      </w:r>
    </w:fldSimple>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0161D4">
    <w:pPr>
      <w:pStyle w:val="Footer"/>
    </w:pPr>
    <w:r>
      <w:tab/>
    </w:r>
    <w:fldSimple w:instr=" PAGE   \* MERGEFORMAT ">
      <w:r w:rsidR="002F3C4E">
        <w:rPr>
          <w:noProof/>
        </w:rPr>
        <w:t>113</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362A2A" w:rsidRDefault="007A132E" w:rsidP="00560D1E">
    <w:pPr>
      <w:pStyle w:val="Footer"/>
      <w:pBdr>
        <w:top w:val="none" w:sz="0" w:space="0" w:color="auto"/>
      </w:pBd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560D1E">
    <w:pPr>
      <w:pStyle w:val="Footer"/>
      <w:tabs>
        <w:tab w:val="center" w:pos="4680"/>
        <w:tab w:val="left" w:pos="9090"/>
      </w:tabs>
    </w:pPr>
    <w:fldSimple w:instr=" PAGE   \* MERGEFORMAT ">
      <w:r w:rsidR="002F3C4E">
        <w:rPr>
          <w:noProof/>
        </w:rPr>
        <w:t>2</w:t>
      </w:r>
    </w:fldSimple>
    <w:r>
      <w:t xml:space="preserve"> </w:t>
    </w:r>
    <w:r>
      <w:ptab w:relativeTo="margin" w:alignment="center" w:leader="none"/>
    </w:r>
    <w:r>
      <w:ptab w:relativeTo="margin" w:alignment="right" w:leader="none"/>
    </w:r>
    <w:fldSimple w:instr=" STYLEREF  &quot;Heading 1&quot;  \* MERGEFORMAT ">
      <w:r w:rsidR="002F3C4E">
        <w:rPr>
          <w:noProof/>
        </w:rPr>
        <w:t>Chapter 1:  Getting Started with tranSMART</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560D1E">
    <w:pPr>
      <w:pStyle w:val="Footer"/>
    </w:pPr>
    <w:fldSimple w:instr=" STYLEREF  &quot;Heading 1&quot;  \* MERGEFORMAT ">
      <w:r w:rsidR="002F3C4E">
        <w:rPr>
          <w:noProof/>
        </w:rPr>
        <w:t>Chapter 1:  Getting Started with tranSMART</w:t>
      </w:r>
    </w:fldSimple>
    <w:r w:rsidRPr="00662D85">
      <w:ptab w:relativeTo="margin" w:alignment="center" w:leader="none"/>
    </w:r>
    <w:r w:rsidRPr="00662D85">
      <w:ptab w:relativeTo="margin" w:alignment="right" w:leader="none"/>
    </w:r>
    <w:r>
      <w:t xml:space="preserve"> </w:t>
    </w:r>
    <w:fldSimple w:instr=" PAGE   \* MERGEFORMAT ">
      <w:r w:rsidR="002F3C4E">
        <w:rPr>
          <w:noProof/>
        </w:rPr>
        <w:t>3</w:t>
      </w:r>
    </w:fldSimple>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0161D4">
    <w:pPr>
      <w:pStyle w:val="Footer"/>
    </w:pPr>
    <w:r>
      <w:tab/>
    </w:r>
    <w:fldSimple w:instr=" PAGE   \* MERGEFORMAT ">
      <w:r w:rsidR="002F3C4E">
        <w:rPr>
          <w:noProof/>
        </w:rPr>
        <w:t>1</w:t>
      </w:r>
    </w:fldSimple>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952BE5">
    <w:pPr>
      <w:pStyle w:val="Footer"/>
      <w:tabs>
        <w:tab w:val="center" w:pos="4680"/>
        <w:tab w:val="left" w:pos="9090"/>
      </w:tabs>
    </w:pPr>
    <w:fldSimple w:instr=" PAGE   \* MERGEFORMAT ">
      <w:r w:rsidR="002F3C4E">
        <w:rPr>
          <w:noProof/>
        </w:rPr>
        <w:t>12</w:t>
      </w:r>
    </w:fldSimple>
    <w:r>
      <w:t xml:space="preserve"> </w:t>
    </w:r>
    <w:r>
      <w:ptab w:relativeTo="margin" w:alignment="center" w:leader="none"/>
    </w:r>
    <w:r>
      <w:ptab w:relativeTo="margin" w:alignment="right" w:leader="none"/>
    </w:r>
    <w:fldSimple w:instr=" STYLEREF  &quot;Heading 1&quot;  \* MERGEFORMAT ">
      <w:r w:rsidR="002F3C4E">
        <w:rPr>
          <w:noProof/>
        </w:rPr>
        <w:t>Chapter 2:  Search Tool</w:t>
      </w:r>
    </w:fldSimple>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662D85" w:rsidRDefault="007A132E" w:rsidP="00952BE5">
    <w:pPr>
      <w:pStyle w:val="Footer"/>
    </w:pPr>
    <w:fldSimple w:instr=" STYLEREF  &quot;Heading 1&quot;  \* MERGEFORMAT ">
      <w:r w:rsidR="002F3C4E">
        <w:rPr>
          <w:noProof/>
        </w:rPr>
        <w:t>Chapter 2:  Search Tool</w:t>
      </w:r>
    </w:fldSimple>
    <w:r w:rsidRPr="00662D85">
      <w:ptab w:relativeTo="margin" w:alignment="center" w:leader="none"/>
    </w:r>
    <w:r w:rsidRPr="00662D85">
      <w:ptab w:relativeTo="margin" w:alignment="right" w:leader="none"/>
    </w:r>
    <w:r>
      <w:t xml:space="preserve"> </w:t>
    </w:r>
    <w:fldSimple w:instr=" PAGE   \* MERGEFORMAT ">
      <w:r w:rsidR="002F3C4E">
        <w:rPr>
          <w:noProof/>
        </w:rPr>
        <w:t>13</w:t>
      </w:r>
    </w:fldSimple>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rsidP="00952BE5">
    <w:pPr>
      <w:pStyle w:val="Footer"/>
    </w:pPr>
    <w:r>
      <w:tab/>
    </w:r>
    <w:fldSimple w:instr=" PAGE   \* MERGEFORMAT ">
      <w:r w:rsidR="002F3C4E">
        <w:rPr>
          <w:noProof/>
        </w:rPr>
        <w:t>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1C19" w:rsidRDefault="00441C19">
      <w:pPr>
        <w:spacing w:after="0"/>
      </w:pPr>
      <w:r>
        <w:separator/>
      </w:r>
    </w:p>
  </w:footnote>
  <w:footnote w:type="continuationSeparator" w:id="0">
    <w:p w:rsidR="00441C19" w:rsidRDefault="00441C19">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560D1E">
    <w:pPr>
      <w:pStyle w:val="Header"/>
    </w:pPr>
    <w:fldSimple w:instr=" STYLEREF  &quot;Heading 2&quot;  \* MERGEFORMAT ">
      <w:r w:rsidR="002F3C4E">
        <w:rPr>
          <w:noProof/>
        </w:rPr>
        <w:t>Feature Overview</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91F82" w:rsidRDefault="007A132E" w:rsidP="00BC6E77">
    <w:pPr>
      <w:pStyle w:val="Header"/>
    </w:pPr>
    <w:fldSimple w:instr=" STYLEREF  &quot;Heading 2&quot;  \* MERGEFORMAT ">
      <w:r w:rsidR="002F3C4E">
        <w:rPr>
          <w:noProof/>
        </w:rPr>
        <w:t>View and Refine Sample Search Results</w:t>
      </w:r>
    </w:fldSimple>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91F82" w:rsidRDefault="007A132E" w:rsidP="00BC6E77">
    <w:pPr>
      <w:pStyle w:val="Header"/>
      <w:jc w:val="right"/>
    </w:pPr>
    <w:fldSimple w:instr=" STYLEREF  &quot;Heading 2&quot;  \* MERGEFORMAT ">
      <w:r w:rsidR="002F3C4E">
        <w:rPr>
          <w:noProof/>
        </w:rPr>
        <w:t>View and Refine Sample Search Results</w:t>
      </w:r>
    </w:fldSimple>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B63807" w:rsidRDefault="007A132E" w:rsidP="00BC6E77">
    <w:pPr>
      <w:pStyle w:val="Header"/>
    </w:pPr>
    <w:fldSimple w:instr=" STYLEREF  &quot;Heading 2&quot;  \* MERGEFORMAT ">
      <w:r w:rsidR="002F3C4E">
        <w:rPr>
          <w:noProof/>
        </w:rPr>
        <w:t>Performing Actions on Other Users’ Signatures</w:t>
      </w:r>
    </w:fldSimple>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B63807" w:rsidRDefault="007A132E" w:rsidP="00BC6E77">
    <w:pPr>
      <w:pStyle w:val="Header"/>
      <w:jc w:val="right"/>
    </w:pPr>
    <w:fldSimple w:instr=" STYLEREF  &quot;Heading 2&quot;  \* MERGEFORMAT ">
      <w:r w:rsidR="002F3C4E">
        <w:rPr>
          <w:noProof/>
        </w:rPr>
        <w:t>Performing Actions on Your Gene Signatures</w:t>
      </w:r>
    </w:fldSimple>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A0B27" w:rsidRDefault="007A132E" w:rsidP="00BC6E77">
    <w:pPr>
      <w:pStyle w:val="Header"/>
      <w:rPr>
        <w:b/>
      </w:rPr>
    </w:pPr>
    <w:fldSimple w:instr=" STYLEREF  &quot;Heading 2&quot;  \* MERGEFORMAT ">
      <w:r w:rsidR="002F3C4E" w:rsidRPr="002F3C4E">
        <w:rPr>
          <w:bCs/>
          <w:noProof/>
        </w:rPr>
        <w:t>Other Tasks</w:t>
      </w:r>
    </w:fldSimple>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A0B27" w:rsidRDefault="007A132E" w:rsidP="00BC6E77">
    <w:pPr>
      <w:pStyle w:val="Header"/>
      <w:jc w:val="right"/>
      <w:rPr>
        <w:b/>
      </w:rPr>
    </w:pPr>
    <w:fldSimple w:instr=" STYLEREF  &quot;Heading 2&quot;  \* MERGEFORMAT ">
      <w:r w:rsidRPr="00097199">
        <w:rPr>
          <w:bCs/>
          <w:noProof/>
        </w:rPr>
        <w:t>Viewing a Gene Signature Definition</w:t>
      </w:r>
    </w:fldSimple>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A0B27" w:rsidRDefault="007A132E" w:rsidP="00BC6E77">
    <w:pPr>
      <w:pStyle w:val="Header"/>
      <w:rPr>
        <w:b/>
      </w:rPr>
    </w:pPr>
    <w:fldSimple w:instr=" STYLEREF  &quot;Heading 2&quot;  \* MERGEFORMAT ">
      <w:r w:rsidR="002F3C4E" w:rsidRPr="002F3C4E">
        <w:rPr>
          <w:bCs/>
          <w:noProof/>
        </w:rPr>
        <w:t>Operations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560D1E">
    <w:pPr>
      <w:pStyle w:val="Header"/>
      <w:jc w:val="right"/>
    </w:pPr>
    <w:fldSimple w:instr=" STYLEREF  &quot;Heading 2&quot;  \* MERGEFORMAT ">
      <w:r w:rsidR="002F3C4E">
        <w:rPr>
          <w:noProof/>
        </w:rPr>
        <w:t>Feature Overview</w:t>
      </w:r>
    </w:fldSimple>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8A0B27" w:rsidRDefault="007A132E" w:rsidP="00BC6E77">
    <w:pPr>
      <w:pStyle w:val="Header"/>
      <w:jc w:val="right"/>
      <w:rPr>
        <w:b/>
      </w:rPr>
    </w:pPr>
    <w:fldSimple w:instr=" STYLEREF  &quot;Heading 2&quot;  \* MERGEFORMAT ">
      <w:r w:rsidR="002F3C4E" w:rsidRPr="002F3C4E">
        <w:rPr>
          <w:bCs/>
          <w:noProof/>
        </w:rPr>
        <w:t>Result</w:t>
      </w:r>
    </w:fldSimple>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560D1E">
    <w:pPr>
      <w:pStyle w:val="Header"/>
    </w:pPr>
    <w:fldSimple w:instr=" STYLEREF  &quot;Heading 2&quot;  \* MERGEFORMAT ">
      <w:r w:rsidR="002F3C4E">
        <w:rPr>
          <w:noProof/>
        </w:rPr>
        <w:t>Rules for Loading OmicSoft Data</w:t>
      </w:r>
    </w:fldSimple>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560D1E">
    <w:pPr>
      <w:pStyle w:val="Header"/>
      <w:jc w:val="right"/>
    </w:pPr>
    <w:fldSimple w:instr=" STYLEREF  &quot;Heading 2&quot;  \* MERGEFORMAT ">
      <w:r w:rsidR="002F3C4E">
        <w:rPr>
          <w:noProof/>
        </w:rPr>
        <w:t>Glossary of Terms</w:t>
      </w:r>
    </w:fldSimple>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952BE5">
    <w:pPr>
      <w:pStyle w:val="Header"/>
    </w:pPr>
    <w:fldSimple w:instr=" STYLEREF  &quot;Heading 2&quot;  \* MERGEFORMAT ">
      <w:r w:rsidR="002F3C4E">
        <w:rPr>
          <w:noProof/>
        </w:rPr>
        <w:t>Search Tasks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FC7C3C" w:rsidRDefault="007A132E" w:rsidP="00952BE5">
    <w:pPr>
      <w:pStyle w:val="Header"/>
      <w:jc w:val="right"/>
    </w:pPr>
    <w:fldSimple w:instr=" STYLEREF  &quot;Heading 2&quot;  \* MERGEFORMAT ">
      <w:r w:rsidR="002F3C4E">
        <w:rPr>
          <w:noProof/>
        </w:rPr>
        <w:t>Search Tasks</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B63807" w:rsidRDefault="007A132E" w:rsidP="00BC6E77">
    <w:pPr>
      <w:pStyle w:val="Header"/>
    </w:pPr>
    <w:fldSimple w:instr=" STYLEREF  &quot;Heading 2&quot;  \* MERGEFORMAT ">
      <w:r w:rsidR="002F3C4E">
        <w:rPr>
          <w:noProof/>
        </w:rPr>
        <w:t>Using Dataset Explorer</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Pr="00B63807" w:rsidRDefault="007A132E" w:rsidP="00BC6E77">
    <w:pPr>
      <w:pStyle w:val="Header"/>
      <w:jc w:val="right"/>
    </w:pPr>
    <w:fldSimple w:instr=" STYLEREF  &quot;Heading 2&quot;  \* MERGEFORMAT ">
      <w:r w:rsidR="002F3C4E">
        <w:rPr>
          <w:noProof/>
        </w:rPr>
        <w:t>Using Dataset Explorer</w:t>
      </w:r>
    </w:fldSimple>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132E" w:rsidRDefault="007A132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attachedTemplate r:id="rId1"/>
  <w:stylePaneFormatFilter w:val="1024"/>
  <w:stylePaneSortMethod w:val="0000"/>
  <w:trackRevisions/>
  <w:defaultTabStop w:val="720"/>
  <w:evenAndOddHeaders/>
  <w:characterSpacingControl w:val="doNotCompress"/>
  <w:hdrShapeDefaults>
    <o:shapedefaults v:ext="edit" spidmax="5122"/>
  </w:hdrShapeDefaults>
  <w:footnotePr>
    <w:footnote w:id="-1"/>
    <w:footnote w:id="0"/>
  </w:footnotePr>
  <w:endnotePr>
    <w:endnote w:id="-1"/>
    <w:endnote w:id="0"/>
  </w:endnotePr>
  <w:compat/>
  <w:rsids>
    <w:rsidRoot w:val="00BC6E77"/>
    <w:rsid w:val="00001ACE"/>
    <w:rsid w:val="00015D10"/>
    <w:rsid w:val="000161D4"/>
    <w:rsid w:val="00016931"/>
    <w:rsid w:val="000213F5"/>
    <w:rsid w:val="00022A7A"/>
    <w:rsid w:val="00025409"/>
    <w:rsid w:val="00031964"/>
    <w:rsid w:val="00031E4B"/>
    <w:rsid w:val="000341E7"/>
    <w:rsid w:val="00037606"/>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650A"/>
    <w:rsid w:val="000C69DC"/>
    <w:rsid w:val="000D253B"/>
    <w:rsid w:val="000E0288"/>
    <w:rsid w:val="000E1481"/>
    <w:rsid w:val="000F3B7D"/>
    <w:rsid w:val="000F47BD"/>
    <w:rsid w:val="001154EB"/>
    <w:rsid w:val="00121B3B"/>
    <w:rsid w:val="00123EB9"/>
    <w:rsid w:val="00124C01"/>
    <w:rsid w:val="00126CF6"/>
    <w:rsid w:val="00126D78"/>
    <w:rsid w:val="00131B16"/>
    <w:rsid w:val="00132249"/>
    <w:rsid w:val="001328D0"/>
    <w:rsid w:val="001346C2"/>
    <w:rsid w:val="00137423"/>
    <w:rsid w:val="00144C23"/>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73BAF"/>
    <w:rsid w:val="00283F5D"/>
    <w:rsid w:val="00286652"/>
    <w:rsid w:val="002964AD"/>
    <w:rsid w:val="002B245B"/>
    <w:rsid w:val="002B668D"/>
    <w:rsid w:val="002B6B50"/>
    <w:rsid w:val="002C0E61"/>
    <w:rsid w:val="002C3920"/>
    <w:rsid w:val="002C63A5"/>
    <w:rsid w:val="002D0D13"/>
    <w:rsid w:val="002D3AA4"/>
    <w:rsid w:val="002D4A43"/>
    <w:rsid w:val="002E2A8E"/>
    <w:rsid w:val="002E72CC"/>
    <w:rsid w:val="002F3C4E"/>
    <w:rsid w:val="003003C4"/>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E65"/>
    <w:rsid w:val="004D2AF9"/>
    <w:rsid w:val="004D51BC"/>
    <w:rsid w:val="004D5AF3"/>
    <w:rsid w:val="004E0148"/>
    <w:rsid w:val="004E6E9F"/>
    <w:rsid w:val="004F1C7D"/>
    <w:rsid w:val="004F3581"/>
    <w:rsid w:val="004F5075"/>
    <w:rsid w:val="004F7A9F"/>
    <w:rsid w:val="00500F44"/>
    <w:rsid w:val="00501B5E"/>
    <w:rsid w:val="005023EE"/>
    <w:rsid w:val="00506C3A"/>
    <w:rsid w:val="00507586"/>
    <w:rsid w:val="005143AD"/>
    <w:rsid w:val="00523031"/>
    <w:rsid w:val="005349C4"/>
    <w:rsid w:val="005362E5"/>
    <w:rsid w:val="005374E9"/>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20FF0"/>
    <w:rsid w:val="00624958"/>
    <w:rsid w:val="00626089"/>
    <w:rsid w:val="0063001C"/>
    <w:rsid w:val="006343FF"/>
    <w:rsid w:val="00640615"/>
    <w:rsid w:val="00641FDE"/>
    <w:rsid w:val="00643C25"/>
    <w:rsid w:val="0065350E"/>
    <w:rsid w:val="00660414"/>
    <w:rsid w:val="00671B4D"/>
    <w:rsid w:val="00674A5E"/>
    <w:rsid w:val="0067613C"/>
    <w:rsid w:val="00682D1B"/>
    <w:rsid w:val="006854CE"/>
    <w:rsid w:val="006908A3"/>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22D30"/>
    <w:rsid w:val="00732446"/>
    <w:rsid w:val="007335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8038C"/>
    <w:rsid w:val="00880DEC"/>
    <w:rsid w:val="008842D4"/>
    <w:rsid w:val="00887336"/>
    <w:rsid w:val="00891541"/>
    <w:rsid w:val="008A05E1"/>
    <w:rsid w:val="008B3B81"/>
    <w:rsid w:val="008D45F2"/>
    <w:rsid w:val="008E4198"/>
    <w:rsid w:val="008E564B"/>
    <w:rsid w:val="008E5AA0"/>
    <w:rsid w:val="008F32E4"/>
    <w:rsid w:val="008F6CA4"/>
    <w:rsid w:val="00901B22"/>
    <w:rsid w:val="00902AFE"/>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B27CA"/>
    <w:rsid w:val="009C64F8"/>
    <w:rsid w:val="009D2A52"/>
    <w:rsid w:val="009D7F1B"/>
    <w:rsid w:val="009E124E"/>
    <w:rsid w:val="009E59CC"/>
    <w:rsid w:val="00A05EDC"/>
    <w:rsid w:val="00A14921"/>
    <w:rsid w:val="00A17701"/>
    <w:rsid w:val="00A22F80"/>
    <w:rsid w:val="00A30D9A"/>
    <w:rsid w:val="00A346F7"/>
    <w:rsid w:val="00A3570F"/>
    <w:rsid w:val="00A365ED"/>
    <w:rsid w:val="00A467F4"/>
    <w:rsid w:val="00A55D44"/>
    <w:rsid w:val="00A607DC"/>
    <w:rsid w:val="00A60A45"/>
    <w:rsid w:val="00A6664E"/>
    <w:rsid w:val="00A66B6A"/>
    <w:rsid w:val="00A7111A"/>
    <w:rsid w:val="00A725E9"/>
    <w:rsid w:val="00A84A20"/>
    <w:rsid w:val="00A90B0D"/>
    <w:rsid w:val="00A94110"/>
    <w:rsid w:val="00A96C92"/>
    <w:rsid w:val="00AA23C3"/>
    <w:rsid w:val="00AB1F84"/>
    <w:rsid w:val="00AB281F"/>
    <w:rsid w:val="00AB7DBA"/>
    <w:rsid w:val="00AC2830"/>
    <w:rsid w:val="00AC73D7"/>
    <w:rsid w:val="00AD17E6"/>
    <w:rsid w:val="00AD26A2"/>
    <w:rsid w:val="00AD3850"/>
    <w:rsid w:val="00AD7A35"/>
    <w:rsid w:val="00AE167E"/>
    <w:rsid w:val="00AE5320"/>
    <w:rsid w:val="00AF2B99"/>
    <w:rsid w:val="00AF79CB"/>
    <w:rsid w:val="00B03BA9"/>
    <w:rsid w:val="00B067E5"/>
    <w:rsid w:val="00B10937"/>
    <w:rsid w:val="00B10D37"/>
    <w:rsid w:val="00B1343A"/>
    <w:rsid w:val="00B210CD"/>
    <w:rsid w:val="00B22B9C"/>
    <w:rsid w:val="00B22D11"/>
    <w:rsid w:val="00B22D32"/>
    <w:rsid w:val="00B345AD"/>
    <w:rsid w:val="00B46E26"/>
    <w:rsid w:val="00B47E29"/>
    <w:rsid w:val="00B510BF"/>
    <w:rsid w:val="00B52BF4"/>
    <w:rsid w:val="00B560AD"/>
    <w:rsid w:val="00B70479"/>
    <w:rsid w:val="00B707B0"/>
    <w:rsid w:val="00B72B0F"/>
    <w:rsid w:val="00B73ABB"/>
    <w:rsid w:val="00B77BCF"/>
    <w:rsid w:val="00B81574"/>
    <w:rsid w:val="00B82054"/>
    <w:rsid w:val="00B94AC8"/>
    <w:rsid w:val="00B95B38"/>
    <w:rsid w:val="00B96A6F"/>
    <w:rsid w:val="00BA0F5C"/>
    <w:rsid w:val="00BA5AD0"/>
    <w:rsid w:val="00BB1AA7"/>
    <w:rsid w:val="00BB4387"/>
    <w:rsid w:val="00BB50B4"/>
    <w:rsid w:val="00BB6EE2"/>
    <w:rsid w:val="00BC2EFB"/>
    <w:rsid w:val="00BC6E77"/>
    <w:rsid w:val="00BC7676"/>
    <w:rsid w:val="00BD11D5"/>
    <w:rsid w:val="00BD4BB7"/>
    <w:rsid w:val="00BD4CC8"/>
    <w:rsid w:val="00BE12C4"/>
    <w:rsid w:val="00BE654E"/>
    <w:rsid w:val="00BF04EF"/>
    <w:rsid w:val="00BF381B"/>
    <w:rsid w:val="00BF5C6F"/>
    <w:rsid w:val="00BF6E16"/>
    <w:rsid w:val="00BF7152"/>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73AA"/>
    <w:rsid w:val="00DC2FF5"/>
    <w:rsid w:val="00DD73F3"/>
    <w:rsid w:val="00DE5434"/>
    <w:rsid w:val="00DF189C"/>
    <w:rsid w:val="00DF23AB"/>
    <w:rsid w:val="00E1263F"/>
    <w:rsid w:val="00E1335F"/>
    <w:rsid w:val="00E137B3"/>
    <w:rsid w:val="00E152FD"/>
    <w:rsid w:val="00E153E8"/>
    <w:rsid w:val="00E16630"/>
    <w:rsid w:val="00E21F78"/>
    <w:rsid w:val="00E31DD3"/>
    <w:rsid w:val="00E3328D"/>
    <w:rsid w:val="00E33CB3"/>
    <w:rsid w:val="00E401DB"/>
    <w:rsid w:val="00E40599"/>
    <w:rsid w:val="00E564C6"/>
    <w:rsid w:val="00E64189"/>
    <w:rsid w:val="00E66239"/>
    <w:rsid w:val="00E72F96"/>
    <w:rsid w:val="00E7740C"/>
    <w:rsid w:val="00E83FD2"/>
    <w:rsid w:val="00E86A18"/>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F2D"/>
    <w:rsid w:val="00F43964"/>
    <w:rsid w:val="00F459EB"/>
    <w:rsid w:val="00F4733A"/>
    <w:rsid w:val="00F52403"/>
    <w:rsid w:val="00F55D04"/>
    <w:rsid w:val="00F6268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10"/>
        <o:r id="V:Rule2" type="connector" idref="#Straight Arrow Connector 2"/>
        <o:r id="V:Rule3" type="connector" idref="#Straight Arrow Connector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off"/>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transmart.host.com/transmart"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55.png"/><Relationship Id="rId138" Type="http://schemas.openxmlformats.org/officeDocument/2006/relationships/image" Target="media/image106.png"/><Relationship Id="rId159" Type="http://schemas.openxmlformats.org/officeDocument/2006/relationships/header" Target="header7.xml"/><Relationship Id="rId170" Type="http://schemas.openxmlformats.org/officeDocument/2006/relationships/image" Target="media/image131.png"/><Relationship Id="rId191" Type="http://schemas.openxmlformats.org/officeDocument/2006/relationships/image" Target="media/image146.png"/><Relationship Id="rId205" Type="http://schemas.openxmlformats.org/officeDocument/2006/relationships/footer" Target="footer19.xml"/><Relationship Id="rId226" Type="http://schemas.openxmlformats.org/officeDocument/2006/relationships/image" Target="media/image155.gif"/><Relationship Id="rId107" Type="http://schemas.openxmlformats.org/officeDocument/2006/relationships/hyperlink" Target="http://www.r-project.org" TargetMode="External"/><Relationship Id="rId11" Type="http://schemas.openxmlformats.org/officeDocument/2006/relationships/hyperlink" Target="http://creativecommons.org/licenses/by/3.0/"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header" Target="header8.xml"/><Relationship Id="rId181" Type="http://schemas.openxmlformats.org/officeDocument/2006/relationships/image" Target="media/image136.png"/><Relationship Id="rId216" Type="http://schemas.openxmlformats.org/officeDocument/2006/relationships/header" Target="header23.xml"/><Relationship Id="rId237" Type="http://schemas.openxmlformats.org/officeDocument/2006/relationships/hyperlink" Target="http://www.ncbi.nlm.nih.gov/" TargetMode="External"/><Relationship Id="rId22" Type="http://schemas.openxmlformats.org/officeDocument/2006/relationships/hyperlink" Target="https://transmart.host.com/transmart/search"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6.png"/><Relationship Id="rId150" Type="http://schemas.openxmlformats.org/officeDocument/2006/relationships/hyperlink" Target="http://www.genetics.ucla.edu/labs/horvath/CoexpressionNetwork/" TargetMode="External"/><Relationship Id="rId171" Type="http://schemas.openxmlformats.org/officeDocument/2006/relationships/image" Target="media/image132.png"/><Relationship Id="rId192" Type="http://schemas.openxmlformats.org/officeDocument/2006/relationships/image" Target="media/image147.png"/><Relationship Id="rId206" Type="http://schemas.openxmlformats.org/officeDocument/2006/relationships/footer" Target="footer20.xml"/><Relationship Id="rId227" Type="http://schemas.openxmlformats.org/officeDocument/2006/relationships/image" Target="media/image156.gif"/><Relationship Id="rId201" Type="http://schemas.openxmlformats.org/officeDocument/2006/relationships/header" Target="header15.xml"/><Relationship Id="rId222" Type="http://schemas.openxmlformats.org/officeDocument/2006/relationships/hyperlink" Target="http://mathworld.wolfram.com/BinomialDistribution.html" TargetMode="External"/><Relationship Id="rId12" Type="http://schemas.openxmlformats.org/officeDocument/2006/relationships/image" Target="media/image4.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4.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1.png"/><Relationship Id="rId70" Type="http://schemas.openxmlformats.org/officeDocument/2006/relationships/header" Target="header6.xml"/><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8.png"/><Relationship Id="rId145" Type="http://schemas.openxmlformats.org/officeDocument/2006/relationships/image" Target="media/image113.png"/><Relationship Id="rId161" Type="http://schemas.openxmlformats.org/officeDocument/2006/relationships/footer" Target="footer10.xml"/><Relationship Id="rId166" Type="http://schemas.openxmlformats.org/officeDocument/2006/relationships/image" Target="media/image127.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footer" Target="footer25.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23.xml"/><Relationship Id="rId233" Type="http://schemas.openxmlformats.org/officeDocument/2006/relationships/hyperlink" Target="http://www.broadinstitute.org/gsea/index.jsp" TargetMode="External"/><Relationship Id="rId238" Type="http://schemas.openxmlformats.org/officeDocument/2006/relationships/hyperlink" Target="http://www.r-project.org" TargetMode="External"/><Relationship Id="rId23" Type="http://schemas.openxmlformats.org/officeDocument/2006/relationships/hyperlink" Target="https://transmart.host.com/transmart/datasetExplorer" TargetMode="External"/><Relationship Id="rId28" Type="http://schemas.openxmlformats.org/officeDocument/2006/relationships/footer" Target="footer5.xm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footer" Target="footer14.xml"/><Relationship Id="rId198" Type="http://schemas.openxmlformats.org/officeDocument/2006/relationships/header" Target="header14.xml"/><Relationship Id="rId172" Type="http://schemas.openxmlformats.org/officeDocument/2006/relationships/image" Target="media/image133.png"/><Relationship Id="rId193" Type="http://schemas.openxmlformats.org/officeDocument/2006/relationships/image" Target="media/image148.png"/><Relationship Id="rId202" Type="http://schemas.openxmlformats.org/officeDocument/2006/relationships/footer" Target="footer18.xml"/><Relationship Id="rId207" Type="http://schemas.openxmlformats.org/officeDocument/2006/relationships/header" Target="header18.xml"/><Relationship Id="rId223" Type="http://schemas.openxmlformats.org/officeDocument/2006/relationships/image" Target="media/image152.gif"/><Relationship Id="rId228" Type="http://schemas.openxmlformats.org/officeDocument/2006/relationships/image" Target="media/image157.gi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28.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image" Target="media/image63.png"/><Relationship Id="rId162" Type="http://schemas.openxmlformats.org/officeDocument/2006/relationships/footer" Target="footer11.xml"/><Relationship Id="rId183" Type="http://schemas.openxmlformats.org/officeDocument/2006/relationships/image" Target="media/image138.png"/><Relationship Id="rId213" Type="http://schemas.openxmlformats.org/officeDocument/2006/relationships/header" Target="header21.xml"/><Relationship Id="rId218" Type="http://schemas.openxmlformats.org/officeDocument/2006/relationships/footer" Target="footer26.xml"/><Relationship Id="rId234" Type="http://schemas.openxmlformats.org/officeDocument/2006/relationships/hyperlink" Target="http://www.genenames.org/" TargetMode="External"/><Relationship Id="rId23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https://transmart.host.com/transmart/geneSignature"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4.xml"/><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header" Target="header12.xml"/><Relationship Id="rId61" Type="http://schemas.openxmlformats.org/officeDocument/2006/relationships/image" Target="media/image38.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image" Target="media/image134.png"/><Relationship Id="rId194" Type="http://schemas.openxmlformats.org/officeDocument/2006/relationships/image" Target="media/image149.png"/><Relationship Id="rId199" Type="http://schemas.openxmlformats.org/officeDocument/2006/relationships/footer" Target="footer16.xml"/><Relationship Id="rId203" Type="http://schemas.openxmlformats.org/officeDocument/2006/relationships/header" Target="header16.xml"/><Relationship Id="rId208" Type="http://schemas.openxmlformats.org/officeDocument/2006/relationships/footer" Target="footer21.xml"/><Relationship Id="rId229" Type="http://schemas.openxmlformats.org/officeDocument/2006/relationships/image" Target="media/image158.gif"/><Relationship Id="rId19" Type="http://schemas.openxmlformats.org/officeDocument/2006/relationships/image" Target="media/image6.png"/><Relationship Id="rId224" Type="http://schemas.openxmlformats.org/officeDocument/2006/relationships/image" Target="media/image153.gif"/><Relationship Id="rId240" Type="http://schemas.openxmlformats.org/officeDocument/2006/relationships/theme" Target="theme/theme1.xml"/><Relationship Id="rId14" Type="http://schemas.openxmlformats.org/officeDocument/2006/relationships/hyperlink" Target="http://creativecommons.org/licenses/by/3.0/" TargetMode="External"/><Relationship Id="rId30" Type="http://schemas.openxmlformats.org/officeDocument/2006/relationships/footer" Target="footer6.xm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header" Target="header9.xml"/><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header" Target="header24.xml"/><Relationship Id="rId3" Type="http://schemas.openxmlformats.org/officeDocument/2006/relationships/styles" Target="styles.xml"/><Relationship Id="rId214" Type="http://schemas.openxmlformats.org/officeDocument/2006/relationships/footer" Target="footer24.xml"/><Relationship Id="rId230" Type="http://schemas.openxmlformats.org/officeDocument/2006/relationships/image" Target="media/image159.gif"/><Relationship Id="rId235" Type="http://schemas.openxmlformats.org/officeDocument/2006/relationships/hyperlink" Target="http://www.genecards.org" TargetMode="Externa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header" Target="header5.xml"/><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header" Target="header10.xml"/><Relationship Id="rId179" Type="http://schemas.openxmlformats.org/officeDocument/2006/relationships/footer" Target="footer15.xml"/><Relationship Id="rId195" Type="http://schemas.openxmlformats.org/officeDocument/2006/relationships/image" Target="media/image150.png"/><Relationship Id="rId209" Type="http://schemas.openxmlformats.org/officeDocument/2006/relationships/header" Target="header19.xml"/><Relationship Id="rId190" Type="http://schemas.openxmlformats.org/officeDocument/2006/relationships/image" Target="media/image145.png"/><Relationship Id="rId204" Type="http://schemas.openxmlformats.org/officeDocument/2006/relationships/header" Target="header17.xml"/><Relationship Id="rId220" Type="http://schemas.openxmlformats.org/officeDocument/2006/relationships/footer" Target="footer27.xml"/><Relationship Id="rId225" Type="http://schemas.openxmlformats.org/officeDocument/2006/relationships/image" Target="media/image154.gif"/><Relationship Id="rId241" Type="http://schemas.microsoft.com/office/2007/relationships/stylesWithEffects" Target="stylesWithEffects.xml"/><Relationship Id="rId15" Type="http://schemas.openxmlformats.org/officeDocument/2006/relationships/footer" Target="footer1.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hyperlink" Target="http://www.r-project.org" TargetMode="External"/><Relationship Id="rId127" Type="http://schemas.openxmlformats.org/officeDocument/2006/relationships/image" Target="media/image96.png"/><Relationship Id="rId10" Type="http://schemas.openxmlformats.org/officeDocument/2006/relationships/image" Target="media/image3.emf"/><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footer" Target="footer12.xml"/><Relationship Id="rId169" Type="http://schemas.openxmlformats.org/officeDocument/2006/relationships/image" Target="media/image130.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5.png"/><Relationship Id="rId210" Type="http://schemas.openxmlformats.org/officeDocument/2006/relationships/header" Target="header20.xml"/><Relationship Id="rId215" Type="http://schemas.openxmlformats.org/officeDocument/2006/relationships/header" Target="header22.xml"/><Relationship Id="rId236" Type="http://schemas.openxmlformats.org/officeDocument/2006/relationships/hyperlink" Target="http://scholar.google.com" TargetMode="External"/><Relationship Id="rId26" Type="http://schemas.openxmlformats.org/officeDocument/2006/relationships/header" Target="header2.xml"/><Relationship Id="rId231" Type="http://schemas.openxmlformats.org/officeDocument/2006/relationships/hyperlink" Target="http://www.ncbi.nlm.nih.gov/gene/" TargetMode="External"/><Relationship Id="rId47" Type="http://schemas.openxmlformats.org/officeDocument/2006/relationships/image" Target="media/image24.png"/><Relationship Id="rId68" Type="http://schemas.openxmlformats.org/officeDocument/2006/relationships/footer" Target="footer7.xml"/><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hyperlink" Target="http://psb.stanford.edu/psb-online/proceedings/psb00/raychaudhuri.pdf" TargetMode="External"/><Relationship Id="rId154" Type="http://schemas.openxmlformats.org/officeDocument/2006/relationships/image" Target="media/image121.png"/><Relationship Id="rId175" Type="http://schemas.openxmlformats.org/officeDocument/2006/relationships/header" Target="header11.xml"/><Relationship Id="rId196" Type="http://schemas.openxmlformats.org/officeDocument/2006/relationships/image" Target="media/image151.png"/><Relationship Id="rId200" Type="http://schemas.openxmlformats.org/officeDocument/2006/relationships/footer" Target="footer17.xml"/><Relationship Id="rId16" Type="http://schemas.openxmlformats.org/officeDocument/2006/relationships/footer" Target="footer2.xml"/><Relationship Id="rId221" Type="http://schemas.openxmlformats.org/officeDocument/2006/relationships/hyperlink" Target="http://www.ebi.ac.uk/arrayexpress"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1.png"/><Relationship Id="rId165" Type="http://schemas.openxmlformats.org/officeDocument/2006/relationships/image" Target="media/image126.png"/><Relationship Id="rId186" Type="http://schemas.openxmlformats.org/officeDocument/2006/relationships/image" Target="media/image141.png"/><Relationship Id="rId211" Type="http://schemas.openxmlformats.org/officeDocument/2006/relationships/footer" Target="footer22.xml"/><Relationship Id="rId232" Type="http://schemas.openxmlformats.org/officeDocument/2006/relationships/hyperlink" Target="http://www.ncbi.nlm.nih.gov/geo" TargetMode="External"/><Relationship Id="rId27" Type="http://schemas.openxmlformats.org/officeDocument/2006/relationships/footer" Target="footer4.xml"/><Relationship Id="rId48" Type="http://schemas.openxmlformats.org/officeDocument/2006/relationships/image" Target="media/image25.png"/><Relationship Id="rId69" Type="http://schemas.openxmlformats.org/officeDocument/2006/relationships/footer" Target="footer8.xml"/><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image" Target="media/image51.png"/><Relationship Id="rId155" Type="http://schemas.openxmlformats.org/officeDocument/2006/relationships/image" Target="media/image122.png"/><Relationship Id="rId176" Type="http://schemas.openxmlformats.org/officeDocument/2006/relationships/footer" Target="footer13.xml"/><Relationship Id="rId197" Type="http://schemas.openxmlformats.org/officeDocument/2006/relationships/header" Target="header1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460A1-24D6-44AC-A806-F4E5D0EA0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133</TotalTime>
  <Pages>130</Pages>
  <Words>20748</Words>
  <Characters>118267</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138738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Zach C. Wright</cp:lastModifiedBy>
  <cp:revision>7</cp:revision>
  <cp:lastPrinted>2012-06-29T20:10:00Z</cp:lastPrinted>
  <dcterms:created xsi:type="dcterms:W3CDTF">2013-09-04T17:52:00Z</dcterms:created>
  <dcterms:modified xsi:type="dcterms:W3CDTF">2013-09-04T19:54:00Z</dcterms:modified>
</cp:coreProperties>
</file>